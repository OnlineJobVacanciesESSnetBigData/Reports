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5F7D32" w14:textId="77777777" w:rsidR="006D1929" w:rsidRPr="007B40B2" w:rsidRDefault="006D1929" w:rsidP="006D1929">
      <w:pPr>
        <w:rPr>
          <w:rFonts w:asciiTheme="minorHAnsi" w:hAnsiTheme="minorHAnsi"/>
          <w:b/>
          <w:spacing w:val="36"/>
          <w:sz w:val="36"/>
          <w:szCs w:val="24"/>
          <w:lang w:val="en-GB"/>
        </w:rPr>
      </w:pPr>
      <w:bookmarkStart w:id="0" w:name="_Hlk14873589"/>
      <w:bookmarkEnd w:id="0"/>
      <w:r w:rsidRPr="007B40B2">
        <w:rPr>
          <w:rFonts w:asciiTheme="minorHAnsi" w:hAnsiTheme="minorHAnsi"/>
          <w:b/>
          <w:spacing w:val="36"/>
          <w:sz w:val="36"/>
          <w:szCs w:val="24"/>
          <w:lang w:val="en-GB" w:eastAsia="nl-NL"/>
        </w:rPr>
        <w:tab/>
      </w:r>
      <w:r w:rsidRPr="007B40B2">
        <w:rPr>
          <w:rFonts w:eastAsia="Times New Roman"/>
          <w:noProof/>
          <w:sz w:val="20"/>
          <w:szCs w:val="20"/>
          <w:lang w:val="sv-SE" w:eastAsia="sv-SE"/>
        </w:rPr>
        <w:drawing>
          <wp:inline distT="0" distB="0" distL="0" distR="0" wp14:anchorId="2D7C08B9" wp14:editId="0A675C67">
            <wp:extent cx="1752600" cy="561975"/>
            <wp:effectExtent l="0" t="0" r="0" b="0"/>
            <wp:docPr id="4" name="Afbeelding 4" descr="cid:FF0C5DD7075E7D43BCF4E4A2C0F6F5C8@ec.europa.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FF0C5DD7075E7D43BCF4E4A2C0F6F5C8@ec.europa.eu"/>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752788" cy="562035"/>
                    </a:xfrm>
                    <a:prstGeom prst="rect">
                      <a:avLst/>
                    </a:prstGeom>
                    <a:noFill/>
                    <a:ln>
                      <a:noFill/>
                    </a:ln>
                  </pic:spPr>
                </pic:pic>
              </a:graphicData>
            </a:graphic>
          </wp:inline>
        </w:drawing>
      </w:r>
      <w:r w:rsidRPr="007B40B2">
        <w:rPr>
          <w:rFonts w:asciiTheme="minorHAnsi" w:hAnsiTheme="minorHAnsi"/>
          <w:b/>
          <w:spacing w:val="36"/>
          <w:sz w:val="36"/>
          <w:szCs w:val="24"/>
          <w:lang w:val="en-GB" w:eastAsia="nl-NL"/>
        </w:rPr>
        <w:tab/>
      </w:r>
      <w:r w:rsidRPr="007B40B2">
        <w:rPr>
          <w:rFonts w:asciiTheme="minorHAnsi" w:hAnsiTheme="minorHAnsi"/>
          <w:b/>
          <w:spacing w:val="36"/>
          <w:sz w:val="36"/>
          <w:szCs w:val="24"/>
          <w:lang w:val="en-GB" w:eastAsia="nl-NL"/>
        </w:rPr>
        <w:tab/>
      </w:r>
      <w:r w:rsidRPr="007B40B2">
        <w:rPr>
          <w:rFonts w:asciiTheme="minorHAnsi" w:hAnsiTheme="minorHAnsi"/>
          <w:b/>
          <w:spacing w:val="36"/>
          <w:sz w:val="36"/>
          <w:szCs w:val="24"/>
          <w:lang w:val="en-GB" w:eastAsia="nl-NL"/>
        </w:rPr>
        <w:tab/>
      </w:r>
      <w:r w:rsidRPr="007B40B2">
        <w:rPr>
          <w:rFonts w:asciiTheme="minorHAnsi" w:hAnsiTheme="minorHAnsi"/>
          <w:b/>
          <w:spacing w:val="36"/>
          <w:sz w:val="36"/>
          <w:szCs w:val="24"/>
          <w:lang w:val="en-GB" w:eastAsia="nl-NL"/>
        </w:rPr>
        <w:tab/>
      </w:r>
      <w:r w:rsidRPr="007B40B2">
        <w:rPr>
          <w:rFonts w:asciiTheme="minorHAnsi" w:hAnsiTheme="minorHAnsi"/>
          <w:b/>
          <w:spacing w:val="36"/>
          <w:sz w:val="36"/>
          <w:szCs w:val="24"/>
          <w:lang w:val="en-GB"/>
        </w:rPr>
        <w:tab/>
      </w:r>
      <w:r w:rsidRPr="007B40B2">
        <w:rPr>
          <w:noProof/>
          <w:lang w:val="sv-SE" w:eastAsia="sv-SE"/>
        </w:rPr>
        <w:drawing>
          <wp:inline distT="0" distB="0" distL="0" distR="0" wp14:anchorId="3A50A1ED" wp14:editId="4260D804">
            <wp:extent cx="1589906" cy="1123056"/>
            <wp:effectExtent l="0" t="0" r="0" b="1270"/>
            <wp:docPr id="1" name="Afbeelding 1" descr="C:\Users\PSJS\AppData\Local\Microsoft\Windows\INetCache\Content.Outlook\HV93PY48\EssnetBigDat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SJS\AppData\Local\Microsoft\Windows\INetCache\Content.Outlook\HV93PY48\EssnetBigData_log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0497" cy="1137601"/>
                    </a:xfrm>
                    <a:prstGeom prst="rect">
                      <a:avLst/>
                    </a:prstGeom>
                    <a:noFill/>
                    <a:ln>
                      <a:noFill/>
                    </a:ln>
                  </pic:spPr>
                </pic:pic>
              </a:graphicData>
            </a:graphic>
          </wp:inline>
        </w:drawing>
      </w:r>
    </w:p>
    <w:p w14:paraId="2752D34A" w14:textId="77777777" w:rsidR="006D1929" w:rsidRPr="007B40B2" w:rsidRDefault="006D1929" w:rsidP="006D1929">
      <w:pPr>
        <w:jc w:val="center"/>
        <w:rPr>
          <w:rFonts w:asciiTheme="minorHAnsi" w:hAnsiTheme="minorHAnsi"/>
          <w:b/>
          <w:spacing w:val="36"/>
          <w:sz w:val="36"/>
          <w:szCs w:val="24"/>
          <w:lang w:val="en-GB"/>
        </w:rPr>
      </w:pPr>
    </w:p>
    <w:p w14:paraId="2F80757B" w14:textId="77777777" w:rsidR="006D1929" w:rsidRPr="007B40B2" w:rsidRDefault="006D1929" w:rsidP="006D1929">
      <w:pPr>
        <w:jc w:val="center"/>
        <w:rPr>
          <w:rFonts w:asciiTheme="minorHAnsi" w:hAnsiTheme="minorHAnsi"/>
          <w:b/>
          <w:spacing w:val="36"/>
          <w:sz w:val="36"/>
          <w:szCs w:val="24"/>
          <w:lang w:val="en-GB"/>
        </w:rPr>
      </w:pPr>
      <w:r w:rsidRPr="007B40B2">
        <w:rPr>
          <w:rFonts w:asciiTheme="minorHAnsi" w:hAnsiTheme="minorHAnsi"/>
          <w:b/>
          <w:spacing w:val="36"/>
          <w:sz w:val="36"/>
          <w:szCs w:val="24"/>
          <w:lang w:val="en-GB"/>
        </w:rPr>
        <w:t>ESSnet Big Data II</w:t>
      </w:r>
    </w:p>
    <w:p w14:paraId="6E27C0FA" w14:textId="77777777" w:rsidR="006D1929" w:rsidRPr="007B40B2" w:rsidRDefault="006D1929" w:rsidP="006D1929">
      <w:pPr>
        <w:jc w:val="center"/>
        <w:rPr>
          <w:rFonts w:asciiTheme="minorHAnsi" w:hAnsiTheme="minorHAnsi"/>
          <w:b/>
          <w:spacing w:val="36"/>
          <w:sz w:val="36"/>
          <w:szCs w:val="24"/>
          <w:lang w:val="en-GB"/>
        </w:rPr>
      </w:pPr>
    </w:p>
    <w:p w14:paraId="06233A19" w14:textId="127F0F59" w:rsidR="006D1929" w:rsidRPr="007B40B2" w:rsidRDefault="006D1929" w:rsidP="006D1929">
      <w:pPr>
        <w:spacing w:after="120" w:line="240" w:lineRule="auto"/>
        <w:jc w:val="center"/>
        <w:rPr>
          <w:rFonts w:asciiTheme="minorHAnsi" w:hAnsiTheme="minorHAnsi"/>
          <w:b/>
          <w:spacing w:val="36"/>
          <w:sz w:val="28"/>
          <w:szCs w:val="24"/>
          <w:lang w:val="en-GB"/>
        </w:rPr>
      </w:pPr>
      <w:r w:rsidRPr="007B40B2">
        <w:rPr>
          <w:rFonts w:asciiTheme="minorHAnsi" w:hAnsiTheme="minorHAnsi"/>
          <w:b/>
          <w:spacing w:val="36"/>
          <w:sz w:val="28"/>
          <w:szCs w:val="24"/>
          <w:lang w:val="en-GB"/>
        </w:rPr>
        <w:t xml:space="preserve">Grant Agreement Number: </w:t>
      </w:r>
      <w:r w:rsidR="00F102CD">
        <w:rPr>
          <w:rFonts w:asciiTheme="minorHAnsi" w:hAnsiTheme="minorHAnsi"/>
          <w:b/>
          <w:spacing w:val="36"/>
          <w:sz w:val="28"/>
          <w:szCs w:val="24"/>
          <w:lang w:val="en-GB"/>
        </w:rPr>
        <w:t>847375-2018-NL-BIGDATA</w:t>
      </w:r>
    </w:p>
    <w:p w14:paraId="10788D8D" w14:textId="77777777" w:rsidR="006D1929" w:rsidRPr="007B40B2" w:rsidRDefault="006D1929" w:rsidP="006D1929">
      <w:pPr>
        <w:spacing w:after="0" w:line="240" w:lineRule="auto"/>
        <w:jc w:val="center"/>
        <w:rPr>
          <w:rStyle w:val="Hyperlnk"/>
          <w:rFonts w:asciiTheme="minorHAnsi" w:hAnsiTheme="minorHAnsi" w:cs="Calibri"/>
          <w:spacing w:val="36"/>
          <w:lang w:val="en-GB"/>
        </w:rPr>
      </w:pPr>
      <w:r w:rsidRPr="007B40B2">
        <w:rPr>
          <w:rFonts w:asciiTheme="minorHAnsi" w:hAnsiTheme="minorHAnsi" w:cs="Calibri"/>
          <w:spacing w:val="36"/>
          <w:sz w:val="24"/>
          <w:szCs w:val="24"/>
          <w:lang w:val="en-GB"/>
        </w:rPr>
        <w:fldChar w:fldCharType="begin"/>
      </w:r>
      <w:r w:rsidRPr="007B40B2">
        <w:rPr>
          <w:rFonts w:asciiTheme="minorHAnsi" w:hAnsiTheme="minorHAnsi" w:cs="Calibri"/>
          <w:spacing w:val="36"/>
          <w:sz w:val="24"/>
          <w:szCs w:val="24"/>
          <w:lang w:val="en-GB"/>
        </w:rPr>
        <w:instrText xml:space="preserve"> HYPERLINK "https://webgate.ec.europa.eu/fpfis/mwikis/essnetbigdata" </w:instrText>
      </w:r>
      <w:r w:rsidRPr="007B40B2">
        <w:rPr>
          <w:rFonts w:asciiTheme="minorHAnsi" w:hAnsiTheme="minorHAnsi" w:cs="Calibri"/>
          <w:spacing w:val="36"/>
          <w:sz w:val="24"/>
          <w:szCs w:val="24"/>
          <w:lang w:val="en-GB"/>
        </w:rPr>
        <w:fldChar w:fldCharType="separate"/>
      </w:r>
      <w:r w:rsidRPr="007B40B2">
        <w:rPr>
          <w:rStyle w:val="Hyperlnk"/>
          <w:rFonts w:asciiTheme="minorHAnsi" w:hAnsiTheme="minorHAnsi" w:cs="Calibri"/>
          <w:spacing w:val="36"/>
          <w:lang w:val="en-GB"/>
        </w:rPr>
        <w:t>https://webgate.ec.europa.eu/fpfis/mwikis/essnetbigdata</w:t>
      </w:r>
    </w:p>
    <w:p w14:paraId="7BDB2419" w14:textId="77777777" w:rsidR="006D1929" w:rsidRPr="007B40B2" w:rsidRDefault="006D1929" w:rsidP="006D1929">
      <w:pPr>
        <w:spacing w:after="0" w:line="240" w:lineRule="auto"/>
        <w:jc w:val="center"/>
        <w:rPr>
          <w:rFonts w:asciiTheme="minorHAnsi" w:hAnsiTheme="minorHAnsi" w:cs="Calibri"/>
          <w:lang w:val="en-GB"/>
        </w:rPr>
      </w:pPr>
      <w:r w:rsidRPr="007B40B2">
        <w:rPr>
          <w:rFonts w:asciiTheme="minorHAnsi" w:hAnsiTheme="minorHAnsi" w:cs="Calibri"/>
          <w:spacing w:val="36"/>
          <w:sz w:val="24"/>
          <w:szCs w:val="24"/>
          <w:lang w:val="en-GB"/>
        </w:rPr>
        <w:fldChar w:fldCharType="end"/>
      </w:r>
      <w:hyperlink r:id="rId11" w:history="1">
        <w:hyperlink r:id="rId12" w:history="1">
          <w:r w:rsidRPr="007B40B2">
            <w:rPr>
              <w:rStyle w:val="Hyperlnk"/>
              <w:rFonts w:asciiTheme="minorHAnsi" w:hAnsiTheme="minorHAnsi" w:cs="Calibri"/>
              <w:spacing w:val="36"/>
              <w:lang w:val="en-GB"/>
            </w:rPr>
            <w:t>https://ec.europa.eu/eurostat/cros/content/essnetbigdata_en</w:t>
          </w:r>
        </w:hyperlink>
      </w:hyperlink>
    </w:p>
    <w:p w14:paraId="2104D708" w14:textId="77777777" w:rsidR="006D1929" w:rsidRPr="007B40B2" w:rsidRDefault="006D1929" w:rsidP="006D1929">
      <w:pPr>
        <w:spacing w:after="120" w:line="240" w:lineRule="auto"/>
        <w:jc w:val="center"/>
        <w:rPr>
          <w:rFonts w:asciiTheme="minorHAnsi" w:hAnsiTheme="minorHAnsi" w:cs="Calibri"/>
          <w:lang w:val="en-GB"/>
        </w:rPr>
      </w:pPr>
    </w:p>
    <w:p w14:paraId="51BA22CD" w14:textId="77777777" w:rsidR="006D1929" w:rsidRPr="007B40B2" w:rsidRDefault="006D1929" w:rsidP="006D1929">
      <w:pPr>
        <w:spacing w:after="120" w:line="240" w:lineRule="auto"/>
        <w:jc w:val="center"/>
        <w:rPr>
          <w:rFonts w:asciiTheme="minorHAnsi" w:hAnsiTheme="minorHAnsi"/>
          <w:b/>
          <w:spacing w:val="36"/>
          <w:lang w:val="en-GB"/>
        </w:rPr>
      </w:pPr>
    </w:p>
    <w:p w14:paraId="6CD5E497" w14:textId="69DF5464" w:rsidR="006D1929" w:rsidRPr="007B40B2" w:rsidRDefault="006D1929" w:rsidP="006D1929">
      <w:pPr>
        <w:spacing w:after="120" w:line="240" w:lineRule="auto"/>
        <w:jc w:val="center"/>
        <w:rPr>
          <w:rFonts w:asciiTheme="minorHAnsi" w:hAnsiTheme="minorHAnsi"/>
          <w:b/>
          <w:spacing w:val="36"/>
          <w:sz w:val="32"/>
          <w:szCs w:val="32"/>
          <w:lang w:val="en-GB"/>
        </w:rPr>
      </w:pPr>
      <w:r w:rsidRPr="007B40B2">
        <w:rPr>
          <w:rFonts w:asciiTheme="minorHAnsi" w:hAnsiTheme="minorHAnsi"/>
          <w:b/>
          <w:spacing w:val="36"/>
          <w:sz w:val="32"/>
          <w:szCs w:val="32"/>
          <w:lang w:val="en-GB"/>
        </w:rPr>
        <w:t xml:space="preserve">Workpackage </w:t>
      </w:r>
      <w:r w:rsidR="000E66F6" w:rsidRPr="007B40B2">
        <w:rPr>
          <w:rFonts w:asciiTheme="minorHAnsi" w:hAnsiTheme="minorHAnsi"/>
          <w:b/>
          <w:spacing w:val="36"/>
          <w:sz w:val="32"/>
          <w:szCs w:val="32"/>
          <w:lang w:val="en-GB"/>
        </w:rPr>
        <w:t>WPB</w:t>
      </w:r>
    </w:p>
    <w:p w14:paraId="64AF780E" w14:textId="7309A3F5" w:rsidR="006D1929" w:rsidRPr="007B40B2" w:rsidRDefault="004771EC" w:rsidP="006D1929">
      <w:pPr>
        <w:spacing w:after="120" w:line="240" w:lineRule="auto"/>
        <w:jc w:val="center"/>
        <w:rPr>
          <w:rFonts w:asciiTheme="minorHAnsi" w:hAnsiTheme="minorHAnsi"/>
          <w:b/>
          <w:spacing w:val="36"/>
          <w:sz w:val="32"/>
          <w:szCs w:val="32"/>
          <w:lang w:val="en-GB"/>
        </w:rPr>
      </w:pPr>
      <w:r w:rsidRPr="007B40B2">
        <w:rPr>
          <w:rFonts w:asciiTheme="minorHAnsi" w:hAnsiTheme="minorHAnsi"/>
          <w:b/>
          <w:spacing w:val="36"/>
          <w:sz w:val="32"/>
          <w:szCs w:val="32"/>
          <w:lang w:val="en-GB"/>
        </w:rPr>
        <w:t xml:space="preserve">Implementation – </w:t>
      </w:r>
      <w:r w:rsidR="000E66F6" w:rsidRPr="007B40B2">
        <w:rPr>
          <w:rFonts w:asciiTheme="minorHAnsi" w:hAnsiTheme="minorHAnsi"/>
          <w:b/>
          <w:spacing w:val="36"/>
          <w:sz w:val="32"/>
          <w:szCs w:val="32"/>
          <w:lang w:val="en-GB"/>
        </w:rPr>
        <w:t>Online Job Vacancies</w:t>
      </w:r>
    </w:p>
    <w:p w14:paraId="3A9D8D06" w14:textId="1B475B45" w:rsidR="006D1929" w:rsidRPr="007B40B2" w:rsidRDefault="006D1929" w:rsidP="006D1929">
      <w:pPr>
        <w:spacing w:after="120" w:line="240" w:lineRule="auto"/>
        <w:jc w:val="center"/>
        <w:rPr>
          <w:rFonts w:asciiTheme="minorHAnsi" w:hAnsiTheme="minorHAnsi"/>
          <w:b/>
          <w:spacing w:val="36"/>
          <w:sz w:val="32"/>
          <w:szCs w:val="32"/>
          <w:lang w:val="en-GB"/>
        </w:rPr>
      </w:pPr>
    </w:p>
    <w:p w14:paraId="4937F426" w14:textId="3E9BE97D" w:rsidR="006D1929" w:rsidRPr="007B40B2" w:rsidRDefault="00460864" w:rsidP="008D2BE4">
      <w:pPr>
        <w:spacing w:after="120" w:line="240" w:lineRule="auto"/>
        <w:jc w:val="center"/>
        <w:rPr>
          <w:rFonts w:asciiTheme="minorHAnsi" w:hAnsiTheme="minorHAnsi"/>
          <w:b/>
          <w:spacing w:val="36"/>
          <w:sz w:val="32"/>
          <w:szCs w:val="32"/>
          <w:lang w:val="en-GB"/>
        </w:rPr>
      </w:pPr>
      <w:r w:rsidRPr="00460864">
        <w:rPr>
          <w:rFonts w:asciiTheme="minorHAnsi" w:hAnsiTheme="minorHAnsi"/>
          <w:b/>
          <w:spacing w:val="36"/>
          <w:sz w:val="32"/>
          <w:szCs w:val="32"/>
          <w:lang w:val="en-GB"/>
        </w:rPr>
        <w:t xml:space="preserve">Report on the statistical output, required quality and definition of the necessary metadata at European and national level </w:t>
      </w:r>
    </w:p>
    <w:p w14:paraId="0979DFE9" w14:textId="77777777" w:rsidR="006D1929" w:rsidRPr="007B40B2" w:rsidRDefault="0049163E" w:rsidP="006D1929">
      <w:pPr>
        <w:ind w:left="720"/>
        <w:jc w:val="both"/>
        <w:rPr>
          <w:rFonts w:asciiTheme="minorHAnsi" w:hAnsiTheme="minorHAnsi"/>
          <w:lang w:val="en-GB"/>
        </w:rPr>
      </w:pPr>
      <w:r w:rsidRPr="007B40B2">
        <w:rPr>
          <w:rFonts w:asciiTheme="minorHAnsi" w:hAnsiTheme="minorHAnsi"/>
          <w:noProof/>
          <w:lang w:val="sv-SE" w:eastAsia="sv-SE"/>
        </w:rPr>
        <mc:AlternateContent>
          <mc:Choice Requires="wps">
            <w:drawing>
              <wp:anchor distT="0" distB="0" distL="114300" distR="114300" simplePos="0" relativeHeight="251655680" behindDoc="0" locked="0" layoutInCell="1" allowOverlap="1" wp14:anchorId="71D0B2CB" wp14:editId="03631771">
                <wp:simplePos x="0" y="0"/>
                <wp:positionH relativeFrom="margin">
                  <wp:align>right</wp:align>
                </wp:positionH>
                <wp:positionV relativeFrom="paragraph">
                  <wp:posOffset>134620</wp:posOffset>
                </wp:positionV>
                <wp:extent cx="5715000" cy="2110740"/>
                <wp:effectExtent l="0" t="0" r="19050" b="22860"/>
                <wp:wrapNone/>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110740"/>
                        </a:xfrm>
                        <a:prstGeom prst="rect">
                          <a:avLst/>
                        </a:prstGeom>
                        <a:solidFill>
                          <a:srgbClr val="FFFFFF"/>
                        </a:solidFill>
                        <a:ln w="9525">
                          <a:solidFill>
                            <a:srgbClr val="000000"/>
                          </a:solidFill>
                          <a:miter lim="800000"/>
                          <a:headEnd/>
                          <a:tailEnd/>
                        </a:ln>
                      </wps:spPr>
                      <wps:txbx>
                        <w:txbxContent>
                          <w:p w14:paraId="142A893F" w14:textId="61F3BF4B" w:rsidR="006F399D" w:rsidRDefault="006F399D" w:rsidP="00460864">
                            <w:pPr>
                              <w:spacing w:after="0" w:line="240" w:lineRule="auto"/>
                              <w:jc w:val="center"/>
                              <w:rPr>
                                <w:b/>
                                <w:sz w:val="28"/>
                                <w:szCs w:val="28"/>
                                <w:lang w:val="en-GB"/>
                              </w:rPr>
                            </w:pPr>
                            <w:r w:rsidRPr="00AA4C23">
                              <w:rPr>
                                <w:b/>
                                <w:sz w:val="28"/>
                                <w:szCs w:val="28"/>
                                <w:lang w:val="en-GB"/>
                              </w:rPr>
                              <w:t xml:space="preserve">Prepared by: </w:t>
                            </w:r>
                          </w:p>
                          <w:p w14:paraId="3EDFF4AD" w14:textId="77777777" w:rsidR="006F399D" w:rsidRDefault="006F399D" w:rsidP="00460864">
                            <w:pPr>
                              <w:spacing w:after="0" w:line="240" w:lineRule="auto"/>
                              <w:jc w:val="center"/>
                              <w:rPr>
                                <w:b/>
                                <w:sz w:val="28"/>
                                <w:szCs w:val="28"/>
                                <w:lang w:val="en-GB"/>
                              </w:rPr>
                            </w:pPr>
                          </w:p>
                          <w:p w14:paraId="39C24E20" w14:textId="77CB4CC5" w:rsidR="006F399D" w:rsidRPr="00AD69C3" w:rsidRDefault="006F399D" w:rsidP="00AD69C3">
                            <w:pPr>
                              <w:spacing w:after="0" w:line="240" w:lineRule="auto"/>
                              <w:jc w:val="center"/>
                              <w:rPr>
                                <w:sz w:val="28"/>
                                <w:szCs w:val="28"/>
                                <w:lang w:val="it-IT"/>
                              </w:rPr>
                            </w:pPr>
                            <w:r>
                              <w:rPr>
                                <w:b/>
                                <w:sz w:val="28"/>
                                <w:szCs w:val="28"/>
                                <w:lang w:val="en-GB"/>
                              </w:rPr>
                              <w:t xml:space="preserve"> </w:t>
                            </w:r>
                            <w:r w:rsidRPr="00342991">
                              <w:rPr>
                                <w:sz w:val="28"/>
                                <w:szCs w:val="28"/>
                                <w:lang w:val="en-GB"/>
                              </w:rPr>
                              <w:t xml:space="preserve">Martina Rengers, Jakob </w:t>
                            </w:r>
                            <w:r>
                              <w:rPr>
                                <w:sz w:val="28"/>
                                <w:szCs w:val="28"/>
                                <w:lang w:val="en-GB"/>
                              </w:rPr>
                              <w:t>d</w:t>
                            </w:r>
                            <w:r w:rsidRPr="00342991">
                              <w:rPr>
                                <w:sz w:val="28"/>
                                <w:szCs w:val="28"/>
                                <w:lang w:val="en-GB"/>
                              </w:rPr>
                              <w:t xml:space="preserve">e Lazzer, Galya Stateva, Francis Saucy, </w:t>
                            </w:r>
                            <w:del w:id="1" w:author="Elezovic Suad PMU/MFS-S" w:date="2020-09-24T13:49:00Z">
                              <w:r w:rsidRPr="00342991" w:rsidDel="007E21A7">
                                <w:rPr>
                                  <w:sz w:val="28"/>
                                  <w:szCs w:val="28"/>
                                  <w:lang w:val="en-GB"/>
                                </w:rPr>
                                <w:delText xml:space="preserve">Annalisa Lucarelli, </w:delText>
                              </w:r>
                            </w:del>
                            <w:r w:rsidRPr="00342991">
                              <w:rPr>
                                <w:sz w:val="28"/>
                                <w:szCs w:val="28"/>
                                <w:lang w:val="en-GB"/>
                              </w:rPr>
                              <w:t>Dan Wu, Suad Elezovi</w:t>
                            </w:r>
                            <w:ins w:id="2" w:author="Elezovic Suad PMU/MFS-S" w:date="2020-09-24T13:47:00Z">
                              <w:r>
                                <w:rPr>
                                  <w:rFonts w:cs="Calibri"/>
                                  <w:sz w:val="28"/>
                                  <w:szCs w:val="28"/>
                                  <w:lang w:val="en-GB"/>
                                </w:rPr>
                                <w:t>ć</w:t>
                              </w:r>
                            </w:ins>
                            <w:del w:id="3" w:author="Elezovic Suad PMU/MFS-S" w:date="2020-09-24T13:47:00Z">
                              <w:r w:rsidRPr="00342991" w:rsidDel="0055693B">
                                <w:rPr>
                                  <w:sz w:val="28"/>
                                  <w:szCs w:val="28"/>
                                  <w:lang w:val="en-GB"/>
                                </w:rPr>
                                <w:delText>c</w:delText>
                              </w:r>
                            </w:del>
                            <w:r>
                              <w:rPr>
                                <w:sz w:val="28"/>
                                <w:szCs w:val="28"/>
                                <w:lang w:val="en-GB"/>
                              </w:rPr>
                              <w:t xml:space="preserve">, </w:t>
                            </w:r>
                            <w:r w:rsidRPr="00342991">
                              <w:rPr>
                                <w:sz w:val="28"/>
                                <w:szCs w:val="28"/>
                                <w:lang w:val="en-GB"/>
                              </w:rPr>
                              <w:t>Crt Grahonja</w:t>
                            </w:r>
                            <w:r>
                              <w:rPr>
                                <w:sz w:val="28"/>
                                <w:szCs w:val="28"/>
                                <w:lang w:val="en-GB"/>
                              </w:rPr>
                              <w:t xml:space="preserve">, </w:t>
                            </w:r>
                            <w:r w:rsidRPr="00342991">
                              <w:rPr>
                                <w:sz w:val="28"/>
                                <w:szCs w:val="28"/>
                                <w:lang w:val="en-GB"/>
                              </w:rPr>
                              <w:t>Jacek Maślankowski, Alexis E</w:t>
                            </w:r>
                            <w:r>
                              <w:rPr>
                                <w:sz w:val="28"/>
                                <w:szCs w:val="28"/>
                                <w:lang w:val="en-GB"/>
                              </w:rPr>
                              <w:t>idelman</w:t>
                            </w:r>
                            <w:r w:rsidRPr="00342991">
                              <w:rPr>
                                <w:sz w:val="28"/>
                                <w:szCs w:val="28"/>
                                <w:lang w:val="en-GB"/>
                              </w:rPr>
                              <w:t>, Claire D</w:t>
                            </w:r>
                            <w:r>
                              <w:rPr>
                                <w:sz w:val="28"/>
                                <w:szCs w:val="28"/>
                                <w:lang w:val="en-GB"/>
                              </w:rPr>
                              <w:t>umesnil</w:t>
                            </w:r>
                            <w:r w:rsidRPr="00342991">
                              <w:rPr>
                                <w:sz w:val="28"/>
                                <w:szCs w:val="28"/>
                                <w:lang w:val="en-GB"/>
                              </w:rPr>
                              <w:t xml:space="preserve"> </w:t>
                            </w:r>
                            <w:r>
                              <w:rPr>
                                <w:sz w:val="28"/>
                                <w:szCs w:val="28"/>
                                <w:lang w:val="en-GB"/>
                              </w:rPr>
                              <w:t>de</w:t>
                            </w:r>
                            <w:r w:rsidRPr="00342991">
                              <w:rPr>
                                <w:sz w:val="28"/>
                                <w:szCs w:val="28"/>
                                <w:lang w:val="en-GB"/>
                              </w:rPr>
                              <w:t xml:space="preserve"> M</w:t>
                            </w:r>
                            <w:r>
                              <w:rPr>
                                <w:sz w:val="28"/>
                                <w:szCs w:val="28"/>
                                <w:lang w:val="en-GB"/>
                              </w:rPr>
                              <w:t>aricourt,</w:t>
                            </w:r>
                            <w:r w:rsidRPr="00342991">
                              <w:rPr>
                                <w:sz w:val="28"/>
                                <w:szCs w:val="28"/>
                                <w:lang w:val="en-GB"/>
                              </w:rPr>
                              <w:t xml:space="preserve"> Marian Necula, Ciprian Alexandru</w:t>
                            </w:r>
                            <w:r>
                              <w:rPr>
                                <w:sz w:val="28"/>
                                <w:szCs w:val="28"/>
                                <w:lang w:val="en-GB"/>
                              </w:rPr>
                              <w:t xml:space="preserve">, </w:t>
                            </w:r>
                            <w:r w:rsidRPr="00342991">
                              <w:rPr>
                                <w:sz w:val="28"/>
                                <w:szCs w:val="28"/>
                                <w:lang w:val="en-GB"/>
                              </w:rPr>
                              <w:t>Alberto Columbano</w:t>
                            </w:r>
                            <w:r>
                              <w:rPr>
                                <w:sz w:val="28"/>
                                <w:szCs w:val="28"/>
                                <w:lang w:val="en-GB"/>
                              </w:rPr>
                              <w:t>,</w:t>
                            </w:r>
                            <w:r w:rsidRPr="00342991">
                              <w:t xml:space="preserve"> </w:t>
                            </w:r>
                            <w:r w:rsidRPr="00342991">
                              <w:rPr>
                                <w:sz w:val="28"/>
                                <w:szCs w:val="28"/>
                                <w:lang w:val="en-GB"/>
                              </w:rPr>
                              <w:t>Sophie Schmassmann</w:t>
                            </w:r>
                            <w:r>
                              <w:rPr>
                                <w:sz w:val="28"/>
                                <w:szCs w:val="28"/>
                                <w:lang w:val="en-GB"/>
                              </w:rPr>
                              <w:t>,</w:t>
                            </w:r>
                            <w:r w:rsidRPr="005C75D3">
                              <w:t xml:space="preserve"> </w:t>
                            </w:r>
                            <w:r w:rsidRPr="00AD69C3">
                              <w:rPr>
                                <w:sz w:val="28"/>
                                <w:szCs w:val="28"/>
                                <w:lang w:val="it-IT"/>
                              </w:rPr>
                              <w:t>Massimiliano Amarone,</w:t>
                            </w:r>
                          </w:p>
                          <w:p w14:paraId="6E3BFB29" w14:textId="466CEC80" w:rsidR="006F399D" w:rsidRPr="00AD69C3" w:rsidRDefault="006F399D" w:rsidP="00AD69C3">
                            <w:pPr>
                              <w:spacing w:after="0" w:line="240" w:lineRule="auto"/>
                              <w:jc w:val="center"/>
                              <w:rPr>
                                <w:sz w:val="28"/>
                                <w:szCs w:val="28"/>
                                <w:lang w:val="it-IT"/>
                              </w:rPr>
                            </w:pPr>
                            <w:r w:rsidRPr="00AD69C3">
                              <w:rPr>
                                <w:sz w:val="28"/>
                                <w:szCs w:val="28"/>
                                <w:lang w:val="it-IT"/>
                              </w:rPr>
                              <w:t xml:space="preserve">Domenico </w:t>
                            </w:r>
                            <w:proofErr w:type="gramStart"/>
                            <w:r w:rsidRPr="00AD69C3">
                              <w:rPr>
                                <w:sz w:val="28"/>
                                <w:szCs w:val="28"/>
                                <w:lang w:val="it-IT"/>
                              </w:rPr>
                              <w:t>Aprile</w:t>
                            </w:r>
                            <w:proofErr w:type="gramEnd"/>
                            <w:r w:rsidRPr="00AD69C3">
                              <w:rPr>
                                <w:sz w:val="28"/>
                                <w:szCs w:val="28"/>
                                <w:lang w:val="it-IT"/>
                              </w:rPr>
                              <w:t xml:space="preserve">, Diego Chianella, Annalisa </w:t>
                            </w:r>
                            <w:r>
                              <w:rPr>
                                <w:sz w:val="28"/>
                                <w:szCs w:val="28"/>
                                <w:lang w:val="it-IT"/>
                              </w:rPr>
                              <w:t xml:space="preserve">Lucarelli, </w:t>
                            </w:r>
                            <w:r w:rsidRPr="00AD69C3">
                              <w:rPr>
                                <w:sz w:val="28"/>
                                <w:szCs w:val="28"/>
                                <w:lang w:val="it-IT"/>
                              </w:rPr>
                              <w:t>Marina Sorrentino</w:t>
                            </w:r>
                          </w:p>
                          <w:p w14:paraId="30BA72EE" w14:textId="330039FD" w:rsidR="006F399D" w:rsidRPr="00342991" w:rsidRDefault="006F399D" w:rsidP="00460864">
                            <w:pPr>
                              <w:spacing w:after="0" w:line="240" w:lineRule="auto"/>
                              <w:jc w:val="center"/>
                              <w:rPr>
                                <w:sz w:val="28"/>
                                <w:szCs w:val="28"/>
                                <w:lang w:val="en-GB"/>
                              </w:rPr>
                            </w:pPr>
                            <w:r w:rsidRPr="005C75D3">
                              <w:rPr>
                                <w:sz w:val="28"/>
                                <w:szCs w:val="28"/>
                                <w:lang w:val="en-GB"/>
                              </w:rPr>
                              <w:t>Tomaž Špeh (WP coordinator)</w:t>
                            </w:r>
                          </w:p>
                          <w:p w14:paraId="22798CD5" w14:textId="2C1C9A8D" w:rsidR="006F399D" w:rsidRDefault="006F399D" w:rsidP="004771EC">
                            <w:pPr>
                              <w:spacing w:after="0" w:line="240" w:lineRule="auto"/>
                              <w:jc w:val="center"/>
                              <w:rPr>
                                <w:b/>
                                <w:sz w:val="28"/>
                                <w:szCs w:val="28"/>
                                <w:lang w:val="en-GB"/>
                              </w:rPr>
                            </w:pPr>
                          </w:p>
                          <w:p w14:paraId="6061DE86" w14:textId="25A2A993" w:rsidR="006F399D" w:rsidRDefault="006F399D" w:rsidP="00EC79CE">
                            <w:pPr>
                              <w:spacing w:after="0" w:line="240" w:lineRule="auto"/>
                              <w:rPr>
                                <w:b/>
                                <w:sz w:val="28"/>
                                <w:szCs w:val="28"/>
                                <w:lang w:val="en-GB"/>
                              </w:rPr>
                            </w:pPr>
                          </w:p>
                          <w:p w14:paraId="6C503FA5" w14:textId="241018DE" w:rsidR="006F399D" w:rsidRDefault="006F399D" w:rsidP="00EC79CE">
                            <w:pPr>
                              <w:spacing w:after="0" w:line="240" w:lineRule="auto"/>
                              <w:rPr>
                                <w:b/>
                                <w:sz w:val="28"/>
                                <w:szCs w:val="28"/>
                                <w:lang w:val="en-GB"/>
                              </w:rPr>
                            </w:pPr>
                            <w:r>
                              <w:rPr>
                                <w:b/>
                                <w:sz w:val="28"/>
                                <w:szCs w:val="28"/>
                                <w:lang w:val="en-GB"/>
                              </w:rPr>
                              <w:t xml:space="preserve">Date of present version: </w:t>
                            </w:r>
                          </w:p>
                          <w:p w14:paraId="2D3BBF1B" w14:textId="77777777" w:rsidR="006F399D" w:rsidRDefault="006F399D" w:rsidP="006D1929">
                            <w:pPr>
                              <w:autoSpaceDE w:val="0"/>
                              <w:autoSpaceDN w:val="0"/>
                              <w:adjustRightInd w:val="0"/>
                              <w:spacing w:after="0" w:line="240" w:lineRule="auto"/>
                              <w:jc w:val="center"/>
                              <w:rPr>
                                <w:sz w:val="24"/>
                                <w:szCs w:val="24"/>
                                <w:lang w:val="en-GB"/>
                              </w:rPr>
                            </w:pPr>
                          </w:p>
                          <w:p w14:paraId="681F358A" w14:textId="77777777" w:rsidR="006F399D" w:rsidRPr="004771EC" w:rsidRDefault="006F399D" w:rsidP="006D1929">
                            <w:pPr>
                              <w:autoSpaceDE w:val="0"/>
                              <w:autoSpaceDN w:val="0"/>
                              <w:adjustRightInd w:val="0"/>
                              <w:spacing w:after="0" w:line="240" w:lineRule="auto"/>
                              <w:jc w:val="center"/>
                              <w:rPr>
                                <w:sz w:val="24"/>
                                <w:szCs w:val="24"/>
                                <w:lang w:val="en-GB"/>
                              </w:rPr>
                            </w:pPr>
                          </w:p>
                          <w:p w14:paraId="1055DAF5" w14:textId="77777777" w:rsidR="006F399D" w:rsidRPr="006D1929" w:rsidRDefault="006F399D" w:rsidP="006D1929">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D0B2CB" id="_x0000_t202" coordsize="21600,21600" o:spt="202" path="m,l,21600r21600,l21600,xe">
                <v:stroke joinstyle="miter"/>
                <v:path gradientshapeok="t" o:connecttype="rect"/>
              </v:shapetype>
              <v:shape id="Tekstvak 2" o:spid="_x0000_s1026" type="#_x0000_t202" style="position:absolute;left:0;text-align:left;margin-left:398.8pt;margin-top:10.6pt;width:450pt;height:166.2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">
                <v:textbox>
                  <w:txbxContent>
                    <w:p w14:paraId="142A893F" w14:textId="61F3BF4B" w:rsidR="006F399D" w:rsidRDefault="006F399D" w:rsidP="00460864">
                      <w:pPr>
                        <w:spacing w:after="0" w:line="240" w:lineRule="auto"/>
                        <w:jc w:val="center"/>
                        <w:rPr>
                          <w:b/>
                          <w:sz w:val="28"/>
                          <w:szCs w:val="28"/>
                          <w:lang w:val="en-GB"/>
                        </w:rPr>
                      </w:pPr>
                      <w:r w:rsidRPr="00AA4C23">
                        <w:rPr>
                          <w:b/>
                          <w:sz w:val="28"/>
                          <w:szCs w:val="28"/>
                          <w:lang w:val="en-GB"/>
                        </w:rPr>
                        <w:t xml:space="preserve">Prepared by: </w:t>
                      </w:r>
                    </w:p>
                    <w:p w14:paraId="3EDFF4AD" w14:textId="77777777" w:rsidR="006F399D" w:rsidRDefault="006F399D" w:rsidP="00460864">
                      <w:pPr>
                        <w:spacing w:after="0" w:line="240" w:lineRule="auto"/>
                        <w:jc w:val="center"/>
                        <w:rPr>
                          <w:b/>
                          <w:sz w:val="28"/>
                          <w:szCs w:val="28"/>
                          <w:lang w:val="en-GB"/>
                        </w:rPr>
                      </w:pPr>
                    </w:p>
                    <w:p w14:paraId="39C24E20" w14:textId="77CB4CC5" w:rsidR="006F399D" w:rsidRPr="00AD69C3" w:rsidRDefault="006F399D" w:rsidP="00AD69C3">
                      <w:pPr>
                        <w:spacing w:after="0" w:line="240" w:lineRule="auto"/>
                        <w:jc w:val="center"/>
                        <w:rPr>
                          <w:sz w:val="28"/>
                          <w:szCs w:val="28"/>
                          <w:lang w:val="it-IT"/>
                        </w:rPr>
                      </w:pPr>
                      <w:r>
                        <w:rPr>
                          <w:b/>
                          <w:sz w:val="28"/>
                          <w:szCs w:val="28"/>
                          <w:lang w:val="en-GB"/>
                        </w:rPr>
                        <w:t xml:space="preserve"> </w:t>
                      </w:r>
                      <w:r w:rsidRPr="00342991">
                        <w:rPr>
                          <w:sz w:val="28"/>
                          <w:szCs w:val="28"/>
                          <w:lang w:val="en-GB"/>
                        </w:rPr>
                        <w:t xml:space="preserve">Martina Rengers, Jakob </w:t>
                      </w:r>
                      <w:r>
                        <w:rPr>
                          <w:sz w:val="28"/>
                          <w:szCs w:val="28"/>
                          <w:lang w:val="en-GB"/>
                        </w:rPr>
                        <w:t>d</w:t>
                      </w:r>
                      <w:r w:rsidRPr="00342991">
                        <w:rPr>
                          <w:sz w:val="28"/>
                          <w:szCs w:val="28"/>
                          <w:lang w:val="en-GB"/>
                        </w:rPr>
                        <w:t xml:space="preserve">e Lazzer, Galya Stateva, Francis Saucy, </w:t>
                      </w:r>
                      <w:del w:id="4" w:author="Elezovic Suad PMU/MFS-S" w:date="2020-09-24T13:49:00Z">
                        <w:r w:rsidRPr="00342991" w:rsidDel="007E21A7">
                          <w:rPr>
                            <w:sz w:val="28"/>
                            <w:szCs w:val="28"/>
                            <w:lang w:val="en-GB"/>
                          </w:rPr>
                          <w:delText xml:space="preserve">Annalisa Lucarelli, </w:delText>
                        </w:r>
                      </w:del>
                      <w:r w:rsidRPr="00342991">
                        <w:rPr>
                          <w:sz w:val="28"/>
                          <w:szCs w:val="28"/>
                          <w:lang w:val="en-GB"/>
                        </w:rPr>
                        <w:t>Dan Wu, Suad Elezovi</w:t>
                      </w:r>
                      <w:ins w:id="5" w:author="Elezovic Suad PMU/MFS-S" w:date="2020-09-24T13:47:00Z">
                        <w:r>
                          <w:rPr>
                            <w:rFonts w:cs="Calibri"/>
                            <w:sz w:val="28"/>
                            <w:szCs w:val="28"/>
                            <w:lang w:val="en-GB"/>
                          </w:rPr>
                          <w:t>ć</w:t>
                        </w:r>
                      </w:ins>
                      <w:del w:id="6" w:author="Elezovic Suad PMU/MFS-S" w:date="2020-09-24T13:47:00Z">
                        <w:r w:rsidRPr="00342991" w:rsidDel="0055693B">
                          <w:rPr>
                            <w:sz w:val="28"/>
                            <w:szCs w:val="28"/>
                            <w:lang w:val="en-GB"/>
                          </w:rPr>
                          <w:delText>c</w:delText>
                        </w:r>
                      </w:del>
                      <w:r>
                        <w:rPr>
                          <w:sz w:val="28"/>
                          <w:szCs w:val="28"/>
                          <w:lang w:val="en-GB"/>
                        </w:rPr>
                        <w:t xml:space="preserve">, </w:t>
                      </w:r>
                      <w:r w:rsidRPr="00342991">
                        <w:rPr>
                          <w:sz w:val="28"/>
                          <w:szCs w:val="28"/>
                          <w:lang w:val="en-GB"/>
                        </w:rPr>
                        <w:t>Crt Grahonja</w:t>
                      </w:r>
                      <w:r>
                        <w:rPr>
                          <w:sz w:val="28"/>
                          <w:szCs w:val="28"/>
                          <w:lang w:val="en-GB"/>
                        </w:rPr>
                        <w:t xml:space="preserve">, </w:t>
                      </w:r>
                      <w:r w:rsidRPr="00342991">
                        <w:rPr>
                          <w:sz w:val="28"/>
                          <w:szCs w:val="28"/>
                          <w:lang w:val="en-GB"/>
                        </w:rPr>
                        <w:t>Jacek Maślankowski, Alexis E</w:t>
                      </w:r>
                      <w:r>
                        <w:rPr>
                          <w:sz w:val="28"/>
                          <w:szCs w:val="28"/>
                          <w:lang w:val="en-GB"/>
                        </w:rPr>
                        <w:t>idelman</w:t>
                      </w:r>
                      <w:r w:rsidRPr="00342991">
                        <w:rPr>
                          <w:sz w:val="28"/>
                          <w:szCs w:val="28"/>
                          <w:lang w:val="en-GB"/>
                        </w:rPr>
                        <w:t>, Claire D</w:t>
                      </w:r>
                      <w:r>
                        <w:rPr>
                          <w:sz w:val="28"/>
                          <w:szCs w:val="28"/>
                          <w:lang w:val="en-GB"/>
                        </w:rPr>
                        <w:t>umesnil</w:t>
                      </w:r>
                      <w:r w:rsidRPr="00342991">
                        <w:rPr>
                          <w:sz w:val="28"/>
                          <w:szCs w:val="28"/>
                          <w:lang w:val="en-GB"/>
                        </w:rPr>
                        <w:t xml:space="preserve"> </w:t>
                      </w:r>
                      <w:r>
                        <w:rPr>
                          <w:sz w:val="28"/>
                          <w:szCs w:val="28"/>
                          <w:lang w:val="en-GB"/>
                        </w:rPr>
                        <w:t>de</w:t>
                      </w:r>
                      <w:r w:rsidRPr="00342991">
                        <w:rPr>
                          <w:sz w:val="28"/>
                          <w:szCs w:val="28"/>
                          <w:lang w:val="en-GB"/>
                        </w:rPr>
                        <w:t xml:space="preserve"> M</w:t>
                      </w:r>
                      <w:r>
                        <w:rPr>
                          <w:sz w:val="28"/>
                          <w:szCs w:val="28"/>
                          <w:lang w:val="en-GB"/>
                        </w:rPr>
                        <w:t>aricourt,</w:t>
                      </w:r>
                      <w:r w:rsidRPr="00342991">
                        <w:rPr>
                          <w:sz w:val="28"/>
                          <w:szCs w:val="28"/>
                          <w:lang w:val="en-GB"/>
                        </w:rPr>
                        <w:t xml:space="preserve"> Marian Necula, Ciprian Alexandru</w:t>
                      </w:r>
                      <w:r>
                        <w:rPr>
                          <w:sz w:val="28"/>
                          <w:szCs w:val="28"/>
                          <w:lang w:val="en-GB"/>
                        </w:rPr>
                        <w:t xml:space="preserve">, </w:t>
                      </w:r>
                      <w:r w:rsidRPr="00342991">
                        <w:rPr>
                          <w:sz w:val="28"/>
                          <w:szCs w:val="28"/>
                          <w:lang w:val="en-GB"/>
                        </w:rPr>
                        <w:t>Alberto Columbano</w:t>
                      </w:r>
                      <w:r>
                        <w:rPr>
                          <w:sz w:val="28"/>
                          <w:szCs w:val="28"/>
                          <w:lang w:val="en-GB"/>
                        </w:rPr>
                        <w:t>,</w:t>
                      </w:r>
                      <w:r w:rsidRPr="00342991">
                        <w:t xml:space="preserve"> </w:t>
                      </w:r>
                      <w:r w:rsidRPr="00342991">
                        <w:rPr>
                          <w:sz w:val="28"/>
                          <w:szCs w:val="28"/>
                          <w:lang w:val="en-GB"/>
                        </w:rPr>
                        <w:t>Sophie Schmassmann</w:t>
                      </w:r>
                      <w:r>
                        <w:rPr>
                          <w:sz w:val="28"/>
                          <w:szCs w:val="28"/>
                          <w:lang w:val="en-GB"/>
                        </w:rPr>
                        <w:t>,</w:t>
                      </w:r>
                      <w:r w:rsidRPr="005C75D3">
                        <w:t xml:space="preserve"> </w:t>
                      </w:r>
                      <w:r w:rsidRPr="00AD69C3">
                        <w:rPr>
                          <w:sz w:val="28"/>
                          <w:szCs w:val="28"/>
                          <w:lang w:val="it-IT"/>
                        </w:rPr>
                        <w:t>Massimiliano Amarone,</w:t>
                      </w:r>
                    </w:p>
                    <w:p w14:paraId="6E3BFB29" w14:textId="466CEC80" w:rsidR="006F399D" w:rsidRPr="00AD69C3" w:rsidRDefault="006F399D" w:rsidP="00AD69C3">
                      <w:pPr>
                        <w:spacing w:after="0" w:line="240" w:lineRule="auto"/>
                        <w:jc w:val="center"/>
                        <w:rPr>
                          <w:sz w:val="28"/>
                          <w:szCs w:val="28"/>
                          <w:lang w:val="it-IT"/>
                        </w:rPr>
                      </w:pPr>
                      <w:r w:rsidRPr="00AD69C3">
                        <w:rPr>
                          <w:sz w:val="28"/>
                          <w:szCs w:val="28"/>
                          <w:lang w:val="it-IT"/>
                        </w:rPr>
                        <w:t xml:space="preserve">Domenico </w:t>
                      </w:r>
                      <w:proofErr w:type="gramStart"/>
                      <w:r w:rsidRPr="00AD69C3">
                        <w:rPr>
                          <w:sz w:val="28"/>
                          <w:szCs w:val="28"/>
                          <w:lang w:val="it-IT"/>
                        </w:rPr>
                        <w:t>Aprile</w:t>
                      </w:r>
                      <w:proofErr w:type="gramEnd"/>
                      <w:r w:rsidRPr="00AD69C3">
                        <w:rPr>
                          <w:sz w:val="28"/>
                          <w:szCs w:val="28"/>
                          <w:lang w:val="it-IT"/>
                        </w:rPr>
                        <w:t xml:space="preserve">, Diego Chianella, Annalisa </w:t>
                      </w:r>
                      <w:r>
                        <w:rPr>
                          <w:sz w:val="28"/>
                          <w:szCs w:val="28"/>
                          <w:lang w:val="it-IT"/>
                        </w:rPr>
                        <w:t xml:space="preserve">Lucarelli, </w:t>
                      </w:r>
                      <w:r w:rsidRPr="00AD69C3">
                        <w:rPr>
                          <w:sz w:val="28"/>
                          <w:szCs w:val="28"/>
                          <w:lang w:val="it-IT"/>
                        </w:rPr>
                        <w:t>Marina Sorrentino</w:t>
                      </w:r>
                    </w:p>
                    <w:p w14:paraId="30BA72EE" w14:textId="330039FD" w:rsidR="006F399D" w:rsidRPr="00342991" w:rsidRDefault="006F399D" w:rsidP="00460864">
                      <w:pPr>
                        <w:spacing w:after="0" w:line="240" w:lineRule="auto"/>
                        <w:jc w:val="center"/>
                        <w:rPr>
                          <w:sz w:val="28"/>
                          <w:szCs w:val="28"/>
                          <w:lang w:val="en-GB"/>
                        </w:rPr>
                      </w:pPr>
                      <w:r w:rsidRPr="005C75D3">
                        <w:rPr>
                          <w:sz w:val="28"/>
                          <w:szCs w:val="28"/>
                          <w:lang w:val="en-GB"/>
                        </w:rPr>
                        <w:t>Tomaž Špeh (WP coordinator)</w:t>
                      </w:r>
                    </w:p>
                    <w:p w14:paraId="22798CD5" w14:textId="2C1C9A8D" w:rsidR="006F399D" w:rsidRDefault="006F399D" w:rsidP="004771EC">
                      <w:pPr>
                        <w:spacing w:after="0" w:line="240" w:lineRule="auto"/>
                        <w:jc w:val="center"/>
                        <w:rPr>
                          <w:b/>
                          <w:sz w:val="28"/>
                          <w:szCs w:val="28"/>
                          <w:lang w:val="en-GB"/>
                        </w:rPr>
                      </w:pPr>
                    </w:p>
                    <w:p w14:paraId="6061DE86" w14:textId="25A2A993" w:rsidR="006F399D" w:rsidRDefault="006F399D" w:rsidP="00EC79CE">
                      <w:pPr>
                        <w:spacing w:after="0" w:line="240" w:lineRule="auto"/>
                        <w:rPr>
                          <w:b/>
                          <w:sz w:val="28"/>
                          <w:szCs w:val="28"/>
                          <w:lang w:val="en-GB"/>
                        </w:rPr>
                      </w:pPr>
                    </w:p>
                    <w:p w14:paraId="6C503FA5" w14:textId="241018DE" w:rsidR="006F399D" w:rsidRDefault="006F399D" w:rsidP="00EC79CE">
                      <w:pPr>
                        <w:spacing w:after="0" w:line="240" w:lineRule="auto"/>
                        <w:rPr>
                          <w:b/>
                          <w:sz w:val="28"/>
                          <w:szCs w:val="28"/>
                          <w:lang w:val="en-GB"/>
                        </w:rPr>
                      </w:pPr>
                      <w:r>
                        <w:rPr>
                          <w:b/>
                          <w:sz w:val="28"/>
                          <w:szCs w:val="28"/>
                          <w:lang w:val="en-GB"/>
                        </w:rPr>
                        <w:t xml:space="preserve">Date of present version: </w:t>
                      </w:r>
                    </w:p>
                    <w:p w14:paraId="2D3BBF1B" w14:textId="77777777" w:rsidR="006F399D" w:rsidRDefault="006F399D" w:rsidP="006D1929">
                      <w:pPr>
                        <w:autoSpaceDE w:val="0"/>
                        <w:autoSpaceDN w:val="0"/>
                        <w:adjustRightInd w:val="0"/>
                        <w:spacing w:after="0" w:line="240" w:lineRule="auto"/>
                        <w:jc w:val="center"/>
                        <w:rPr>
                          <w:sz w:val="24"/>
                          <w:szCs w:val="24"/>
                          <w:lang w:val="en-GB"/>
                        </w:rPr>
                      </w:pPr>
                    </w:p>
                    <w:p w14:paraId="681F358A" w14:textId="77777777" w:rsidR="006F399D" w:rsidRPr="004771EC" w:rsidRDefault="006F399D" w:rsidP="006D1929">
                      <w:pPr>
                        <w:autoSpaceDE w:val="0"/>
                        <w:autoSpaceDN w:val="0"/>
                        <w:adjustRightInd w:val="0"/>
                        <w:spacing w:after="0" w:line="240" w:lineRule="auto"/>
                        <w:jc w:val="center"/>
                        <w:rPr>
                          <w:sz w:val="24"/>
                          <w:szCs w:val="24"/>
                          <w:lang w:val="en-GB"/>
                        </w:rPr>
                      </w:pPr>
                    </w:p>
                    <w:p w14:paraId="1055DAF5" w14:textId="77777777" w:rsidR="006F399D" w:rsidRPr="006D1929" w:rsidRDefault="006F399D" w:rsidP="006D1929">
                      <w:pPr>
                        <w:rPr>
                          <w:lang w:val="en-US"/>
                        </w:rPr>
                      </w:pPr>
                    </w:p>
                  </w:txbxContent>
                </v:textbox>
                <w10:wrap anchorx="margin"/>
              </v:shape>
            </w:pict>
          </mc:Fallback>
        </mc:AlternateContent>
      </w:r>
    </w:p>
    <w:p w14:paraId="238FA386" w14:textId="77777777" w:rsidR="006D1929" w:rsidRPr="007B40B2" w:rsidRDefault="006D1929" w:rsidP="006D1929">
      <w:pPr>
        <w:ind w:left="720"/>
        <w:jc w:val="both"/>
        <w:rPr>
          <w:rFonts w:asciiTheme="minorHAnsi" w:hAnsiTheme="minorHAnsi"/>
          <w:lang w:val="en-GB"/>
        </w:rPr>
      </w:pPr>
    </w:p>
    <w:p w14:paraId="588106CA" w14:textId="77777777" w:rsidR="006D1929" w:rsidRPr="007B40B2" w:rsidRDefault="006D1929" w:rsidP="006D1929">
      <w:pPr>
        <w:rPr>
          <w:lang w:val="en-GB"/>
        </w:rPr>
      </w:pPr>
    </w:p>
    <w:p w14:paraId="68EE4A09" w14:textId="77777777" w:rsidR="006D1929" w:rsidRPr="007B40B2" w:rsidRDefault="006D1929" w:rsidP="006D1929">
      <w:pPr>
        <w:spacing w:after="0"/>
        <w:rPr>
          <w:lang w:val="en-GB"/>
        </w:rPr>
      </w:pPr>
    </w:p>
    <w:p w14:paraId="189B2AEA" w14:textId="77777777" w:rsidR="006D1929" w:rsidRPr="007B40B2" w:rsidRDefault="006D1929" w:rsidP="006D1929">
      <w:pPr>
        <w:spacing w:after="0"/>
        <w:rPr>
          <w:lang w:val="en-GB"/>
        </w:rPr>
      </w:pPr>
      <w:r w:rsidRPr="007B40B2">
        <w:rPr>
          <w:lang w:val="en-GB"/>
        </w:rPr>
        <w:tab/>
      </w:r>
    </w:p>
    <w:p w14:paraId="13CA1F37" w14:textId="77777777" w:rsidR="006D1929" w:rsidRPr="007B40B2" w:rsidRDefault="006D1929" w:rsidP="006D1929">
      <w:pPr>
        <w:spacing w:after="0"/>
        <w:rPr>
          <w:lang w:val="en-GB"/>
        </w:rPr>
      </w:pPr>
    </w:p>
    <w:p w14:paraId="4C1C2A0A" w14:textId="77777777" w:rsidR="004771EC" w:rsidRPr="007B40B2" w:rsidRDefault="004771EC" w:rsidP="006D1929">
      <w:pPr>
        <w:spacing w:after="0"/>
        <w:rPr>
          <w:lang w:val="en-GB"/>
        </w:rPr>
      </w:pPr>
    </w:p>
    <w:p w14:paraId="6F85B026" w14:textId="77777777" w:rsidR="004771EC" w:rsidRPr="007B40B2" w:rsidRDefault="004771EC" w:rsidP="006D1929">
      <w:pPr>
        <w:spacing w:after="0"/>
        <w:rPr>
          <w:lang w:val="en-GB"/>
        </w:rPr>
      </w:pPr>
    </w:p>
    <w:p w14:paraId="76C39EEF" w14:textId="77777777" w:rsidR="004771EC" w:rsidRPr="007B40B2" w:rsidRDefault="004771EC" w:rsidP="006D1929">
      <w:pPr>
        <w:spacing w:after="0"/>
        <w:rPr>
          <w:lang w:val="en-GB"/>
        </w:rPr>
      </w:pPr>
    </w:p>
    <w:p w14:paraId="444704BE" w14:textId="77777777" w:rsidR="0049163E" w:rsidRPr="007B40B2" w:rsidRDefault="0049163E" w:rsidP="006D1929">
      <w:pPr>
        <w:spacing w:after="0"/>
        <w:rPr>
          <w:lang w:val="en-GB"/>
        </w:rPr>
      </w:pPr>
    </w:p>
    <w:p w14:paraId="738DD0FA" w14:textId="77777777" w:rsidR="006D1929" w:rsidRPr="007B40B2" w:rsidRDefault="006D1929" w:rsidP="006D1929">
      <w:pPr>
        <w:spacing w:after="0"/>
        <w:rPr>
          <w:lang w:val="en-GB"/>
        </w:rPr>
      </w:pPr>
      <w:r w:rsidRPr="007B40B2">
        <w:rPr>
          <w:lang w:val="en-GB"/>
        </w:rPr>
        <w:t>Workpackage Leader:</w:t>
      </w:r>
    </w:p>
    <w:p w14:paraId="2296EC80" w14:textId="2DB8FBEF" w:rsidR="006D1929" w:rsidRPr="007B40B2" w:rsidRDefault="000E66F6" w:rsidP="006D1929">
      <w:pPr>
        <w:spacing w:after="0"/>
        <w:ind w:firstLine="708"/>
        <w:rPr>
          <w:lang w:val="en-GB"/>
        </w:rPr>
      </w:pPr>
      <w:r w:rsidRPr="007B40B2">
        <w:rPr>
          <w:lang w:val="en-GB"/>
        </w:rPr>
        <w:t>Tomaž Špeh (SURS, SI)</w:t>
      </w:r>
    </w:p>
    <w:p w14:paraId="747895FD" w14:textId="77777777" w:rsidR="000D2F34" w:rsidRPr="007B40B2" w:rsidRDefault="006D1929" w:rsidP="000E66F6">
      <w:pPr>
        <w:spacing w:after="0"/>
        <w:ind w:firstLine="708"/>
        <w:rPr>
          <w:lang w:val="en-GB"/>
        </w:rPr>
      </w:pPr>
      <w:proofErr w:type="gramStart"/>
      <w:r w:rsidRPr="007B40B2">
        <w:rPr>
          <w:lang w:val="en-GB"/>
        </w:rPr>
        <w:t>e-mail</w:t>
      </w:r>
      <w:proofErr w:type="gramEnd"/>
      <w:r w:rsidRPr="007B40B2">
        <w:rPr>
          <w:lang w:val="en-GB"/>
        </w:rPr>
        <w:t xml:space="preserve"> address</w:t>
      </w:r>
      <w:r w:rsidR="004771EC" w:rsidRPr="007B40B2">
        <w:rPr>
          <w:lang w:val="en-GB"/>
        </w:rPr>
        <w:t xml:space="preserve">: </w:t>
      </w:r>
      <w:r w:rsidR="000E66F6" w:rsidRPr="007B40B2">
        <w:rPr>
          <w:lang w:val="en-GB"/>
        </w:rPr>
        <w:t>tomaz.speh@gov.si</w:t>
      </w:r>
      <w:r w:rsidRPr="007B40B2">
        <w:rPr>
          <w:lang w:val="en-GB"/>
        </w:rPr>
        <w:tab/>
      </w:r>
    </w:p>
    <w:p w14:paraId="714E90D3" w14:textId="2433DB80" w:rsidR="006D1929" w:rsidRPr="007B40B2" w:rsidRDefault="006D1929" w:rsidP="000E66F6">
      <w:pPr>
        <w:spacing w:after="0"/>
        <w:ind w:firstLine="708"/>
        <w:rPr>
          <w:lang w:val="en-GB"/>
        </w:rPr>
      </w:pPr>
      <w:proofErr w:type="gramStart"/>
      <w:r w:rsidRPr="007B40B2">
        <w:rPr>
          <w:lang w:val="en-GB"/>
        </w:rPr>
        <w:t>mobile</w:t>
      </w:r>
      <w:proofErr w:type="gramEnd"/>
      <w:r w:rsidRPr="007B40B2">
        <w:rPr>
          <w:lang w:val="en-GB"/>
        </w:rPr>
        <w:t xml:space="preserve"> phone: +</w:t>
      </w:r>
      <w:r w:rsidR="000E66F6" w:rsidRPr="007B40B2">
        <w:rPr>
          <w:lang w:val="en-GB"/>
        </w:rPr>
        <w:t>38651672116</w:t>
      </w:r>
    </w:p>
    <w:sdt>
      <w:sdtPr>
        <w:rPr>
          <w:rFonts w:ascii="Calibri" w:eastAsia="Calibri" w:hAnsi="Calibri" w:cs="Times New Roman"/>
          <w:color w:val="auto"/>
          <w:sz w:val="22"/>
          <w:szCs w:val="22"/>
          <w:lang w:val="en-GB" w:eastAsia="en-US"/>
        </w:rPr>
        <w:id w:val="-795599569"/>
        <w:docPartObj>
          <w:docPartGallery w:val="Table of Contents"/>
          <w:docPartUnique/>
        </w:docPartObj>
      </w:sdtPr>
      <w:sdtEndPr>
        <w:rPr>
          <w:b/>
          <w:bCs/>
        </w:rPr>
      </w:sdtEndPr>
      <w:sdtContent>
        <w:p w14:paraId="76987831" w14:textId="3D5B61A6" w:rsidR="00AD6F43" w:rsidRPr="007B40B2" w:rsidRDefault="00AD6F43">
          <w:pPr>
            <w:pStyle w:val="Innehllsfrteckningsrubrik"/>
            <w:rPr>
              <w:lang w:val="en-GB"/>
            </w:rPr>
          </w:pPr>
          <w:r w:rsidRPr="007B40B2">
            <w:rPr>
              <w:lang w:val="en-GB"/>
            </w:rPr>
            <w:t xml:space="preserve">Contents </w:t>
          </w:r>
        </w:p>
        <w:p w14:paraId="6BE24770" w14:textId="0CDEC58A" w:rsidR="00F57411" w:rsidRDefault="00AD6F43">
          <w:pPr>
            <w:pStyle w:val="Innehll1"/>
            <w:tabs>
              <w:tab w:val="right" w:leader="dot" w:pos="9016"/>
            </w:tabs>
            <w:rPr>
              <w:ins w:id="7" w:author="Elezovic Suad PMU/MFS-S" w:date="2020-09-25T12:40:00Z"/>
              <w:rFonts w:asciiTheme="minorHAnsi" w:eastAsiaTheme="minorEastAsia" w:hAnsiTheme="minorHAnsi" w:cstheme="minorBidi"/>
              <w:noProof/>
              <w:lang w:val="sv-SE" w:eastAsia="sv-SE"/>
            </w:rPr>
          </w:pPr>
          <w:r w:rsidRPr="007B40B2">
            <w:rPr>
              <w:lang w:val="en-GB"/>
            </w:rPr>
            <w:fldChar w:fldCharType="begin"/>
          </w:r>
          <w:r w:rsidRPr="007B40B2">
            <w:rPr>
              <w:lang w:val="en-GB"/>
            </w:rPr>
            <w:instrText xml:space="preserve"> TOC \o "1-3" \h \z \u </w:instrText>
          </w:r>
          <w:r w:rsidRPr="007B40B2">
            <w:rPr>
              <w:lang w:val="en-GB"/>
            </w:rPr>
            <w:fldChar w:fldCharType="separate"/>
          </w:r>
          <w:ins w:id="8" w:author="Elezovic Suad PMU/MFS-S" w:date="2020-09-25T12:40:00Z">
            <w:r w:rsidR="00F57411" w:rsidRPr="001C6338">
              <w:rPr>
                <w:rStyle w:val="Hyperlnk"/>
                <w:noProof/>
              </w:rPr>
              <w:fldChar w:fldCharType="begin"/>
            </w:r>
            <w:r w:rsidR="00F57411" w:rsidRPr="001C6338">
              <w:rPr>
                <w:rStyle w:val="Hyperlnk"/>
                <w:noProof/>
              </w:rPr>
              <w:instrText xml:space="preserve"> </w:instrText>
            </w:r>
            <w:r w:rsidR="00F57411">
              <w:rPr>
                <w:noProof/>
              </w:rPr>
              <w:instrText>HYPERLINK \l "_Toc51930043"</w:instrText>
            </w:r>
            <w:r w:rsidR="00F57411" w:rsidRPr="001C6338">
              <w:rPr>
                <w:rStyle w:val="Hyperlnk"/>
                <w:noProof/>
              </w:rPr>
              <w:instrText xml:space="preserve"> </w:instrText>
            </w:r>
            <w:r w:rsidR="00F57411" w:rsidRPr="001C6338">
              <w:rPr>
                <w:rStyle w:val="Hyperlnk"/>
                <w:noProof/>
              </w:rPr>
            </w:r>
            <w:r w:rsidR="00F57411" w:rsidRPr="001C6338">
              <w:rPr>
                <w:rStyle w:val="Hyperlnk"/>
                <w:noProof/>
              </w:rPr>
              <w:fldChar w:fldCharType="separate"/>
            </w:r>
            <w:r w:rsidR="00F57411" w:rsidRPr="001C6338">
              <w:rPr>
                <w:rStyle w:val="Hyperlnk"/>
                <w:noProof/>
                <w:lang w:val="en-GB"/>
              </w:rPr>
              <w:t>Summary</w:t>
            </w:r>
            <w:r w:rsidR="00F57411">
              <w:rPr>
                <w:noProof/>
                <w:webHidden/>
              </w:rPr>
              <w:tab/>
            </w:r>
            <w:r w:rsidR="00F57411">
              <w:rPr>
                <w:noProof/>
                <w:webHidden/>
              </w:rPr>
              <w:fldChar w:fldCharType="begin"/>
            </w:r>
            <w:r w:rsidR="00F57411">
              <w:rPr>
                <w:noProof/>
                <w:webHidden/>
              </w:rPr>
              <w:instrText xml:space="preserve"> PAGEREF _Toc51930043 \h </w:instrText>
            </w:r>
            <w:r w:rsidR="00F57411">
              <w:rPr>
                <w:noProof/>
                <w:webHidden/>
              </w:rPr>
            </w:r>
          </w:ins>
          <w:r w:rsidR="00F57411">
            <w:rPr>
              <w:noProof/>
              <w:webHidden/>
            </w:rPr>
            <w:fldChar w:fldCharType="separate"/>
          </w:r>
          <w:ins w:id="9" w:author="Elezovic Suad PMU/MFS-S" w:date="2020-09-25T12:40:00Z">
            <w:r w:rsidR="00F57411">
              <w:rPr>
                <w:noProof/>
                <w:webHidden/>
              </w:rPr>
              <w:t>7</w:t>
            </w:r>
            <w:r w:rsidR="00F57411">
              <w:rPr>
                <w:noProof/>
                <w:webHidden/>
              </w:rPr>
              <w:fldChar w:fldCharType="end"/>
            </w:r>
            <w:r w:rsidR="00F57411" w:rsidRPr="001C6338">
              <w:rPr>
                <w:rStyle w:val="Hyperlnk"/>
                <w:noProof/>
              </w:rPr>
              <w:fldChar w:fldCharType="end"/>
            </w:r>
          </w:ins>
        </w:p>
        <w:p w14:paraId="62DB82BB" w14:textId="157CC589" w:rsidR="00F57411" w:rsidRDefault="00F57411">
          <w:pPr>
            <w:pStyle w:val="Innehll1"/>
            <w:tabs>
              <w:tab w:val="right" w:leader="dot" w:pos="9016"/>
            </w:tabs>
            <w:rPr>
              <w:ins w:id="10" w:author="Elezovic Suad PMU/MFS-S" w:date="2020-09-25T12:40:00Z"/>
              <w:rFonts w:asciiTheme="minorHAnsi" w:eastAsiaTheme="minorEastAsia" w:hAnsiTheme="minorHAnsi" w:cstheme="minorBidi"/>
              <w:noProof/>
              <w:lang w:val="sv-SE" w:eastAsia="sv-SE"/>
            </w:rPr>
          </w:pPr>
          <w:ins w:id="11"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"_Toc51930044"</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Main findings of CEDEFOP data analysis</w:t>
            </w:r>
            <w:r>
              <w:rPr>
                <w:noProof/>
                <w:webHidden/>
              </w:rPr>
              <w:tab/>
            </w:r>
            <w:r>
              <w:rPr>
                <w:noProof/>
                <w:webHidden/>
              </w:rPr>
              <w:fldChar w:fldCharType="begin"/>
            </w:r>
            <w:r>
              <w:rPr>
                <w:noProof/>
                <w:webHidden/>
              </w:rPr>
              <w:instrText xml:space="preserve"> PAGEREF _Toc51930044 \h </w:instrText>
            </w:r>
            <w:r>
              <w:rPr>
                <w:noProof/>
                <w:webHidden/>
              </w:rPr>
            </w:r>
          </w:ins>
          <w:r>
            <w:rPr>
              <w:noProof/>
              <w:webHidden/>
            </w:rPr>
            <w:fldChar w:fldCharType="separate"/>
          </w:r>
          <w:ins w:id="12" w:author="Elezovic Suad PMU/MFS-S" w:date="2020-09-25T12:40:00Z">
            <w:r>
              <w:rPr>
                <w:noProof/>
                <w:webHidden/>
              </w:rPr>
              <w:t>11</w:t>
            </w:r>
            <w:r>
              <w:rPr>
                <w:noProof/>
                <w:webHidden/>
              </w:rPr>
              <w:fldChar w:fldCharType="end"/>
            </w:r>
            <w:r w:rsidRPr="001C6338">
              <w:rPr>
                <w:rStyle w:val="Hyperlnk"/>
                <w:noProof/>
              </w:rPr>
              <w:fldChar w:fldCharType="end"/>
            </w:r>
          </w:ins>
        </w:p>
        <w:p w14:paraId="1A332145" w14:textId="5547B525" w:rsidR="00F57411" w:rsidRDefault="00F57411">
          <w:pPr>
            <w:pStyle w:val="Innehll2"/>
            <w:tabs>
              <w:tab w:val="right" w:leader="dot" w:pos="9016"/>
            </w:tabs>
            <w:rPr>
              <w:ins w:id="13" w:author="Elezovic Suad PMU/MFS-S" w:date="2020-09-25T12:40:00Z"/>
              <w:rFonts w:asciiTheme="minorHAnsi" w:eastAsiaTheme="minorEastAsia" w:hAnsiTheme="minorHAnsi" w:cstheme="minorBidi"/>
              <w:noProof/>
              <w:lang w:val="sv-SE" w:eastAsia="sv-SE"/>
            </w:rPr>
          </w:pPr>
          <w:ins w:id="14"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"_Toc51930045"</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Methodological aspects related to CEDEFOP data</w:t>
            </w:r>
            <w:r>
              <w:rPr>
                <w:noProof/>
                <w:webHidden/>
              </w:rPr>
              <w:tab/>
            </w:r>
            <w:r>
              <w:rPr>
                <w:noProof/>
                <w:webHidden/>
              </w:rPr>
              <w:fldChar w:fldCharType="begin"/>
            </w:r>
            <w:r>
              <w:rPr>
                <w:noProof/>
                <w:webHidden/>
              </w:rPr>
              <w:instrText xml:space="preserve"> PAGEREF _Toc51930045 \h </w:instrText>
            </w:r>
            <w:r>
              <w:rPr>
                <w:noProof/>
                <w:webHidden/>
              </w:rPr>
            </w:r>
          </w:ins>
          <w:r>
            <w:rPr>
              <w:noProof/>
              <w:webHidden/>
            </w:rPr>
            <w:fldChar w:fldCharType="separate"/>
          </w:r>
          <w:ins w:id="15" w:author="Elezovic Suad PMU/MFS-S" w:date="2020-09-25T12:40:00Z">
            <w:r>
              <w:rPr>
                <w:noProof/>
                <w:webHidden/>
              </w:rPr>
              <w:t>11</w:t>
            </w:r>
            <w:r>
              <w:rPr>
                <w:noProof/>
                <w:webHidden/>
              </w:rPr>
              <w:fldChar w:fldCharType="end"/>
            </w:r>
            <w:r w:rsidRPr="001C6338">
              <w:rPr>
                <w:rStyle w:val="Hyperlnk"/>
                <w:noProof/>
              </w:rPr>
              <w:fldChar w:fldCharType="end"/>
            </w:r>
          </w:ins>
        </w:p>
        <w:p w14:paraId="369005AB" w14:textId="3C85015F" w:rsidR="00F57411" w:rsidRDefault="00F57411">
          <w:pPr>
            <w:pStyle w:val="Innehll3"/>
            <w:tabs>
              <w:tab w:val="right" w:leader="dot" w:pos="9016"/>
            </w:tabs>
            <w:rPr>
              <w:ins w:id="16" w:author="Elezovic Suad PMU/MFS-S" w:date="2020-09-25T12:40:00Z"/>
              <w:rFonts w:asciiTheme="minorHAnsi" w:eastAsiaTheme="minorEastAsia" w:hAnsiTheme="minorHAnsi" w:cstheme="minorBidi"/>
              <w:noProof/>
              <w:lang w:val="sv-SE" w:eastAsia="sv-SE"/>
            </w:rPr>
          </w:pPr>
          <w:ins w:id="17"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"_Toc51930046"</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Comparisons between OJAs and Job vacancy Statistics (JVS)</w:t>
            </w:r>
            <w:r>
              <w:rPr>
                <w:noProof/>
                <w:webHidden/>
              </w:rPr>
              <w:tab/>
            </w:r>
            <w:r>
              <w:rPr>
                <w:noProof/>
                <w:webHidden/>
              </w:rPr>
              <w:fldChar w:fldCharType="begin"/>
            </w:r>
            <w:r>
              <w:rPr>
                <w:noProof/>
                <w:webHidden/>
              </w:rPr>
              <w:instrText xml:space="preserve"> PAGEREF _Toc51930046 \h </w:instrText>
            </w:r>
            <w:r>
              <w:rPr>
                <w:noProof/>
                <w:webHidden/>
              </w:rPr>
            </w:r>
          </w:ins>
          <w:r>
            <w:rPr>
              <w:noProof/>
              <w:webHidden/>
            </w:rPr>
            <w:fldChar w:fldCharType="separate"/>
          </w:r>
          <w:ins w:id="18" w:author="Elezovic Suad PMU/MFS-S" w:date="2020-09-25T12:40:00Z">
            <w:r>
              <w:rPr>
                <w:noProof/>
                <w:webHidden/>
              </w:rPr>
              <w:t>11</w:t>
            </w:r>
            <w:r>
              <w:rPr>
                <w:noProof/>
                <w:webHidden/>
              </w:rPr>
              <w:fldChar w:fldCharType="end"/>
            </w:r>
            <w:r w:rsidRPr="001C6338">
              <w:rPr>
                <w:rStyle w:val="Hyperlnk"/>
                <w:noProof/>
              </w:rPr>
              <w:fldChar w:fldCharType="end"/>
            </w:r>
          </w:ins>
        </w:p>
        <w:p w14:paraId="4E365467" w14:textId="41FC4047" w:rsidR="00F57411" w:rsidRDefault="00F57411">
          <w:pPr>
            <w:pStyle w:val="Innehll3"/>
            <w:tabs>
              <w:tab w:val="right" w:leader="dot" w:pos="9016"/>
            </w:tabs>
            <w:rPr>
              <w:ins w:id="19" w:author="Elezovic Suad PMU/MFS-S" w:date="2020-09-25T12:40:00Z"/>
              <w:rFonts w:asciiTheme="minorHAnsi" w:eastAsiaTheme="minorEastAsia" w:hAnsiTheme="minorHAnsi" w:cstheme="minorBidi"/>
              <w:noProof/>
              <w:lang w:val="sv-SE" w:eastAsia="sv-SE"/>
            </w:rPr>
          </w:pPr>
          <w:ins w:id="20"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"_Toc51930047"</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Improving the comparability of the two data sources</w:t>
            </w:r>
            <w:r>
              <w:rPr>
                <w:noProof/>
                <w:webHidden/>
              </w:rPr>
              <w:tab/>
            </w:r>
            <w:r>
              <w:rPr>
                <w:noProof/>
                <w:webHidden/>
              </w:rPr>
              <w:fldChar w:fldCharType="begin"/>
            </w:r>
            <w:r>
              <w:rPr>
                <w:noProof/>
                <w:webHidden/>
              </w:rPr>
              <w:instrText xml:space="preserve"> PAGEREF _Toc51930047 \h </w:instrText>
            </w:r>
            <w:r>
              <w:rPr>
                <w:noProof/>
                <w:webHidden/>
              </w:rPr>
            </w:r>
          </w:ins>
          <w:r>
            <w:rPr>
              <w:noProof/>
              <w:webHidden/>
            </w:rPr>
            <w:fldChar w:fldCharType="separate"/>
          </w:r>
          <w:ins w:id="21" w:author="Elezovic Suad PMU/MFS-S" w:date="2020-09-25T12:40:00Z">
            <w:r>
              <w:rPr>
                <w:noProof/>
                <w:webHidden/>
              </w:rPr>
              <w:t>12</w:t>
            </w:r>
            <w:r>
              <w:rPr>
                <w:noProof/>
                <w:webHidden/>
              </w:rPr>
              <w:fldChar w:fldCharType="end"/>
            </w:r>
            <w:r w:rsidRPr="001C6338">
              <w:rPr>
                <w:rStyle w:val="Hyperlnk"/>
                <w:noProof/>
              </w:rPr>
              <w:fldChar w:fldCharType="end"/>
            </w:r>
          </w:ins>
        </w:p>
        <w:p w14:paraId="1550C0BF" w14:textId="567714A1" w:rsidR="00F57411" w:rsidRDefault="00F57411">
          <w:pPr>
            <w:pStyle w:val="Innehll3"/>
            <w:tabs>
              <w:tab w:val="right" w:leader="dot" w:pos="9016"/>
            </w:tabs>
            <w:rPr>
              <w:ins w:id="22" w:author="Elezovic Suad PMU/MFS-S" w:date="2020-09-25T12:40:00Z"/>
              <w:rFonts w:asciiTheme="minorHAnsi" w:eastAsiaTheme="minorEastAsia" w:hAnsiTheme="minorHAnsi" w:cstheme="minorBidi"/>
              <w:noProof/>
              <w:lang w:val="sv-SE" w:eastAsia="sv-SE"/>
            </w:rPr>
          </w:pPr>
          <w:ins w:id="23"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"_Toc51930048"</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Understanding the OJAs business models</w:t>
            </w:r>
            <w:r>
              <w:rPr>
                <w:noProof/>
                <w:webHidden/>
              </w:rPr>
              <w:tab/>
            </w:r>
            <w:r>
              <w:rPr>
                <w:noProof/>
                <w:webHidden/>
              </w:rPr>
              <w:fldChar w:fldCharType="begin"/>
            </w:r>
            <w:r>
              <w:rPr>
                <w:noProof/>
                <w:webHidden/>
              </w:rPr>
              <w:instrText xml:space="preserve"> PAGEREF _Toc51930048 \h </w:instrText>
            </w:r>
            <w:r>
              <w:rPr>
                <w:noProof/>
                <w:webHidden/>
              </w:rPr>
            </w:r>
          </w:ins>
          <w:r>
            <w:rPr>
              <w:noProof/>
              <w:webHidden/>
            </w:rPr>
            <w:fldChar w:fldCharType="separate"/>
          </w:r>
          <w:ins w:id="24" w:author="Elezovic Suad PMU/MFS-S" w:date="2020-09-25T12:40:00Z">
            <w:r>
              <w:rPr>
                <w:noProof/>
                <w:webHidden/>
              </w:rPr>
              <w:t>12</w:t>
            </w:r>
            <w:r>
              <w:rPr>
                <w:noProof/>
                <w:webHidden/>
              </w:rPr>
              <w:fldChar w:fldCharType="end"/>
            </w:r>
            <w:r w:rsidRPr="001C6338">
              <w:rPr>
                <w:rStyle w:val="Hyperlnk"/>
                <w:noProof/>
              </w:rPr>
              <w:fldChar w:fldCharType="end"/>
            </w:r>
          </w:ins>
        </w:p>
        <w:p w14:paraId="55FF243F" w14:textId="5DB1A788" w:rsidR="00F57411" w:rsidRDefault="00F57411">
          <w:pPr>
            <w:pStyle w:val="Innehll3"/>
            <w:tabs>
              <w:tab w:val="right" w:leader="dot" w:pos="9016"/>
            </w:tabs>
            <w:rPr>
              <w:ins w:id="25" w:author="Elezovic Suad PMU/MFS-S" w:date="2020-09-25T12:40:00Z"/>
              <w:rFonts w:asciiTheme="minorHAnsi" w:eastAsiaTheme="minorEastAsia" w:hAnsiTheme="minorHAnsi" w:cstheme="minorBidi"/>
              <w:noProof/>
              <w:lang w:val="sv-SE" w:eastAsia="sv-SE"/>
            </w:rPr>
          </w:pPr>
          <w:ins w:id="26"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"_Toc51930049"</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OJAs vs. OJAs in National Employment Agency</w:t>
            </w:r>
            <w:r>
              <w:rPr>
                <w:noProof/>
                <w:webHidden/>
              </w:rPr>
              <w:tab/>
            </w:r>
            <w:r>
              <w:rPr>
                <w:noProof/>
                <w:webHidden/>
              </w:rPr>
              <w:fldChar w:fldCharType="begin"/>
            </w:r>
            <w:r>
              <w:rPr>
                <w:noProof/>
                <w:webHidden/>
              </w:rPr>
              <w:instrText xml:space="preserve"> PAGEREF _Toc51930049 \h </w:instrText>
            </w:r>
            <w:r>
              <w:rPr>
                <w:noProof/>
                <w:webHidden/>
              </w:rPr>
            </w:r>
          </w:ins>
          <w:r>
            <w:rPr>
              <w:noProof/>
              <w:webHidden/>
            </w:rPr>
            <w:fldChar w:fldCharType="separate"/>
          </w:r>
          <w:ins w:id="27" w:author="Elezovic Suad PMU/MFS-S" w:date="2020-09-25T12:40:00Z">
            <w:r>
              <w:rPr>
                <w:noProof/>
                <w:webHidden/>
              </w:rPr>
              <w:t>12</w:t>
            </w:r>
            <w:r>
              <w:rPr>
                <w:noProof/>
                <w:webHidden/>
              </w:rPr>
              <w:fldChar w:fldCharType="end"/>
            </w:r>
            <w:r w:rsidRPr="001C6338">
              <w:rPr>
                <w:rStyle w:val="Hyperlnk"/>
                <w:noProof/>
              </w:rPr>
              <w:fldChar w:fldCharType="end"/>
            </w:r>
          </w:ins>
        </w:p>
        <w:p w14:paraId="381E5BF4" w14:textId="4216C5C6" w:rsidR="00F57411" w:rsidRDefault="00F57411">
          <w:pPr>
            <w:pStyle w:val="Innehll3"/>
            <w:tabs>
              <w:tab w:val="right" w:leader="dot" w:pos="9016"/>
            </w:tabs>
            <w:rPr>
              <w:ins w:id="28" w:author="Elezovic Suad PMU/MFS-S" w:date="2020-09-25T12:40:00Z"/>
              <w:rFonts w:asciiTheme="minorHAnsi" w:eastAsiaTheme="minorEastAsia" w:hAnsiTheme="minorHAnsi" w:cstheme="minorBidi"/>
              <w:noProof/>
              <w:lang w:val="sv-SE" w:eastAsia="sv-SE"/>
            </w:rPr>
          </w:pPr>
          <w:ins w:id="29"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"_Toc51930050"</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Vacancies by ISCO major groups</w:t>
            </w:r>
            <w:r>
              <w:rPr>
                <w:noProof/>
                <w:webHidden/>
              </w:rPr>
              <w:tab/>
            </w:r>
            <w:r>
              <w:rPr>
                <w:noProof/>
                <w:webHidden/>
              </w:rPr>
              <w:fldChar w:fldCharType="begin"/>
            </w:r>
            <w:r>
              <w:rPr>
                <w:noProof/>
                <w:webHidden/>
              </w:rPr>
              <w:instrText xml:space="preserve"> PAGEREF _Toc51930050 \h </w:instrText>
            </w:r>
            <w:r>
              <w:rPr>
                <w:noProof/>
                <w:webHidden/>
              </w:rPr>
            </w:r>
          </w:ins>
          <w:r>
            <w:rPr>
              <w:noProof/>
              <w:webHidden/>
            </w:rPr>
            <w:fldChar w:fldCharType="separate"/>
          </w:r>
          <w:ins w:id="30" w:author="Elezovic Suad PMU/MFS-S" w:date="2020-09-25T12:40:00Z">
            <w:r>
              <w:rPr>
                <w:noProof/>
                <w:webHidden/>
              </w:rPr>
              <w:t>13</w:t>
            </w:r>
            <w:r>
              <w:rPr>
                <w:noProof/>
                <w:webHidden/>
              </w:rPr>
              <w:fldChar w:fldCharType="end"/>
            </w:r>
            <w:r w:rsidRPr="001C6338">
              <w:rPr>
                <w:rStyle w:val="Hyperlnk"/>
                <w:noProof/>
              </w:rPr>
              <w:fldChar w:fldCharType="end"/>
            </w:r>
          </w:ins>
        </w:p>
        <w:p w14:paraId="7FBA7C06" w14:textId="559AD3C1" w:rsidR="00F57411" w:rsidRDefault="00F57411">
          <w:pPr>
            <w:pStyle w:val="Innehll3"/>
            <w:tabs>
              <w:tab w:val="right" w:leader="dot" w:pos="9016"/>
            </w:tabs>
            <w:rPr>
              <w:ins w:id="31" w:author="Elezovic Suad PMU/MFS-S" w:date="2020-09-25T12:40:00Z"/>
              <w:rFonts w:asciiTheme="minorHAnsi" w:eastAsiaTheme="minorEastAsia" w:hAnsiTheme="minorHAnsi" w:cstheme="minorBidi"/>
              <w:noProof/>
              <w:lang w:val="sv-SE" w:eastAsia="sv-SE"/>
            </w:rPr>
          </w:pPr>
          <w:ins w:id="32"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"_Toc51930051"</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Duplicates</w:t>
            </w:r>
            <w:r>
              <w:rPr>
                <w:noProof/>
                <w:webHidden/>
              </w:rPr>
              <w:tab/>
            </w:r>
            <w:r>
              <w:rPr>
                <w:noProof/>
                <w:webHidden/>
              </w:rPr>
              <w:fldChar w:fldCharType="begin"/>
            </w:r>
            <w:r>
              <w:rPr>
                <w:noProof/>
                <w:webHidden/>
              </w:rPr>
              <w:instrText xml:space="preserve"> PAGEREF _Toc51930051 \h </w:instrText>
            </w:r>
            <w:r>
              <w:rPr>
                <w:noProof/>
                <w:webHidden/>
              </w:rPr>
            </w:r>
          </w:ins>
          <w:r>
            <w:rPr>
              <w:noProof/>
              <w:webHidden/>
            </w:rPr>
            <w:fldChar w:fldCharType="separate"/>
          </w:r>
          <w:ins w:id="33" w:author="Elezovic Suad PMU/MFS-S" w:date="2020-09-25T12:40:00Z">
            <w:r>
              <w:rPr>
                <w:noProof/>
                <w:webHidden/>
              </w:rPr>
              <w:t>13</w:t>
            </w:r>
            <w:r>
              <w:rPr>
                <w:noProof/>
                <w:webHidden/>
              </w:rPr>
              <w:fldChar w:fldCharType="end"/>
            </w:r>
            <w:r w:rsidRPr="001C6338">
              <w:rPr>
                <w:rStyle w:val="Hyperlnk"/>
                <w:noProof/>
              </w:rPr>
              <w:fldChar w:fldCharType="end"/>
            </w:r>
          </w:ins>
        </w:p>
        <w:p w14:paraId="3034F0F6" w14:textId="7E1EDCCF" w:rsidR="00F57411" w:rsidRDefault="00F57411">
          <w:pPr>
            <w:pStyle w:val="Innehll3"/>
            <w:tabs>
              <w:tab w:val="right" w:leader="dot" w:pos="9016"/>
            </w:tabs>
            <w:rPr>
              <w:ins w:id="34" w:author="Elezovic Suad PMU/MFS-S" w:date="2020-09-25T12:40:00Z"/>
              <w:rFonts w:asciiTheme="minorHAnsi" w:eastAsiaTheme="minorEastAsia" w:hAnsiTheme="minorHAnsi" w:cstheme="minorBidi"/>
              <w:noProof/>
              <w:lang w:val="sv-SE" w:eastAsia="sv-SE"/>
            </w:rPr>
          </w:pPr>
          <w:ins w:id="35"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"_Toc51930052"</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Lower rate of OJAs in some countries</w:t>
            </w:r>
            <w:r>
              <w:rPr>
                <w:noProof/>
                <w:webHidden/>
              </w:rPr>
              <w:tab/>
            </w:r>
            <w:r>
              <w:rPr>
                <w:noProof/>
                <w:webHidden/>
              </w:rPr>
              <w:fldChar w:fldCharType="begin"/>
            </w:r>
            <w:r>
              <w:rPr>
                <w:noProof/>
                <w:webHidden/>
              </w:rPr>
              <w:instrText xml:space="preserve"> PAGEREF _Toc51930052 \h </w:instrText>
            </w:r>
            <w:r>
              <w:rPr>
                <w:noProof/>
                <w:webHidden/>
              </w:rPr>
            </w:r>
          </w:ins>
          <w:r>
            <w:rPr>
              <w:noProof/>
              <w:webHidden/>
            </w:rPr>
            <w:fldChar w:fldCharType="separate"/>
          </w:r>
          <w:ins w:id="36" w:author="Elezovic Suad PMU/MFS-S" w:date="2020-09-25T12:40:00Z">
            <w:r>
              <w:rPr>
                <w:noProof/>
                <w:webHidden/>
              </w:rPr>
              <w:t>13</w:t>
            </w:r>
            <w:r>
              <w:rPr>
                <w:noProof/>
                <w:webHidden/>
              </w:rPr>
              <w:fldChar w:fldCharType="end"/>
            </w:r>
            <w:r w:rsidRPr="001C6338">
              <w:rPr>
                <w:rStyle w:val="Hyperlnk"/>
                <w:noProof/>
              </w:rPr>
              <w:fldChar w:fldCharType="end"/>
            </w:r>
          </w:ins>
        </w:p>
        <w:p w14:paraId="7A0CCDBA" w14:textId="44C77D60" w:rsidR="00F57411" w:rsidRDefault="00F57411">
          <w:pPr>
            <w:pStyle w:val="Innehll3"/>
            <w:tabs>
              <w:tab w:val="right" w:leader="dot" w:pos="9016"/>
            </w:tabs>
            <w:rPr>
              <w:ins w:id="37" w:author="Elezovic Suad PMU/MFS-S" w:date="2020-09-25T12:40:00Z"/>
              <w:rFonts w:asciiTheme="minorHAnsi" w:eastAsiaTheme="minorEastAsia" w:hAnsiTheme="minorHAnsi" w:cstheme="minorBidi"/>
              <w:noProof/>
              <w:lang w:val="sv-SE" w:eastAsia="sv-SE"/>
            </w:rPr>
          </w:pPr>
          <w:ins w:id="38"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"_Toc51930053"</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Coverage of sources and sites</w:t>
            </w:r>
            <w:r>
              <w:rPr>
                <w:noProof/>
                <w:webHidden/>
              </w:rPr>
              <w:tab/>
            </w:r>
            <w:r>
              <w:rPr>
                <w:noProof/>
                <w:webHidden/>
              </w:rPr>
              <w:fldChar w:fldCharType="begin"/>
            </w:r>
            <w:r>
              <w:rPr>
                <w:noProof/>
                <w:webHidden/>
              </w:rPr>
              <w:instrText xml:space="preserve"> PAGEREF _Toc51930053 \h </w:instrText>
            </w:r>
            <w:r>
              <w:rPr>
                <w:noProof/>
                <w:webHidden/>
              </w:rPr>
            </w:r>
          </w:ins>
          <w:r>
            <w:rPr>
              <w:noProof/>
              <w:webHidden/>
            </w:rPr>
            <w:fldChar w:fldCharType="separate"/>
          </w:r>
          <w:ins w:id="39" w:author="Elezovic Suad PMU/MFS-S" w:date="2020-09-25T12:40:00Z">
            <w:r>
              <w:rPr>
                <w:noProof/>
                <w:webHidden/>
              </w:rPr>
              <w:t>14</w:t>
            </w:r>
            <w:r>
              <w:rPr>
                <w:noProof/>
                <w:webHidden/>
              </w:rPr>
              <w:fldChar w:fldCharType="end"/>
            </w:r>
            <w:r w:rsidRPr="001C6338">
              <w:rPr>
                <w:rStyle w:val="Hyperlnk"/>
                <w:noProof/>
              </w:rPr>
              <w:fldChar w:fldCharType="end"/>
            </w:r>
          </w:ins>
        </w:p>
        <w:p w14:paraId="583D59E5" w14:textId="4CF5C4B0" w:rsidR="00F57411" w:rsidRDefault="00F57411">
          <w:pPr>
            <w:pStyle w:val="Innehll3"/>
            <w:tabs>
              <w:tab w:val="right" w:leader="dot" w:pos="9016"/>
            </w:tabs>
            <w:rPr>
              <w:ins w:id="40" w:author="Elezovic Suad PMU/MFS-S" w:date="2020-09-25T12:40:00Z"/>
              <w:rFonts w:asciiTheme="minorHAnsi" w:eastAsiaTheme="minorEastAsia" w:hAnsiTheme="minorHAnsi" w:cstheme="minorBidi"/>
              <w:noProof/>
              <w:lang w:val="sv-SE" w:eastAsia="sv-SE"/>
            </w:rPr>
          </w:pPr>
          <w:ins w:id="41"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"_Toc51930054"</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Data description</w:t>
            </w:r>
            <w:r>
              <w:rPr>
                <w:noProof/>
                <w:webHidden/>
              </w:rPr>
              <w:tab/>
            </w:r>
            <w:r>
              <w:rPr>
                <w:noProof/>
                <w:webHidden/>
              </w:rPr>
              <w:fldChar w:fldCharType="begin"/>
            </w:r>
            <w:r>
              <w:rPr>
                <w:noProof/>
                <w:webHidden/>
              </w:rPr>
              <w:instrText xml:space="preserve"> PAGEREF _Toc51930054 \h </w:instrText>
            </w:r>
            <w:r>
              <w:rPr>
                <w:noProof/>
                <w:webHidden/>
              </w:rPr>
            </w:r>
          </w:ins>
          <w:r>
            <w:rPr>
              <w:noProof/>
              <w:webHidden/>
            </w:rPr>
            <w:fldChar w:fldCharType="separate"/>
          </w:r>
          <w:ins w:id="42" w:author="Elezovic Suad PMU/MFS-S" w:date="2020-09-25T12:40:00Z">
            <w:r>
              <w:rPr>
                <w:noProof/>
                <w:webHidden/>
              </w:rPr>
              <w:t>14</w:t>
            </w:r>
            <w:r>
              <w:rPr>
                <w:noProof/>
                <w:webHidden/>
              </w:rPr>
              <w:fldChar w:fldCharType="end"/>
            </w:r>
            <w:r w:rsidRPr="001C6338">
              <w:rPr>
                <w:rStyle w:val="Hyperlnk"/>
                <w:noProof/>
              </w:rPr>
              <w:fldChar w:fldCharType="end"/>
            </w:r>
          </w:ins>
        </w:p>
        <w:p w14:paraId="44AE93D0" w14:textId="2C7FC367" w:rsidR="00F57411" w:rsidRDefault="00F57411">
          <w:pPr>
            <w:pStyle w:val="Innehll2"/>
            <w:tabs>
              <w:tab w:val="right" w:leader="dot" w:pos="9016"/>
            </w:tabs>
            <w:rPr>
              <w:ins w:id="43" w:author="Elezovic Suad PMU/MFS-S" w:date="2020-09-25T12:40:00Z"/>
              <w:rFonts w:asciiTheme="minorHAnsi" w:eastAsiaTheme="minorEastAsia" w:hAnsiTheme="minorHAnsi" w:cstheme="minorBidi"/>
              <w:noProof/>
              <w:lang w:val="sv-SE" w:eastAsia="sv-SE"/>
            </w:rPr>
          </w:pPr>
          <w:ins w:id="44"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"_Toc51930055"</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OJA versus country population size and GDP</w:t>
            </w:r>
            <w:r>
              <w:rPr>
                <w:noProof/>
                <w:webHidden/>
              </w:rPr>
              <w:tab/>
            </w:r>
            <w:r>
              <w:rPr>
                <w:noProof/>
                <w:webHidden/>
              </w:rPr>
              <w:fldChar w:fldCharType="begin"/>
            </w:r>
            <w:r>
              <w:rPr>
                <w:noProof/>
                <w:webHidden/>
              </w:rPr>
              <w:instrText xml:space="preserve"> PAGEREF _Toc51930055 \h </w:instrText>
            </w:r>
            <w:r>
              <w:rPr>
                <w:noProof/>
                <w:webHidden/>
              </w:rPr>
            </w:r>
          </w:ins>
          <w:r>
            <w:rPr>
              <w:noProof/>
              <w:webHidden/>
            </w:rPr>
            <w:fldChar w:fldCharType="separate"/>
          </w:r>
          <w:ins w:id="45" w:author="Elezovic Suad PMU/MFS-S" w:date="2020-09-25T12:40:00Z">
            <w:r>
              <w:rPr>
                <w:noProof/>
                <w:webHidden/>
              </w:rPr>
              <w:t>17</w:t>
            </w:r>
            <w:r>
              <w:rPr>
                <w:noProof/>
                <w:webHidden/>
              </w:rPr>
              <w:fldChar w:fldCharType="end"/>
            </w:r>
            <w:r w:rsidRPr="001C6338">
              <w:rPr>
                <w:rStyle w:val="Hyperlnk"/>
                <w:noProof/>
              </w:rPr>
              <w:fldChar w:fldCharType="end"/>
            </w:r>
          </w:ins>
        </w:p>
        <w:p w14:paraId="7869626F" w14:textId="4852FD51" w:rsidR="00F57411" w:rsidRDefault="00F57411">
          <w:pPr>
            <w:pStyle w:val="Innehll2"/>
            <w:tabs>
              <w:tab w:val="right" w:leader="dot" w:pos="9016"/>
            </w:tabs>
            <w:rPr>
              <w:ins w:id="46" w:author="Elezovic Suad PMU/MFS-S" w:date="2020-09-25T12:40:00Z"/>
              <w:rFonts w:asciiTheme="minorHAnsi" w:eastAsiaTheme="minorEastAsia" w:hAnsiTheme="minorHAnsi" w:cstheme="minorBidi"/>
              <w:noProof/>
              <w:lang w:val="sv-SE" w:eastAsia="sv-SE"/>
            </w:rPr>
          </w:pPr>
          <w:ins w:id="47"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"_Toc51930056"</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Comparisons between OJAs and Job vacancy Statistics</w:t>
            </w:r>
            <w:r>
              <w:rPr>
                <w:noProof/>
                <w:webHidden/>
              </w:rPr>
              <w:tab/>
            </w:r>
            <w:r>
              <w:rPr>
                <w:noProof/>
                <w:webHidden/>
              </w:rPr>
              <w:fldChar w:fldCharType="begin"/>
            </w:r>
            <w:r>
              <w:rPr>
                <w:noProof/>
                <w:webHidden/>
              </w:rPr>
              <w:instrText xml:space="preserve"> PAGEREF _Toc51930056 \h </w:instrText>
            </w:r>
            <w:r>
              <w:rPr>
                <w:noProof/>
                <w:webHidden/>
              </w:rPr>
            </w:r>
          </w:ins>
          <w:r>
            <w:rPr>
              <w:noProof/>
              <w:webHidden/>
            </w:rPr>
            <w:fldChar w:fldCharType="separate"/>
          </w:r>
          <w:ins w:id="48" w:author="Elezovic Suad PMU/MFS-S" w:date="2020-09-25T12:40:00Z">
            <w:r>
              <w:rPr>
                <w:noProof/>
                <w:webHidden/>
              </w:rPr>
              <w:t>22</w:t>
            </w:r>
            <w:r>
              <w:rPr>
                <w:noProof/>
                <w:webHidden/>
              </w:rPr>
              <w:fldChar w:fldCharType="end"/>
            </w:r>
            <w:r w:rsidRPr="001C6338">
              <w:rPr>
                <w:rStyle w:val="Hyperlnk"/>
                <w:noProof/>
              </w:rPr>
              <w:fldChar w:fldCharType="end"/>
            </w:r>
          </w:ins>
        </w:p>
        <w:p w14:paraId="7DF22E49" w14:textId="3D35A546" w:rsidR="00F57411" w:rsidRDefault="00F57411">
          <w:pPr>
            <w:pStyle w:val="Innehll2"/>
            <w:tabs>
              <w:tab w:val="right" w:leader="dot" w:pos="9016"/>
            </w:tabs>
            <w:rPr>
              <w:ins w:id="49" w:author="Elezovic Suad PMU/MFS-S" w:date="2020-09-25T12:40:00Z"/>
              <w:rFonts w:asciiTheme="minorHAnsi" w:eastAsiaTheme="minorEastAsia" w:hAnsiTheme="minorHAnsi" w:cstheme="minorBidi"/>
              <w:noProof/>
              <w:lang w:val="sv-SE" w:eastAsia="sv-SE"/>
            </w:rPr>
          </w:pPr>
          <w:ins w:id="50"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"_Toc51930057"</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rPr>
              <w:t>Pseudo-stock transformation</w:t>
            </w:r>
            <w:r>
              <w:rPr>
                <w:noProof/>
                <w:webHidden/>
              </w:rPr>
              <w:tab/>
            </w:r>
            <w:r>
              <w:rPr>
                <w:noProof/>
                <w:webHidden/>
              </w:rPr>
              <w:fldChar w:fldCharType="begin"/>
            </w:r>
            <w:r>
              <w:rPr>
                <w:noProof/>
                <w:webHidden/>
              </w:rPr>
              <w:instrText xml:space="preserve"> PAGEREF _Toc51930057 \h </w:instrText>
            </w:r>
            <w:r>
              <w:rPr>
                <w:noProof/>
                <w:webHidden/>
              </w:rPr>
            </w:r>
          </w:ins>
          <w:r>
            <w:rPr>
              <w:noProof/>
              <w:webHidden/>
            </w:rPr>
            <w:fldChar w:fldCharType="separate"/>
          </w:r>
          <w:ins w:id="51" w:author="Elezovic Suad PMU/MFS-S" w:date="2020-09-25T12:40:00Z">
            <w:r>
              <w:rPr>
                <w:noProof/>
                <w:webHidden/>
              </w:rPr>
              <w:t>25</w:t>
            </w:r>
            <w:r>
              <w:rPr>
                <w:noProof/>
                <w:webHidden/>
              </w:rPr>
              <w:fldChar w:fldCharType="end"/>
            </w:r>
            <w:r w:rsidRPr="001C6338">
              <w:rPr>
                <w:rStyle w:val="Hyperlnk"/>
                <w:noProof/>
              </w:rPr>
              <w:fldChar w:fldCharType="end"/>
            </w:r>
          </w:ins>
        </w:p>
        <w:p w14:paraId="4EE6B15C" w14:textId="5DD1EC66" w:rsidR="00F57411" w:rsidRDefault="00F57411">
          <w:pPr>
            <w:pStyle w:val="Innehll3"/>
            <w:tabs>
              <w:tab w:val="right" w:leader="dot" w:pos="9016"/>
            </w:tabs>
            <w:rPr>
              <w:ins w:id="52" w:author="Elezovic Suad PMU/MFS-S" w:date="2020-09-25T12:40:00Z"/>
              <w:rFonts w:asciiTheme="minorHAnsi" w:eastAsiaTheme="minorEastAsia" w:hAnsiTheme="minorHAnsi" w:cstheme="minorBidi"/>
              <w:noProof/>
              <w:lang w:val="sv-SE" w:eastAsia="sv-SE"/>
            </w:rPr>
          </w:pPr>
          <w:ins w:id="53"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"_Toc51930058"</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Pseudo stocks by federal country</w:t>
            </w:r>
            <w:r>
              <w:rPr>
                <w:noProof/>
                <w:webHidden/>
              </w:rPr>
              <w:tab/>
            </w:r>
            <w:r>
              <w:rPr>
                <w:noProof/>
                <w:webHidden/>
              </w:rPr>
              <w:fldChar w:fldCharType="begin"/>
            </w:r>
            <w:r>
              <w:rPr>
                <w:noProof/>
                <w:webHidden/>
              </w:rPr>
              <w:instrText xml:space="preserve"> PAGEREF _Toc51930058 \h </w:instrText>
            </w:r>
            <w:r>
              <w:rPr>
                <w:noProof/>
                <w:webHidden/>
              </w:rPr>
            </w:r>
          </w:ins>
          <w:r>
            <w:rPr>
              <w:noProof/>
              <w:webHidden/>
            </w:rPr>
            <w:fldChar w:fldCharType="separate"/>
          </w:r>
          <w:ins w:id="54" w:author="Elezovic Suad PMU/MFS-S" w:date="2020-09-25T12:40:00Z">
            <w:r>
              <w:rPr>
                <w:noProof/>
                <w:webHidden/>
              </w:rPr>
              <w:t>29</w:t>
            </w:r>
            <w:r>
              <w:rPr>
                <w:noProof/>
                <w:webHidden/>
              </w:rPr>
              <w:fldChar w:fldCharType="end"/>
            </w:r>
            <w:r w:rsidRPr="001C6338">
              <w:rPr>
                <w:rStyle w:val="Hyperlnk"/>
                <w:noProof/>
              </w:rPr>
              <w:fldChar w:fldCharType="end"/>
            </w:r>
          </w:ins>
        </w:p>
        <w:p w14:paraId="032F0698" w14:textId="087AC561" w:rsidR="00F57411" w:rsidRDefault="00F57411">
          <w:pPr>
            <w:pStyle w:val="Innehll3"/>
            <w:tabs>
              <w:tab w:val="right" w:leader="dot" w:pos="9016"/>
            </w:tabs>
            <w:rPr>
              <w:ins w:id="55" w:author="Elezovic Suad PMU/MFS-S" w:date="2020-09-25T12:40:00Z"/>
              <w:rFonts w:asciiTheme="minorHAnsi" w:eastAsiaTheme="minorEastAsia" w:hAnsiTheme="minorHAnsi" w:cstheme="minorBidi"/>
              <w:noProof/>
              <w:lang w:val="sv-SE" w:eastAsia="sv-SE"/>
            </w:rPr>
          </w:pPr>
          <w:ins w:id="56"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"_Toc51930059"</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Industry sectors</w:t>
            </w:r>
            <w:r>
              <w:rPr>
                <w:noProof/>
                <w:webHidden/>
              </w:rPr>
              <w:tab/>
            </w:r>
            <w:r>
              <w:rPr>
                <w:noProof/>
                <w:webHidden/>
              </w:rPr>
              <w:fldChar w:fldCharType="begin"/>
            </w:r>
            <w:r>
              <w:rPr>
                <w:noProof/>
                <w:webHidden/>
              </w:rPr>
              <w:instrText xml:space="preserve"> PAGEREF _Toc51930059 \h </w:instrText>
            </w:r>
            <w:r>
              <w:rPr>
                <w:noProof/>
                <w:webHidden/>
              </w:rPr>
            </w:r>
          </w:ins>
          <w:r>
            <w:rPr>
              <w:noProof/>
              <w:webHidden/>
            </w:rPr>
            <w:fldChar w:fldCharType="separate"/>
          </w:r>
          <w:ins w:id="57" w:author="Elezovic Suad PMU/MFS-S" w:date="2020-09-25T12:40:00Z">
            <w:r>
              <w:rPr>
                <w:noProof/>
                <w:webHidden/>
              </w:rPr>
              <w:t>29</w:t>
            </w:r>
            <w:r>
              <w:rPr>
                <w:noProof/>
                <w:webHidden/>
              </w:rPr>
              <w:fldChar w:fldCharType="end"/>
            </w:r>
            <w:r w:rsidRPr="001C6338">
              <w:rPr>
                <w:rStyle w:val="Hyperlnk"/>
                <w:noProof/>
              </w:rPr>
              <w:fldChar w:fldCharType="end"/>
            </w:r>
          </w:ins>
        </w:p>
        <w:p w14:paraId="3E1CA579" w14:textId="7E7C1B2D" w:rsidR="00F57411" w:rsidRDefault="00F57411">
          <w:pPr>
            <w:pStyle w:val="Innehll1"/>
            <w:tabs>
              <w:tab w:val="right" w:leader="dot" w:pos="9016"/>
            </w:tabs>
            <w:rPr>
              <w:ins w:id="58" w:author="Elezovic Suad PMU/MFS-S" w:date="2020-09-25T12:40:00Z"/>
              <w:rFonts w:asciiTheme="minorHAnsi" w:eastAsiaTheme="minorEastAsia" w:hAnsiTheme="minorHAnsi" w:cstheme="minorBidi"/>
              <w:noProof/>
              <w:lang w:val="sv-SE" w:eastAsia="sv-SE"/>
            </w:rPr>
          </w:pPr>
          <w:ins w:id="59"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"_Toc51930060"</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Use cases of using OJA data in official statistics</w:t>
            </w:r>
            <w:r>
              <w:rPr>
                <w:noProof/>
                <w:webHidden/>
              </w:rPr>
              <w:tab/>
            </w:r>
            <w:r>
              <w:rPr>
                <w:noProof/>
                <w:webHidden/>
              </w:rPr>
              <w:fldChar w:fldCharType="begin"/>
            </w:r>
            <w:r>
              <w:rPr>
                <w:noProof/>
                <w:webHidden/>
              </w:rPr>
              <w:instrText xml:space="preserve"> PAGEREF _Toc51930060 \h </w:instrText>
            </w:r>
            <w:r>
              <w:rPr>
                <w:noProof/>
                <w:webHidden/>
              </w:rPr>
            </w:r>
          </w:ins>
          <w:r>
            <w:rPr>
              <w:noProof/>
              <w:webHidden/>
            </w:rPr>
            <w:fldChar w:fldCharType="separate"/>
          </w:r>
          <w:ins w:id="60" w:author="Elezovic Suad PMU/MFS-S" w:date="2020-09-25T12:40:00Z">
            <w:r>
              <w:rPr>
                <w:noProof/>
                <w:webHidden/>
              </w:rPr>
              <w:t>31</w:t>
            </w:r>
            <w:r>
              <w:rPr>
                <w:noProof/>
                <w:webHidden/>
              </w:rPr>
              <w:fldChar w:fldCharType="end"/>
            </w:r>
            <w:r w:rsidRPr="001C6338">
              <w:rPr>
                <w:rStyle w:val="Hyperlnk"/>
                <w:noProof/>
              </w:rPr>
              <w:fldChar w:fldCharType="end"/>
            </w:r>
          </w:ins>
        </w:p>
        <w:p w14:paraId="6C04EBE6" w14:textId="44962C5E" w:rsidR="00F57411" w:rsidRDefault="00F57411">
          <w:pPr>
            <w:pStyle w:val="Innehll2"/>
            <w:tabs>
              <w:tab w:val="right" w:leader="dot" w:pos="9016"/>
            </w:tabs>
            <w:rPr>
              <w:ins w:id="61" w:author="Elezovic Suad PMU/MFS-S" w:date="2020-09-25T12:40:00Z"/>
              <w:rFonts w:asciiTheme="minorHAnsi" w:eastAsiaTheme="minorEastAsia" w:hAnsiTheme="minorHAnsi" w:cstheme="minorBidi"/>
              <w:noProof/>
              <w:lang w:val="sv-SE" w:eastAsia="sv-SE"/>
            </w:rPr>
          </w:pPr>
          <w:ins w:id="62"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"_Toc51930061"</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Developing meaningful indicators based on OJA data</w:t>
            </w:r>
            <w:r>
              <w:rPr>
                <w:noProof/>
                <w:webHidden/>
              </w:rPr>
              <w:tab/>
            </w:r>
            <w:r>
              <w:rPr>
                <w:noProof/>
                <w:webHidden/>
              </w:rPr>
              <w:fldChar w:fldCharType="begin"/>
            </w:r>
            <w:r>
              <w:rPr>
                <w:noProof/>
                <w:webHidden/>
              </w:rPr>
              <w:instrText xml:space="preserve"> PAGEREF _Toc51930061 \h </w:instrText>
            </w:r>
            <w:r>
              <w:rPr>
                <w:noProof/>
                <w:webHidden/>
              </w:rPr>
            </w:r>
          </w:ins>
          <w:r>
            <w:rPr>
              <w:noProof/>
              <w:webHidden/>
            </w:rPr>
            <w:fldChar w:fldCharType="separate"/>
          </w:r>
          <w:ins w:id="63" w:author="Elezovic Suad PMU/MFS-S" w:date="2020-09-25T12:40:00Z">
            <w:r>
              <w:rPr>
                <w:noProof/>
                <w:webHidden/>
              </w:rPr>
              <w:t>31</w:t>
            </w:r>
            <w:r>
              <w:rPr>
                <w:noProof/>
                <w:webHidden/>
              </w:rPr>
              <w:fldChar w:fldCharType="end"/>
            </w:r>
            <w:r w:rsidRPr="001C6338">
              <w:rPr>
                <w:rStyle w:val="Hyperlnk"/>
                <w:noProof/>
              </w:rPr>
              <w:fldChar w:fldCharType="end"/>
            </w:r>
          </w:ins>
        </w:p>
        <w:p w14:paraId="13DAB857" w14:textId="74F3BE45" w:rsidR="00F57411" w:rsidRDefault="00F57411">
          <w:pPr>
            <w:pStyle w:val="Innehll2"/>
            <w:tabs>
              <w:tab w:val="right" w:leader="dot" w:pos="9016"/>
            </w:tabs>
            <w:rPr>
              <w:ins w:id="64" w:author="Elezovic Suad PMU/MFS-S" w:date="2020-09-25T12:40:00Z"/>
              <w:rFonts w:asciiTheme="minorHAnsi" w:eastAsiaTheme="minorEastAsia" w:hAnsiTheme="minorHAnsi" w:cstheme="minorBidi"/>
              <w:noProof/>
              <w:lang w:val="sv-SE" w:eastAsia="sv-SE"/>
            </w:rPr>
          </w:pPr>
          <w:ins w:id="65"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"_Toc51930062"</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Labour Market Concentration Indicators using OJA</w:t>
            </w:r>
            <w:r>
              <w:rPr>
                <w:noProof/>
                <w:webHidden/>
              </w:rPr>
              <w:tab/>
            </w:r>
            <w:r>
              <w:rPr>
                <w:noProof/>
                <w:webHidden/>
              </w:rPr>
              <w:fldChar w:fldCharType="begin"/>
            </w:r>
            <w:r>
              <w:rPr>
                <w:noProof/>
                <w:webHidden/>
              </w:rPr>
              <w:instrText xml:space="preserve"> PAGEREF _Toc51930062 \h </w:instrText>
            </w:r>
            <w:r>
              <w:rPr>
                <w:noProof/>
                <w:webHidden/>
              </w:rPr>
            </w:r>
          </w:ins>
          <w:r>
            <w:rPr>
              <w:noProof/>
              <w:webHidden/>
            </w:rPr>
            <w:fldChar w:fldCharType="separate"/>
          </w:r>
          <w:ins w:id="66" w:author="Elezovic Suad PMU/MFS-S" w:date="2020-09-25T12:40:00Z">
            <w:r>
              <w:rPr>
                <w:noProof/>
                <w:webHidden/>
              </w:rPr>
              <w:t>47</w:t>
            </w:r>
            <w:r>
              <w:rPr>
                <w:noProof/>
                <w:webHidden/>
              </w:rPr>
              <w:fldChar w:fldCharType="end"/>
            </w:r>
            <w:r w:rsidRPr="001C6338">
              <w:rPr>
                <w:rStyle w:val="Hyperlnk"/>
                <w:noProof/>
              </w:rPr>
              <w:fldChar w:fldCharType="end"/>
            </w:r>
          </w:ins>
        </w:p>
        <w:p w14:paraId="48DE96BB" w14:textId="46456B1F" w:rsidR="00F57411" w:rsidRDefault="00F57411">
          <w:pPr>
            <w:pStyle w:val="Innehll2"/>
            <w:tabs>
              <w:tab w:val="right" w:leader="dot" w:pos="9016"/>
            </w:tabs>
            <w:rPr>
              <w:ins w:id="67" w:author="Elezovic Suad PMU/MFS-S" w:date="2020-09-25T12:40:00Z"/>
              <w:rFonts w:asciiTheme="minorHAnsi" w:eastAsiaTheme="minorEastAsia" w:hAnsiTheme="minorHAnsi" w:cstheme="minorBidi"/>
              <w:noProof/>
              <w:lang w:val="sv-SE" w:eastAsia="sv-SE"/>
            </w:rPr>
          </w:pPr>
          <w:ins w:id="68"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"_Toc51930063"</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Supplementary indicators for official statistics from OJAs</w:t>
            </w:r>
            <w:r>
              <w:rPr>
                <w:noProof/>
                <w:webHidden/>
              </w:rPr>
              <w:tab/>
            </w:r>
            <w:r>
              <w:rPr>
                <w:noProof/>
                <w:webHidden/>
              </w:rPr>
              <w:fldChar w:fldCharType="begin"/>
            </w:r>
            <w:r>
              <w:rPr>
                <w:noProof/>
                <w:webHidden/>
              </w:rPr>
              <w:instrText xml:space="preserve"> PAGEREF _Toc51930063 \h </w:instrText>
            </w:r>
            <w:r>
              <w:rPr>
                <w:noProof/>
                <w:webHidden/>
              </w:rPr>
            </w:r>
          </w:ins>
          <w:r>
            <w:rPr>
              <w:noProof/>
              <w:webHidden/>
            </w:rPr>
            <w:fldChar w:fldCharType="separate"/>
          </w:r>
          <w:ins w:id="69" w:author="Elezovic Suad PMU/MFS-S" w:date="2020-09-25T12:40:00Z">
            <w:r>
              <w:rPr>
                <w:noProof/>
                <w:webHidden/>
              </w:rPr>
              <w:t>51</w:t>
            </w:r>
            <w:r>
              <w:rPr>
                <w:noProof/>
                <w:webHidden/>
              </w:rPr>
              <w:fldChar w:fldCharType="end"/>
            </w:r>
            <w:r w:rsidRPr="001C6338">
              <w:rPr>
                <w:rStyle w:val="Hyperlnk"/>
                <w:noProof/>
              </w:rPr>
              <w:fldChar w:fldCharType="end"/>
            </w:r>
          </w:ins>
        </w:p>
        <w:p w14:paraId="1E495575" w14:textId="682AFA21" w:rsidR="00F57411" w:rsidRDefault="00F57411">
          <w:pPr>
            <w:pStyle w:val="Innehll2"/>
            <w:tabs>
              <w:tab w:val="right" w:leader="dot" w:pos="9016"/>
            </w:tabs>
            <w:rPr>
              <w:ins w:id="70" w:author="Elezovic Suad PMU/MFS-S" w:date="2020-09-25T12:40:00Z"/>
              <w:rFonts w:asciiTheme="minorHAnsi" w:eastAsiaTheme="minorEastAsia" w:hAnsiTheme="minorHAnsi" w:cstheme="minorBidi"/>
              <w:noProof/>
              <w:lang w:val="sv-SE" w:eastAsia="sv-SE"/>
            </w:rPr>
          </w:pPr>
          <w:ins w:id="71"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"_Toc51930064"</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Estimating labour market tightness using OJAs</w:t>
            </w:r>
            <w:r>
              <w:rPr>
                <w:noProof/>
                <w:webHidden/>
              </w:rPr>
              <w:tab/>
            </w:r>
            <w:r>
              <w:rPr>
                <w:noProof/>
                <w:webHidden/>
              </w:rPr>
              <w:fldChar w:fldCharType="begin"/>
            </w:r>
            <w:r>
              <w:rPr>
                <w:noProof/>
                <w:webHidden/>
              </w:rPr>
              <w:instrText xml:space="preserve"> PAGEREF _Toc51930064 \h </w:instrText>
            </w:r>
            <w:r>
              <w:rPr>
                <w:noProof/>
                <w:webHidden/>
              </w:rPr>
            </w:r>
          </w:ins>
          <w:r>
            <w:rPr>
              <w:noProof/>
              <w:webHidden/>
            </w:rPr>
            <w:fldChar w:fldCharType="separate"/>
          </w:r>
          <w:ins w:id="72" w:author="Elezovic Suad PMU/MFS-S" w:date="2020-09-25T12:40:00Z">
            <w:r>
              <w:rPr>
                <w:noProof/>
                <w:webHidden/>
              </w:rPr>
              <w:t>61</w:t>
            </w:r>
            <w:r>
              <w:rPr>
                <w:noProof/>
                <w:webHidden/>
              </w:rPr>
              <w:fldChar w:fldCharType="end"/>
            </w:r>
            <w:r w:rsidRPr="001C6338">
              <w:rPr>
                <w:rStyle w:val="Hyperlnk"/>
                <w:noProof/>
              </w:rPr>
              <w:fldChar w:fldCharType="end"/>
            </w:r>
          </w:ins>
        </w:p>
        <w:p w14:paraId="7E6034F4" w14:textId="01CE8977" w:rsidR="00F57411" w:rsidRDefault="00F57411">
          <w:pPr>
            <w:pStyle w:val="Innehll2"/>
            <w:tabs>
              <w:tab w:val="right" w:leader="dot" w:pos="9016"/>
            </w:tabs>
            <w:rPr>
              <w:ins w:id="73" w:author="Elezovic Suad PMU/MFS-S" w:date="2020-09-25T12:40:00Z"/>
              <w:rFonts w:asciiTheme="minorHAnsi" w:eastAsiaTheme="minorEastAsia" w:hAnsiTheme="minorHAnsi" w:cstheme="minorBidi"/>
              <w:noProof/>
              <w:lang w:val="sv-SE" w:eastAsia="sv-SE"/>
            </w:rPr>
          </w:pPr>
          <w:ins w:id="74"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"_Toc51930065"</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Estimation of GDP components using OJA</w:t>
            </w:r>
            <w:r>
              <w:rPr>
                <w:noProof/>
                <w:webHidden/>
              </w:rPr>
              <w:tab/>
            </w:r>
            <w:r>
              <w:rPr>
                <w:noProof/>
                <w:webHidden/>
              </w:rPr>
              <w:fldChar w:fldCharType="begin"/>
            </w:r>
            <w:r>
              <w:rPr>
                <w:noProof/>
                <w:webHidden/>
              </w:rPr>
              <w:instrText xml:space="preserve"> PAGEREF _Toc51930065 \h </w:instrText>
            </w:r>
            <w:r>
              <w:rPr>
                <w:noProof/>
                <w:webHidden/>
              </w:rPr>
            </w:r>
          </w:ins>
          <w:r>
            <w:rPr>
              <w:noProof/>
              <w:webHidden/>
            </w:rPr>
            <w:fldChar w:fldCharType="separate"/>
          </w:r>
          <w:ins w:id="75" w:author="Elezovic Suad PMU/MFS-S" w:date="2020-09-25T12:40:00Z">
            <w:r>
              <w:rPr>
                <w:noProof/>
                <w:webHidden/>
              </w:rPr>
              <w:t>64</w:t>
            </w:r>
            <w:r>
              <w:rPr>
                <w:noProof/>
                <w:webHidden/>
              </w:rPr>
              <w:fldChar w:fldCharType="end"/>
            </w:r>
            <w:r w:rsidRPr="001C6338">
              <w:rPr>
                <w:rStyle w:val="Hyperlnk"/>
                <w:noProof/>
              </w:rPr>
              <w:fldChar w:fldCharType="end"/>
            </w:r>
          </w:ins>
        </w:p>
        <w:p w14:paraId="4BDC7179" w14:textId="0928666E" w:rsidR="00F57411" w:rsidRDefault="00F57411">
          <w:pPr>
            <w:pStyle w:val="Innehll2"/>
            <w:tabs>
              <w:tab w:val="right" w:leader="dot" w:pos="9016"/>
            </w:tabs>
            <w:rPr>
              <w:ins w:id="76" w:author="Elezovic Suad PMU/MFS-S" w:date="2020-09-25T12:40:00Z"/>
              <w:rFonts w:asciiTheme="minorHAnsi" w:eastAsiaTheme="minorEastAsia" w:hAnsiTheme="minorHAnsi" w:cstheme="minorBidi"/>
              <w:noProof/>
              <w:lang w:val="sv-SE" w:eastAsia="sv-SE"/>
            </w:rPr>
          </w:pPr>
          <w:ins w:id="77"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"_Toc51930066"</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Experimental statistics from OJA</w:t>
            </w:r>
            <w:r>
              <w:rPr>
                <w:noProof/>
                <w:webHidden/>
              </w:rPr>
              <w:tab/>
            </w:r>
            <w:r>
              <w:rPr>
                <w:noProof/>
                <w:webHidden/>
              </w:rPr>
              <w:fldChar w:fldCharType="begin"/>
            </w:r>
            <w:r>
              <w:rPr>
                <w:noProof/>
                <w:webHidden/>
              </w:rPr>
              <w:instrText xml:space="preserve"> PAGEREF _Toc51930066 \h </w:instrText>
            </w:r>
            <w:r>
              <w:rPr>
                <w:noProof/>
                <w:webHidden/>
              </w:rPr>
            </w:r>
          </w:ins>
          <w:r>
            <w:rPr>
              <w:noProof/>
              <w:webHidden/>
            </w:rPr>
            <w:fldChar w:fldCharType="separate"/>
          </w:r>
          <w:ins w:id="78" w:author="Elezovic Suad PMU/MFS-S" w:date="2020-09-25T12:40:00Z">
            <w:r>
              <w:rPr>
                <w:noProof/>
                <w:webHidden/>
              </w:rPr>
              <w:t>67</w:t>
            </w:r>
            <w:r>
              <w:rPr>
                <w:noProof/>
                <w:webHidden/>
              </w:rPr>
              <w:fldChar w:fldCharType="end"/>
            </w:r>
            <w:r w:rsidRPr="001C6338">
              <w:rPr>
                <w:rStyle w:val="Hyperlnk"/>
                <w:noProof/>
              </w:rPr>
              <w:fldChar w:fldCharType="end"/>
            </w:r>
          </w:ins>
        </w:p>
        <w:p w14:paraId="62F9FA1C" w14:textId="63AB7E9E" w:rsidR="00F57411" w:rsidRDefault="00F57411">
          <w:pPr>
            <w:pStyle w:val="Innehll3"/>
            <w:tabs>
              <w:tab w:val="right" w:leader="dot" w:pos="9016"/>
            </w:tabs>
            <w:rPr>
              <w:ins w:id="79" w:author="Elezovic Suad PMU/MFS-S" w:date="2020-09-25T12:40:00Z"/>
              <w:rFonts w:asciiTheme="minorHAnsi" w:eastAsiaTheme="minorEastAsia" w:hAnsiTheme="minorHAnsi" w:cstheme="minorBidi"/>
              <w:noProof/>
              <w:lang w:val="sv-SE" w:eastAsia="sv-SE"/>
            </w:rPr>
          </w:pPr>
          <w:ins w:id="80"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"_Toc51930067"</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Bulgarian National Statistical Institute</w:t>
            </w:r>
            <w:r>
              <w:rPr>
                <w:noProof/>
                <w:webHidden/>
              </w:rPr>
              <w:tab/>
            </w:r>
            <w:r>
              <w:rPr>
                <w:noProof/>
                <w:webHidden/>
              </w:rPr>
              <w:fldChar w:fldCharType="begin"/>
            </w:r>
            <w:r>
              <w:rPr>
                <w:noProof/>
                <w:webHidden/>
              </w:rPr>
              <w:instrText xml:space="preserve"> PAGEREF _Toc51930067 \h </w:instrText>
            </w:r>
            <w:r>
              <w:rPr>
                <w:noProof/>
                <w:webHidden/>
              </w:rPr>
            </w:r>
          </w:ins>
          <w:r>
            <w:rPr>
              <w:noProof/>
              <w:webHidden/>
            </w:rPr>
            <w:fldChar w:fldCharType="separate"/>
          </w:r>
          <w:ins w:id="81" w:author="Elezovic Suad PMU/MFS-S" w:date="2020-09-25T12:40:00Z">
            <w:r>
              <w:rPr>
                <w:noProof/>
                <w:webHidden/>
              </w:rPr>
              <w:t>67</w:t>
            </w:r>
            <w:r>
              <w:rPr>
                <w:noProof/>
                <w:webHidden/>
              </w:rPr>
              <w:fldChar w:fldCharType="end"/>
            </w:r>
            <w:r w:rsidRPr="001C6338">
              <w:rPr>
                <w:rStyle w:val="Hyperlnk"/>
                <w:noProof/>
              </w:rPr>
              <w:fldChar w:fldCharType="end"/>
            </w:r>
          </w:ins>
        </w:p>
        <w:p w14:paraId="2AFCE521" w14:textId="3C31C01D" w:rsidR="00F57411" w:rsidRDefault="00F57411">
          <w:pPr>
            <w:pStyle w:val="Innehll3"/>
            <w:tabs>
              <w:tab w:val="right" w:leader="dot" w:pos="9016"/>
            </w:tabs>
            <w:rPr>
              <w:ins w:id="82" w:author="Elezovic Suad PMU/MFS-S" w:date="2020-09-25T12:40:00Z"/>
              <w:rFonts w:asciiTheme="minorHAnsi" w:eastAsiaTheme="minorEastAsia" w:hAnsiTheme="minorHAnsi" w:cstheme="minorBidi"/>
              <w:noProof/>
              <w:lang w:val="sv-SE" w:eastAsia="sv-SE"/>
            </w:rPr>
          </w:pPr>
          <w:ins w:id="83"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"_Toc51930068"</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Romanian National Institute of Statistics</w:t>
            </w:r>
            <w:r>
              <w:rPr>
                <w:noProof/>
                <w:webHidden/>
              </w:rPr>
              <w:tab/>
            </w:r>
            <w:r>
              <w:rPr>
                <w:noProof/>
                <w:webHidden/>
              </w:rPr>
              <w:fldChar w:fldCharType="begin"/>
            </w:r>
            <w:r>
              <w:rPr>
                <w:noProof/>
                <w:webHidden/>
              </w:rPr>
              <w:instrText xml:space="preserve"> PAGEREF _Toc51930068 \h </w:instrText>
            </w:r>
            <w:r>
              <w:rPr>
                <w:noProof/>
                <w:webHidden/>
              </w:rPr>
            </w:r>
          </w:ins>
          <w:r>
            <w:rPr>
              <w:noProof/>
              <w:webHidden/>
            </w:rPr>
            <w:fldChar w:fldCharType="separate"/>
          </w:r>
          <w:ins w:id="84" w:author="Elezovic Suad PMU/MFS-S" w:date="2020-09-25T12:40:00Z">
            <w:r>
              <w:rPr>
                <w:noProof/>
                <w:webHidden/>
              </w:rPr>
              <w:t>76</w:t>
            </w:r>
            <w:r>
              <w:rPr>
                <w:noProof/>
                <w:webHidden/>
              </w:rPr>
              <w:fldChar w:fldCharType="end"/>
            </w:r>
            <w:r w:rsidRPr="001C6338">
              <w:rPr>
                <w:rStyle w:val="Hyperlnk"/>
                <w:noProof/>
              </w:rPr>
              <w:fldChar w:fldCharType="end"/>
            </w:r>
          </w:ins>
        </w:p>
        <w:p w14:paraId="42EEFE7A" w14:textId="628361E3" w:rsidR="00F57411" w:rsidRDefault="00F57411">
          <w:pPr>
            <w:pStyle w:val="Innehll3"/>
            <w:tabs>
              <w:tab w:val="right" w:leader="dot" w:pos="9016"/>
            </w:tabs>
            <w:rPr>
              <w:ins w:id="85" w:author="Elezovic Suad PMU/MFS-S" w:date="2020-09-25T12:40:00Z"/>
              <w:rFonts w:asciiTheme="minorHAnsi" w:eastAsiaTheme="minorEastAsia" w:hAnsiTheme="minorHAnsi" w:cstheme="minorBidi"/>
              <w:noProof/>
              <w:lang w:val="sv-SE" w:eastAsia="sv-SE"/>
            </w:rPr>
          </w:pPr>
          <w:ins w:id="86"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"_Toc51930069"</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Statistics Poland</w:t>
            </w:r>
            <w:r>
              <w:rPr>
                <w:noProof/>
                <w:webHidden/>
              </w:rPr>
              <w:tab/>
            </w:r>
            <w:r>
              <w:rPr>
                <w:noProof/>
                <w:webHidden/>
              </w:rPr>
              <w:fldChar w:fldCharType="begin"/>
            </w:r>
            <w:r>
              <w:rPr>
                <w:noProof/>
                <w:webHidden/>
              </w:rPr>
              <w:instrText xml:space="preserve"> PAGEREF _Toc51930069 \h </w:instrText>
            </w:r>
            <w:r>
              <w:rPr>
                <w:noProof/>
                <w:webHidden/>
              </w:rPr>
            </w:r>
          </w:ins>
          <w:r>
            <w:rPr>
              <w:noProof/>
              <w:webHidden/>
            </w:rPr>
            <w:fldChar w:fldCharType="separate"/>
          </w:r>
          <w:ins w:id="87" w:author="Elezovic Suad PMU/MFS-S" w:date="2020-09-25T12:40:00Z">
            <w:r>
              <w:rPr>
                <w:noProof/>
                <w:webHidden/>
              </w:rPr>
              <w:t>79</w:t>
            </w:r>
            <w:r>
              <w:rPr>
                <w:noProof/>
                <w:webHidden/>
              </w:rPr>
              <w:fldChar w:fldCharType="end"/>
            </w:r>
            <w:r w:rsidRPr="001C6338">
              <w:rPr>
                <w:rStyle w:val="Hyperlnk"/>
                <w:noProof/>
              </w:rPr>
              <w:fldChar w:fldCharType="end"/>
            </w:r>
          </w:ins>
        </w:p>
        <w:p w14:paraId="65A55FD7" w14:textId="401D81BB" w:rsidR="00F57411" w:rsidRDefault="00F57411">
          <w:pPr>
            <w:pStyle w:val="Innehll3"/>
            <w:tabs>
              <w:tab w:val="right" w:leader="dot" w:pos="9016"/>
            </w:tabs>
            <w:rPr>
              <w:ins w:id="88" w:author="Elezovic Suad PMU/MFS-S" w:date="2020-09-25T12:40:00Z"/>
              <w:rFonts w:asciiTheme="minorHAnsi" w:eastAsiaTheme="minorEastAsia" w:hAnsiTheme="minorHAnsi" w:cstheme="minorBidi"/>
              <w:noProof/>
              <w:lang w:val="sv-SE" w:eastAsia="sv-SE"/>
            </w:rPr>
          </w:pPr>
          <w:ins w:id="89"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"_Toc51930070"</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Swedish case: Experimental Online Job Vacancy index</w:t>
            </w:r>
            <w:r>
              <w:rPr>
                <w:noProof/>
                <w:webHidden/>
              </w:rPr>
              <w:tab/>
            </w:r>
            <w:r>
              <w:rPr>
                <w:noProof/>
                <w:webHidden/>
              </w:rPr>
              <w:fldChar w:fldCharType="begin"/>
            </w:r>
            <w:r>
              <w:rPr>
                <w:noProof/>
                <w:webHidden/>
              </w:rPr>
              <w:instrText xml:space="preserve"> PAGEREF _Toc51930070 \h </w:instrText>
            </w:r>
            <w:r>
              <w:rPr>
                <w:noProof/>
                <w:webHidden/>
              </w:rPr>
            </w:r>
          </w:ins>
          <w:r>
            <w:rPr>
              <w:noProof/>
              <w:webHidden/>
            </w:rPr>
            <w:fldChar w:fldCharType="separate"/>
          </w:r>
          <w:ins w:id="90" w:author="Elezovic Suad PMU/MFS-S" w:date="2020-09-25T12:40:00Z">
            <w:r>
              <w:rPr>
                <w:noProof/>
                <w:webHidden/>
              </w:rPr>
              <w:t>82</w:t>
            </w:r>
            <w:r>
              <w:rPr>
                <w:noProof/>
                <w:webHidden/>
              </w:rPr>
              <w:fldChar w:fldCharType="end"/>
            </w:r>
            <w:r w:rsidRPr="001C6338">
              <w:rPr>
                <w:rStyle w:val="Hyperlnk"/>
                <w:noProof/>
              </w:rPr>
              <w:fldChar w:fldCharType="end"/>
            </w:r>
          </w:ins>
        </w:p>
        <w:p w14:paraId="145AACED" w14:textId="6179B123" w:rsidR="00F57411" w:rsidRDefault="00F57411">
          <w:pPr>
            <w:pStyle w:val="Innehll3"/>
            <w:tabs>
              <w:tab w:val="right" w:leader="dot" w:pos="9016"/>
            </w:tabs>
            <w:rPr>
              <w:ins w:id="91" w:author="Elezovic Suad PMU/MFS-S" w:date="2020-09-25T12:40:00Z"/>
              <w:rFonts w:asciiTheme="minorHAnsi" w:eastAsiaTheme="minorEastAsia" w:hAnsiTheme="minorHAnsi" w:cstheme="minorBidi"/>
              <w:noProof/>
              <w:lang w:val="sv-SE" w:eastAsia="sv-SE"/>
            </w:rPr>
          </w:pPr>
          <w:ins w:id="92"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"_Toc51930071"</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Quality template ESQRS V 2.0 for OJAs outputs</w:t>
            </w:r>
            <w:r>
              <w:rPr>
                <w:noProof/>
                <w:webHidden/>
              </w:rPr>
              <w:tab/>
            </w:r>
            <w:r>
              <w:rPr>
                <w:noProof/>
                <w:webHidden/>
              </w:rPr>
              <w:fldChar w:fldCharType="begin"/>
            </w:r>
            <w:r>
              <w:rPr>
                <w:noProof/>
                <w:webHidden/>
              </w:rPr>
              <w:instrText xml:space="preserve"> PAGEREF _Toc51930071 \h </w:instrText>
            </w:r>
            <w:r>
              <w:rPr>
                <w:noProof/>
                <w:webHidden/>
              </w:rPr>
            </w:r>
          </w:ins>
          <w:r>
            <w:rPr>
              <w:noProof/>
              <w:webHidden/>
            </w:rPr>
            <w:fldChar w:fldCharType="separate"/>
          </w:r>
          <w:ins w:id="93" w:author="Elezovic Suad PMU/MFS-S" w:date="2020-09-25T12:40:00Z">
            <w:r>
              <w:rPr>
                <w:noProof/>
                <w:webHidden/>
              </w:rPr>
              <w:t>86</w:t>
            </w:r>
            <w:r>
              <w:rPr>
                <w:noProof/>
                <w:webHidden/>
              </w:rPr>
              <w:fldChar w:fldCharType="end"/>
            </w:r>
            <w:r w:rsidRPr="001C6338">
              <w:rPr>
                <w:rStyle w:val="Hyperlnk"/>
                <w:noProof/>
              </w:rPr>
              <w:fldChar w:fldCharType="end"/>
            </w:r>
          </w:ins>
        </w:p>
        <w:p w14:paraId="75A8B033" w14:textId="39C88B79" w:rsidR="00F57411" w:rsidRDefault="00F57411">
          <w:pPr>
            <w:pStyle w:val="Innehll1"/>
            <w:tabs>
              <w:tab w:val="right" w:leader="dot" w:pos="9016"/>
            </w:tabs>
            <w:rPr>
              <w:ins w:id="94" w:author="Elezovic Suad PMU/MFS-S" w:date="2020-09-25T12:40:00Z"/>
              <w:rFonts w:asciiTheme="minorHAnsi" w:eastAsiaTheme="minorEastAsia" w:hAnsiTheme="minorHAnsi" w:cstheme="minorBidi"/>
              <w:noProof/>
              <w:lang w:val="sv-SE" w:eastAsia="sv-SE"/>
            </w:rPr>
          </w:pPr>
          <w:ins w:id="95"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"_Toc51930072"</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Conclusions and recommendations for future developments</w:t>
            </w:r>
            <w:r>
              <w:rPr>
                <w:noProof/>
                <w:webHidden/>
              </w:rPr>
              <w:tab/>
            </w:r>
            <w:r>
              <w:rPr>
                <w:noProof/>
                <w:webHidden/>
              </w:rPr>
              <w:fldChar w:fldCharType="begin"/>
            </w:r>
            <w:r>
              <w:rPr>
                <w:noProof/>
                <w:webHidden/>
              </w:rPr>
              <w:instrText xml:space="preserve"> PAGEREF _Toc51930072 \h </w:instrText>
            </w:r>
            <w:r>
              <w:rPr>
                <w:noProof/>
                <w:webHidden/>
              </w:rPr>
            </w:r>
          </w:ins>
          <w:r>
            <w:rPr>
              <w:noProof/>
              <w:webHidden/>
            </w:rPr>
            <w:fldChar w:fldCharType="separate"/>
          </w:r>
          <w:ins w:id="96" w:author="Elezovic Suad PMU/MFS-S" w:date="2020-09-25T12:40:00Z">
            <w:r>
              <w:rPr>
                <w:noProof/>
                <w:webHidden/>
              </w:rPr>
              <w:t>87</w:t>
            </w:r>
            <w:r>
              <w:rPr>
                <w:noProof/>
                <w:webHidden/>
              </w:rPr>
              <w:fldChar w:fldCharType="end"/>
            </w:r>
            <w:r w:rsidRPr="001C6338">
              <w:rPr>
                <w:rStyle w:val="Hyperlnk"/>
                <w:noProof/>
              </w:rPr>
              <w:fldChar w:fldCharType="end"/>
            </w:r>
          </w:ins>
        </w:p>
        <w:p w14:paraId="637C85E4" w14:textId="7A07AE39" w:rsidR="00F57411" w:rsidRDefault="00F57411">
          <w:pPr>
            <w:pStyle w:val="Innehll2"/>
            <w:tabs>
              <w:tab w:val="right" w:leader="dot" w:pos="9016"/>
            </w:tabs>
            <w:rPr>
              <w:ins w:id="97" w:author="Elezovic Suad PMU/MFS-S" w:date="2020-09-25T12:40:00Z"/>
              <w:rFonts w:asciiTheme="minorHAnsi" w:eastAsiaTheme="minorEastAsia" w:hAnsiTheme="minorHAnsi" w:cstheme="minorBidi"/>
              <w:noProof/>
              <w:lang w:val="sv-SE" w:eastAsia="sv-SE"/>
            </w:rPr>
          </w:pPr>
          <w:ins w:id="98"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"_Toc51930073"</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Major goals of collecting OJA in future years</w:t>
            </w:r>
            <w:r>
              <w:rPr>
                <w:noProof/>
                <w:webHidden/>
              </w:rPr>
              <w:tab/>
            </w:r>
            <w:r>
              <w:rPr>
                <w:noProof/>
                <w:webHidden/>
              </w:rPr>
              <w:fldChar w:fldCharType="begin"/>
            </w:r>
            <w:r>
              <w:rPr>
                <w:noProof/>
                <w:webHidden/>
              </w:rPr>
              <w:instrText xml:space="preserve"> PAGEREF _Toc51930073 \h </w:instrText>
            </w:r>
            <w:r>
              <w:rPr>
                <w:noProof/>
                <w:webHidden/>
              </w:rPr>
            </w:r>
          </w:ins>
          <w:r>
            <w:rPr>
              <w:noProof/>
              <w:webHidden/>
            </w:rPr>
            <w:fldChar w:fldCharType="separate"/>
          </w:r>
          <w:ins w:id="99" w:author="Elezovic Suad PMU/MFS-S" w:date="2020-09-25T12:40:00Z">
            <w:r>
              <w:rPr>
                <w:noProof/>
                <w:webHidden/>
              </w:rPr>
              <w:t>87</w:t>
            </w:r>
            <w:r>
              <w:rPr>
                <w:noProof/>
                <w:webHidden/>
              </w:rPr>
              <w:fldChar w:fldCharType="end"/>
            </w:r>
            <w:r w:rsidRPr="001C6338">
              <w:rPr>
                <w:rStyle w:val="Hyperlnk"/>
                <w:noProof/>
              </w:rPr>
              <w:fldChar w:fldCharType="end"/>
            </w:r>
          </w:ins>
        </w:p>
        <w:p w14:paraId="3B29754A" w14:textId="47FC5A11" w:rsidR="00F57411" w:rsidRDefault="00F57411">
          <w:pPr>
            <w:pStyle w:val="Innehll2"/>
            <w:tabs>
              <w:tab w:val="right" w:leader="dot" w:pos="9016"/>
            </w:tabs>
            <w:rPr>
              <w:ins w:id="100" w:author="Elezovic Suad PMU/MFS-S" w:date="2020-09-25T12:40:00Z"/>
              <w:rFonts w:asciiTheme="minorHAnsi" w:eastAsiaTheme="minorEastAsia" w:hAnsiTheme="minorHAnsi" w:cstheme="minorBidi"/>
              <w:noProof/>
              <w:lang w:val="sv-SE" w:eastAsia="sv-SE"/>
            </w:rPr>
          </w:pPr>
          <w:ins w:id="101"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"_Toc51930074"</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Opportunities for further collaborative development</w:t>
            </w:r>
            <w:r>
              <w:rPr>
                <w:noProof/>
                <w:webHidden/>
              </w:rPr>
              <w:tab/>
            </w:r>
            <w:r>
              <w:rPr>
                <w:noProof/>
                <w:webHidden/>
              </w:rPr>
              <w:fldChar w:fldCharType="begin"/>
            </w:r>
            <w:r>
              <w:rPr>
                <w:noProof/>
                <w:webHidden/>
              </w:rPr>
              <w:instrText xml:space="preserve"> PAGEREF _Toc51930074 \h </w:instrText>
            </w:r>
            <w:r>
              <w:rPr>
                <w:noProof/>
                <w:webHidden/>
              </w:rPr>
            </w:r>
          </w:ins>
          <w:r>
            <w:rPr>
              <w:noProof/>
              <w:webHidden/>
            </w:rPr>
            <w:fldChar w:fldCharType="separate"/>
          </w:r>
          <w:ins w:id="102" w:author="Elezovic Suad PMU/MFS-S" w:date="2020-09-25T12:40:00Z">
            <w:r>
              <w:rPr>
                <w:noProof/>
                <w:webHidden/>
              </w:rPr>
              <w:t>89</w:t>
            </w:r>
            <w:r>
              <w:rPr>
                <w:noProof/>
                <w:webHidden/>
              </w:rPr>
              <w:fldChar w:fldCharType="end"/>
            </w:r>
            <w:r w:rsidRPr="001C6338">
              <w:rPr>
                <w:rStyle w:val="Hyperlnk"/>
                <w:noProof/>
              </w:rPr>
              <w:fldChar w:fldCharType="end"/>
            </w:r>
          </w:ins>
        </w:p>
        <w:p w14:paraId="40855C38" w14:textId="79413434" w:rsidR="00F57411" w:rsidRDefault="00F57411">
          <w:pPr>
            <w:pStyle w:val="Innehll1"/>
            <w:tabs>
              <w:tab w:val="right" w:leader="dot" w:pos="9016"/>
            </w:tabs>
            <w:rPr>
              <w:ins w:id="103" w:author="Elezovic Suad PMU/MFS-S" w:date="2020-09-25T12:40:00Z"/>
              <w:rFonts w:asciiTheme="minorHAnsi" w:eastAsiaTheme="minorEastAsia" w:hAnsiTheme="minorHAnsi" w:cstheme="minorBidi"/>
              <w:noProof/>
              <w:lang w:val="sv-SE" w:eastAsia="sv-SE"/>
            </w:rPr>
          </w:pPr>
          <w:ins w:id="104" w:author="Elezovic Suad PMU/MFS-S" w:date="2020-09-25T12:40:00Z">
            <w:r w:rsidRPr="001C6338">
              <w:rPr>
                <w:rStyle w:val="Hyperlnk"/>
                <w:noProof/>
              </w:rPr>
              <w:fldChar w:fldCharType="begin"/>
            </w:r>
            <w:r w:rsidRPr="001C6338">
              <w:rPr>
                <w:rStyle w:val="Hyperlnk"/>
                <w:noProof/>
              </w:rPr>
              <w:instrText xml:space="preserve"> </w:instrText>
            </w:r>
            <w:r>
              <w:rPr>
                <w:noProof/>
              </w:rPr>
              <w:instrText>HYPERLINK \l "_Toc51930075"</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References</w:t>
            </w:r>
            <w:r>
              <w:rPr>
                <w:noProof/>
                <w:webHidden/>
              </w:rPr>
              <w:tab/>
            </w:r>
            <w:r>
              <w:rPr>
                <w:noProof/>
                <w:webHidden/>
              </w:rPr>
              <w:fldChar w:fldCharType="begin"/>
            </w:r>
            <w:r>
              <w:rPr>
                <w:noProof/>
                <w:webHidden/>
              </w:rPr>
              <w:instrText xml:space="preserve"> PAGEREF _Toc51930075 \h </w:instrText>
            </w:r>
            <w:r>
              <w:rPr>
                <w:noProof/>
                <w:webHidden/>
              </w:rPr>
            </w:r>
          </w:ins>
          <w:r>
            <w:rPr>
              <w:noProof/>
              <w:webHidden/>
            </w:rPr>
            <w:fldChar w:fldCharType="separate"/>
          </w:r>
          <w:ins w:id="105" w:author="Elezovic Suad PMU/MFS-S" w:date="2020-09-25T12:40:00Z">
            <w:r>
              <w:rPr>
                <w:noProof/>
                <w:webHidden/>
              </w:rPr>
              <w:t>91</w:t>
            </w:r>
            <w:r>
              <w:rPr>
                <w:noProof/>
                <w:webHidden/>
              </w:rPr>
              <w:fldChar w:fldCharType="end"/>
            </w:r>
            <w:r w:rsidRPr="001C6338">
              <w:rPr>
                <w:rStyle w:val="Hyperlnk"/>
                <w:noProof/>
              </w:rPr>
              <w:fldChar w:fldCharType="end"/>
            </w:r>
          </w:ins>
        </w:p>
        <w:p w14:paraId="572F9CFF" w14:textId="7A720415" w:rsidR="00F57411" w:rsidRDefault="00F57411">
          <w:pPr>
            <w:pStyle w:val="Innehll1"/>
            <w:tabs>
              <w:tab w:val="right" w:leader="dot" w:pos="9016"/>
            </w:tabs>
            <w:rPr>
              <w:ins w:id="106" w:author="Elezovic Suad PMU/MFS-S" w:date="2020-09-25T12:40:00Z"/>
              <w:rFonts w:asciiTheme="minorHAnsi" w:eastAsiaTheme="minorEastAsia" w:hAnsiTheme="minorHAnsi" w:cstheme="minorBidi"/>
              <w:noProof/>
              <w:lang w:val="sv-SE" w:eastAsia="sv-SE"/>
            </w:rPr>
          </w:pPr>
          <w:ins w:id="107" w:author="Elezovic Suad PMU/MFS-S" w:date="2020-09-25T12:40:00Z">
            <w:r w:rsidRPr="001C6338">
              <w:rPr>
                <w:rStyle w:val="Hyperlnk"/>
                <w:noProof/>
              </w:rPr>
              <w:lastRenderedPageBreak/>
              <w:fldChar w:fldCharType="begin"/>
            </w:r>
            <w:r w:rsidRPr="001C6338">
              <w:rPr>
                <w:rStyle w:val="Hyperlnk"/>
                <w:noProof/>
              </w:rPr>
              <w:instrText xml:space="preserve"> </w:instrText>
            </w:r>
            <w:r>
              <w:rPr>
                <w:noProof/>
              </w:rPr>
              <w:instrText>HYPERLINK \l "_Toc51930076"</w:instrText>
            </w:r>
            <w:r w:rsidRPr="001C6338">
              <w:rPr>
                <w:rStyle w:val="Hyperlnk"/>
                <w:noProof/>
              </w:rPr>
              <w:instrText xml:space="preserve"> </w:instrText>
            </w:r>
            <w:r w:rsidRPr="001C6338">
              <w:rPr>
                <w:rStyle w:val="Hyperlnk"/>
                <w:noProof/>
              </w:rPr>
            </w:r>
            <w:r w:rsidRPr="001C6338">
              <w:rPr>
                <w:rStyle w:val="Hyperlnk"/>
                <w:noProof/>
              </w:rPr>
              <w:fldChar w:fldCharType="separate"/>
            </w:r>
            <w:r w:rsidRPr="001C6338">
              <w:rPr>
                <w:rStyle w:val="Hyperlnk"/>
                <w:noProof/>
                <w:lang w:val="en-GB"/>
              </w:rPr>
              <w:t>Annex</w:t>
            </w:r>
            <w:r>
              <w:rPr>
                <w:noProof/>
                <w:webHidden/>
              </w:rPr>
              <w:tab/>
            </w:r>
            <w:r>
              <w:rPr>
                <w:noProof/>
                <w:webHidden/>
              </w:rPr>
              <w:fldChar w:fldCharType="begin"/>
            </w:r>
            <w:r>
              <w:rPr>
                <w:noProof/>
                <w:webHidden/>
              </w:rPr>
              <w:instrText xml:space="preserve"> PAGEREF _Toc51930076 \h </w:instrText>
            </w:r>
            <w:r>
              <w:rPr>
                <w:noProof/>
                <w:webHidden/>
              </w:rPr>
            </w:r>
          </w:ins>
          <w:r>
            <w:rPr>
              <w:noProof/>
              <w:webHidden/>
            </w:rPr>
            <w:fldChar w:fldCharType="separate"/>
          </w:r>
          <w:ins w:id="108" w:author="Elezovic Suad PMU/MFS-S" w:date="2020-09-25T12:40:00Z">
            <w:r>
              <w:rPr>
                <w:noProof/>
                <w:webHidden/>
              </w:rPr>
              <w:t>94</w:t>
            </w:r>
            <w:r>
              <w:rPr>
                <w:noProof/>
                <w:webHidden/>
              </w:rPr>
              <w:fldChar w:fldCharType="end"/>
            </w:r>
            <w:r w:rsidRPr="001C6338">
              <w:rPr>
                <w:rStyle w:val="Hyperlnk"/>
                <w:noProof/>
              </w:rPr>
              <w:fldChar w:fldCharType="end"/>
            </w:r>
          </w:ins>
        </w:p>
        <w:p w14:paraId="2C671C7F" w14:textId="6290E65C" w:rsidR="000B50C3" w:rsidDel="007E21A7" w:rsidRDefault="000B50C3">
          <w:pPr>
            <w:pStyle w:val="Innehll1"/>
            <w:tabs>
              <w:tab w:val="right" w:leader="dot" w:pos="9016"/>
            </w:tabs>
            <w:rPr>
              <w:del w:id="109" w:author="Elezovic Suad PMU/MFS-S" w:date="2020-09-24T13:49:00Z"/>
              <w:rFonts w:asciiTheme="minorHAnsi" w:eastAsiaTheme="minorEastAsia" w:hAnsiTheme="minorHAnsi" w:cstheme="minorBidi"/>
              <w:noProof/>
              <w:lang w:val="en-GB" w:eastAsia="en-GB"/>
            </w:rPr>
          </w:pPr>
          <w:del w:id="110" w:author="Elezovic Suad PMU/MFS-S" w:date="2020-09-24T13:49:00Z">
            <w:r w:rsidRPr="007E21A7" w:rsidDel="007E21A7">
              <w:rPr>
                <w:noProof/>
                <w:rPrChange w:id="111" w:author="Elezovic Suad PMU/MFS-S" w:date="2020-09-24T13:49:00Z">
                  <w:rPr>
                    <w:rStyle w:val="Hyperlnk"/>
                    <w:noProof/>
                    <w:lang w:val="en-GB"/>
                  </w:rPr>
                </w:rPrChange>
              </w:rPr>
              <w:delText>Summary</w:delText>
            </w:r>
            <w:r w:rsidDel="007E21A7">
              <w:rPr>
                <w:noProof/>
                <w:webHidden/>
              </w:rPr>
              <w:tab/>
              <w:delText>7</w:delText>
            </w:r>
          </w:del>
        </w:p>
        <w:p w14:paraId="0ABD08F6" w14:textId="3846F405" w:rsidR="000B50C3" w:rsidDel="007E21A7" w:rsidRDefault="000B50C3">
          <w:pPr>
            <w:pStyle w:val="Innehll1"/>
            <w:tabs>
              <w:tab w:val="right" w:leader="dot" w:pos="9016"/>
            </w:tabs>
            <w:rPr>
              <w:del w:id="112" w:author="Elezovic Suad PMU/MFS-S" w:date="2020-09-24T13:49:00Z"/>
              <w:rFonts w:asciiTheme="minorHAnsi" w:eastAsiaTheme="minorEastAsia" w:hAnsiTheme="minorHAnsi" w:cstheme="minorBidi"/>
              <w:noProof/>
              <w:lang w:val="en-GB" w:eastAsia="en-GB"/>
            </w:rPr>
          </w:pPr>
          <w:del w:id="113" w:author="Elezovic Suad PMU/MFS-S" w:date="2020-09-24T13:49:00Z">
            <w:r w:rsidRPr="007E21A7" w:rsidDel="007E21A7">
              <w:rPr>
                <w:noProof/>
                <w:rPrChange w:id="114" w:author="Elezovic Suad PMU/MFS-S" w:date="2020-09-24T13:49:00Z">
                  <w:rPr>
                    <w:rStyle w:val="Hyperlnk"/>
                    <w:noProof/>
                    <w:lang w:val="en-GB"/>
                  </w:rPr>
                </w:rPrChange>
              </w:rPr>
              <w:delText>Main findings of CEDEFOP data analysis</w:delText>
            </w:r>
            <w:r w:rsidDel="007E21A7">
              <w:rPr>
                <w:noProof/>
                <w:webHidden/>
              </w:rPr>
              <w:tab/>
              <w:delText>11</w:delText>
            </w:r>
          </w:del>
        </w:p>
        <w:p w14:paraId="110D6A29" w14:textId="1C483B54" w:rsidR="000B50C3" w:rsidDel="007E21A7" w:rsidRDefault="000B50C3">
          <w:pPr>
            <w:pStyle w:val="Innehll2"/>
            <w:tabs>
              <w:tab w:val="right" w:leader="dot" w:pos="9016"/>
            </w:tabs>
            <w:rPr>
              <w:del w:id="115" w:author="Elezovic Suad PMU/MFS-S" w:date="2020-09-24T13:49:00Z"/>
              <w:rFonts w:asciiTheme="minorHAnsi" w:eastAsiaTheme="minorEastAsia" w:hAnsiTheme="minorHAnsi" w:cstheme="minorBidi"/>
              <w:noProof/>
              <w:lang w:val="en-GB" w:eastAsia="en-GB"/>
            </w:rPr>
          </w:pPr>
          <w:del w:id="116" w:author="Elezovic Suad PMU/MFS-S" w:date="2020-09-24T13:49:00Z">
            <w:r w:rsidRPr="007E21A7" w:rsidDel="007E21A7">
              <w:rPr>
                <w:noProof/>
                <w:rPrChange w:id="117" w:author="Elezovic Suad PMU/MFS-S" w:date="2020-09-24T13:49:00Z">
                  <w:rPr>
                    <w:rStyle w:val="Hyperlnk"/>
                    <w:noProof/>
                    <w:lang w:val="en-GB"/>
                  </w:rPr>
                </w:rPrChange>
              </w:rPr>
              <w:delText>Methodological aspects related to CEDEFOP data</w:delText>
            </w:r>
            <w:r w:rsidDel="007E21A7">
              <w:rPr>
                <w:noProof/>
                <w:webHidden/>
              </w:rPr>
              <w:tab/>
              <w:delText>11</w:delText>
            </w:r>
          </w:del>
        </w:p>
        <w:p w14:paraId="4AAE617D" w14:textId="31245BB1" w:rsidR="000B50C3" w:rsidDel="007E21A7" w:rsidRDefault="000B50C3">
          <w:pPr>
            <w:pStyle w:val="Innehll3"/>
            <w:tabs>
              <w:tab w:val="right" w:leader="dot" w:pos="9016"/>
            </w:tabs>
            <w:rPr>
              <w:del w:id="118" w:author="Elezovic Suad PMU/MFS-S" w:date="2020-09-24T13:49:00Z"/>
              <w:rFonts w:asciiTheme="minorHAnsi" w:eastAsiaTheme="minorEastAsia" w:hAnsiTheme="minorHAnsi" w:cstheme="minorBidi"/>
              <w:noProof/>
              <w:lang w:val="en-GB" w:eastAsia="en-GB"/>
            </w:rPr>
          </w:pPr>
          <w:del w:id="119" w:author="Elezovic Suad PMU/MFS-S" w:date="2020-09-24T13:49:00Z">
            <w:r w:rsidRPr="007E21A7" w:rsidDel="007E21A7">
              <w:rPr>
                <w:noProof/>
                <w:rPrChange w:id="120" w:author="Elezovic Suad PMU/MFS-S" w:date="2020-09-24T13:49:00Z">
                  <w:rPr>
                    <w:rStyle w:val="Hyperlnk"/>
                    <w:noProof/>
                    <w:lang w:val="en-GB"/>
                  </w:rPr>
                </w:rPrChange>
              </w:rPr>
              <w:delText>Comparisons between OJAs and Job vacancy Statistics (JVS)</w:delText>
            </w:r>
            <w:r w:rsidDel="007E21A7">
              <w:rPr>
                <w:noProof/>
                <w:webHidden/>
              </w:rPr>
              <w:tab/>
              <w:delText>11</w:delText>
            </w:r>
          </w:del>
        </w:p>
        <w:p w14:paraId="1EDED3E6" w14:textId="4BE38D50" w:rsidR="000B50C3" w:rsidDel="007E21A7" w:rsidRDefault="000B50C3">
          <w:pPr>
            <w:pStyle w:val="Innehll3"/>
            <w:tabs>
              <w:tab w:val="right" w:leader="dot" w:pos="9016"/>
            </w:tabs>
            <w:rPr>
              <w:del w:id="121" w:author="Elezovic Suad PMU/MFS-S" w:date="2020-09-24T13:49:00Z"/>
              <w:rFonts w:asciiTheme="minorHAnsi" w:eastAsiaTheme="minorEastAsia" w:hAnsiTheme="minorHAnsi" w:cstheme="minorBidi"/>
              <w:noProof/>
              <w:lang w:val="en-GB" w:eastAsia="en-GB"/>
            </w:rPr>
          </w:pPr>
          <w:del w:id="122" w:author="Elezovic Suad PMU/MFS-S" w:date="2020-09-24T13:49:00Z">
            <w:r w:rsidRPr="007E21A7" w:rsidDel="007E21A7">
              <w:rPr>
                <w:noProof/>
                <w:rPrChange w:id="123" w:author="Elezovic Suad PMU/MFS-S" w:date="2020-09-24T13:49:00Z">
                  <w:rPr>
                    <w:rStyle w:val="Hyperlnk"/>
                    <w:noProof/>
                  </w:rPr>
                </w:rPrChange>
              </w:rPr>
              <w:delText>Improving the comparability of the two data sources</w:delText>
            </w:r>
            <w:r w:rsidDel="007E21A7">
              <w:rPr>
                <w:noProof/>
                <w:webHidden/>
              </w:rPr>
              <w:tab/>
              <w:delText>12</w:delText>
            </w:r>
          </w:del>
        </w:p>
        <w:p w14:paraId="6573F013" w14:textId="405B0D55" w:rsidR="000B50C3" w:rsidDel="007E21A7" w:rsidRDefault="000B50C3">
          <w:pPr>
            <w:pStyle w:val="Innehll3"/>
            <w:tabs>
              <w:tab w:val="right" w:leader="dot" w:pos="9016"/>
            </w:tabs>
            <w:rPr>
              <w:del w:id="124" w:author="Elezovic Suad PMU/MFS-S" w:date="2020-09-24T13:49:00Z"/>
              <w:rFonts w:asciiTheme="minorHAnsi" w:eastAsiaTheme="minorEastAsia" w:hAnsiTheme="minorHAnsi" w:cstheme="minorBidi"/>
              <w:noProof/>
              <w:lang w:val="en-GB" w:eastAsia="en-GB"/>
            </w:rPr>
          </w:pPr>
          <w:del w:id="125" w:author="Elezovic Suad PMU/MFS-S" w:date="2020-09-24T13:49:00Z">
            <w:r w:rsidRPr="007E21A7" w:rsidDel="007E21A7">
              <w:rPr>
                <w:noProof/>
                <w:rPrChange w:id="126" w:author="Elezovic Suad PMU/MFS-S" w:date="2020-09-24T13:49:00Z">
                  <w:rPr>
                    <w:rStyle w:val="Hyperlnk"/>
                    <w:noProof/>
                  </w:rPr>
                </w:rPrChange>
              </w:rPr>
              <w:delText>Understanding the OJAs business models</w:delText>
            </w:r>
            <w:r w:rsidDel="007E21A7">
              <w:rPr>
                <w:noProof/>
                <w:webHidden/>
              </w:rPr>
              <w:tab/>
              <w:delText>12</w:delText>
            </w:r>
          </w:del>
        </w:p>
        <w:p w14:paraId="2BCDFAB8" w14:textId="7CBD4EEC" w:rsidR="000B50C3" w:rsidDel="007E21A7" w:rsidRDefault="000B50C3">
          <w:pPr>
            <w:pStyle w:val="Innehll3"/>
            <w:tabs>
              <w:tab w:val="right" w:leader="dot" w:pos="9016"/>
            </w:tabs>
            <w:rPr>
              <w:del w:id="127" w:author="Elezovic Suad PMU/MFS-S" w:date="2020-09-24T13:49:00Z"/>
              <w:rFonts w:asciiTheme="minorHAnsi" w:eastAsiaTheme="minorEastAsia" w:hAnsiTheme="minorHAnsi" w:cstheme="minorBidi"/>
              <w:noProof/>
              <w:lang w:val="en-GB" w:eastAsia="en-GB"/>
            </w:rPr>
          </w:pPr>
          <w:del w:id="128" w:author="Elezovic Suad PMU/MFS-S" w:date="2020-09-24T13:49:00Z">
            <w:r w:rsidRPr="007E21A7" w:rsidDel="007E21A7">
              <w:rPr>
                <w:noProof/>
                <w:rPrChange w:id="129" w:author="Elezovic Suad PMU/MFS-S" w:date="2020-09-24T13:49:00Z">
                  <w:rPr>
                    <w:rStyle w:val="Hyperlnk"/>
                    <w:noProof/>
                  </w:rPr>
                </w:rPrChange>
              </w:rPr>
              <w:delText>OJAs vs. OJAs in National Employment Agency</w:delText>
            </w:r>
            <w:r w:rsidDel="007E21A7">
              <w:rPr>
                <w:noProof/>
                <w:webHidden/>
              </w:rPr>
              <w:tab/>
              <w:delText>12</w:delText>
            </w:r>
          </w:del>
        </w:p>
        <w:p w14:paraId="18183B50" w14:textId="343609CA" w:rsidR="000B50C3" w:rsidDel="007E21A7" w:rsidRDefault="000B50C3">
          <w:pPr>
            <w:pStyle w:val="Innehll3"/>
            <w:tabs>
              <w:tab w:val="right" w:leader="dot" w:pos="9016"/>
            </w:tabs>
            <w:rPr>
              <w:del w:id="130" w:author="Elezovic Suad PMU/MFS-S" w:date="2020-09-24T13:49:00Z"/>
              <w:rFonts w:asciiTheme="minorHAnsi" w:eastAsiaTheme="minorEastAsia" w:hAnsiTheme="minorHAnsi" w:cstheme="minorBidi"/>
              <w:noProof/>
              <w:lang w:val="en-GB" w:eastAsia="en-GB"/>
            </w:rPr>
          </w:pPr>
          <w:del w:id="131" w:author="Elezovic Suad PMU/MFS-S" w:date="2020-09-24T13:49:00Z">
            <w:r w:rsidRPr="007E21A7" w:rsidDel="007E21A7">
              <w:rPr>
                <w:noProof/>
                <w:rPrChange w:id="132" w:author="Elezovic Suad PMU/MFS-S" w:date="2020-09-24T13:49:00Z">
                  <w:rPr>
                    <w:rStyle w:val="Hyperlnk"/>
                    <w:noProof/>
                  </w:rPr>
                </w:rPrChange>
              </w:rPr>
              <w:delText>Vacancies by ISCO major groups</w:delText>
            </w:r>
            <w:r w:rsidDel="007E21A7">
              <w:rPr>
                <w:noProof/>
                <w:webHidden/>
              </w:rPr>
              <w:tab/>
              <w:delText>13</w:delText>
            </w:r>
          </w:del>
        </w:p>
        <w:p w14:paraId="74A83710" w14:textId="79727440" w:rsidR="000B50C3" w:rsidDel="007E21A7" w:rsidRDefault="000B50C3">
          <w:pPr>
            <w:pStyle w:val="Innehll3"/>
            <w:tabs>
              <w:tab w:val="right" w:leader="dot" w:pos="9016"/>
            </w:tabs>
            <w:rPr>
              <w:del w:id="133" w:author="Elezovic Suad PMU/MFS-S" w:date="2020-09-24T13:49:00Z"/>
              <w:rFonts w:asciiTheme="minorHAnsi" w:eastAsiaTheme="minorEastAsia" w:hAnsiTheme="minorHAnsi" w:cstheme="minorBidi"/>
              <w:noProof/>
              <w:lang w:val="en-GB" w:eastAsia="en-GB"/>
            </w:rPr>
          </w:pPr>
          <w:del w:id="134" w:author="Elezovic Suad PMU/MFS-S" w:date="2020-09-24T13:49:00Z">
            <w:r w:rsidRPr="007E21A7" w:rsidDel="007E21A7">
              <w:rPr>
                <w:noProof/>
                <w:rPrChange w:id="135" w:author="Elezovic Suad PMU/MFS-S" w:date="2020-09-24T13:49:00Z">
                  <w:rPr>
                    <w:rStyle w:val="Hyperlnk"/>
                    <w:noProof/>
                    <w:lang w:val="en-GB"/>
                  </w:rPr>
                </w:rPrChange>
              </w:rPr>
              <w:delText>Duplicates</w:delText>
            </w:r>
            <w:r w:rsidDel="007E21A7">
              <w:rPr>
                <w:noProof/>
                <w:webHidden/>
              </w:rPr>
              <w:tab/>
              <w:delText>13</w:delText>
            </w:r>
          </w:del>
        </w:p>
        <w:p w14:paraId="74555A32" w14:textId="30B20B66" w:rsidR="000B50C3" w:rsidDel="007E21A7" w:rsidRDefault="000B50C3">
          <w:pPr>
            <w:pStyle w:val="Innehll3"/>
            <w:tabs>
              <w:tab w:val="right" w:leader="dot" w:pos="9016"/>
            </w:tabs>
            <w:rPr>
              <w:del w:id="136" w:author="Elezovic Suad PMU/MFS-S" w:date="2020-09-24T13:49:00Z"/>
              <w:rFonts w:asciiTheme="minorHAnsi" w:eastAsiaTheme="minorEastAsia" w:hAnsiTheme="minorHAnsi" w:cstheme="minorBidi"/>
              <w:noProof/>
              <w:lang w:val="en-GB" w:eastAsia="en-GB"/>
            </w:rPr>
          </w:pPr>
          <w:del w:id="137" w:author="Elezovic Suad PMU/MFS-S" w:date="2020-09-24T13:49:00Z">
            <w:r w:rsidRPr="007E21A7" w:rsidDel="007E21A7">
              <w:rPr>
                <w:noProof/>
                <w:rPrChange w:id="138" w:author="Elezovic Suad PMU/MFS-S" w:date="2020-09-24T13:49:00Z">
                  <w:rPr>
                    <w:rStyle w:val="Hyperlnk"/>
                    <w:noProof/>
                    <w:lang w:val="en-GB"/>
                  </w:rPr>
                </w:rPrChange>
              </w:rPr>
              <w:delText>Lower rate of OJAs in some countries</w:delText>
            </w:r>
            <w:r w:rsidDel="007E21A7">
              <w:rPr>
                <w:noProof/>
                <w:webHidden/>
              </w:rPr>
              <w:tab/>
              <w:delText>13</w:delText>
            </w:r>
          </w:del>
        </w:p>
        <w:p w14:paraId="097213E6" w14:textId="0326E870" w:rsidR="000B50C3" w:rsidDel="007E21A7" w:rsidRDefault="000B50C3">
          <w:pPr>
            <w:pStyle w:val="Innehll3"/>
            <w:tabs>
              <w:tab w:val="right" w:leader="dot" w:pos="9016"/>
            </w:tabs>
            <w:rPr>
              <w:del w:id="139" w:author="Elezovic Suad PMU/MFS-S" w:date="2020-09-24T13:49:00Z"/>
              <w:rFonts w:asciiTheme="minorHAnsi" w:eastAsiaTheme="minorEastAsia" w:hAnsiTheme="minorHAnsi" w:cstheme="minorBidi"/>
              <w:noProof/>
              <w:lang w:val="en-GB" w:eastAsia="en-GB"/>
            </w:rPr>
          </w:pPr>
          <w:del w:id="140" w:author="Elezovic Suad PMU/MFS-S" w:date="2020-09-24T13:49:00Z">
            <w:r w:rsidRPr="007E21A7" w:rsidDel="007E21A7">
              <w:rPr>
                <w:noProof/>
                <w:rPrChange w:id="141" w:author="Elezovic Suad PMU/MFS-S" w:date="2020-09-24T13:49:00Z">
                  <w:rPr>
                    <w:rStyle w:val="Hyperlnk"/>
                    <w:noProof/>
                  </w:rPr>
                </w:rPrChange>
              </w:rPr>
              <w:delText>Coverage of sources and sites</w:delText>
            </w:r>
            <w:r w:rsidDel="007E21A7">
              <w:rPr>
                <w:noProof/>
                <w:webHidden/>
              </w:rPr>
              <w:tab/>
              <w:delText>14</w:delText>
            </w:r>
          </w:del>
        </w:p>
        <w:p w14:paraId="78720909" w14:textId="03478CC7" w:rsidR="000B50C3" w:rsidDel="007E21A7" w:rsidRDefault="000B50C3">
          <w:pPr>
            <w:pStyle w:val="Innehll3"/>
            <w:tabs>
              <w:tab w:val="right" w:leader="dot" w:pos="9016"/>
            </w:tabs>
            <w:rPr>
              <w:del w:id="142" w:author="Elezovic Suad PMU/MFS-S" w:date="2020-09-24T13:49:00Z"/>
              <w:rFonts w:asciiTheme="minorHAnsi" w:eastAsiaTheme="minorEastAsia" w:hAnsiTheme="minorHAnsi" w:cstheme="minorBidi"/>
              <w:noProof/>
              <w:lang w:val="en-GB" w:eastAsia="en-GB"/>
            </w:rPr>
          </w:pPr>
          <w:del w:id="143" w:author="Elezovic Suad PMU/MFS-S" w:date="2020-09-24T13:49:00Z">
            <w:r w:rsidRPr="007E21A7" w:rsidDel="007E21A7">
              <w:rPr>
                <w:noProof/>
                <w:rPrChange w:id="144" w:author="Elezovic Suad PMU/MFS-S" w:date="2020-09-24T13:49:00Z">
                  <w:rPr>
                    <w:rStyle w:val="Hyperlnk"/>
                    <w:noProof/>
                    <w:lang w:val="en-GB"/>
                  </w:rPr>
                </w:rPrChange>
              </w:rPr>
              <w:delText>Data description</w:delText>
            </w:r>
            <w:r w:rsidDel="007E21A7">
              <w:rPr>
                <w:noProof/>
                <w:webHidden/>
              </w:rPr>
              <w:tab/>
              <w:delText>14</w:delText>
            </w:r>
          </w:del>
        </w:p>
        <w:p w14:paraId="49D19E19" w14:textId="6A377DB7" w:rsidR="000B50C3" w:rsidDel="007E21A7" w:rsidRDefault="000B50C3">
          <w:pPr>
            <w:pStyle w:val="Innehll2"/>
            <w:tabs>
              <w:tab w:val="right" w:leader="dot" w:pos="9016"/>
            </w:tabs>
            <w:rPr>
              <w:del w:id="145" w:author="Elezovic Suad PMU/MFS-S" w:date="2020-09-24T13:49:00Z"/>
              <w:rFonts w:asciiTheme="minorHAnsi" w:eastAsiaTheme="minorEastAsia" w:hAnsiTheme="minorHAnsi" w:cstheme="minorBidi"/>
              <w:noProof/>
              <w:lang w:val="en-GB" w:eastAsia="en-GB"/>
            </w:rPr>
          </w:pPr>
          <w:del w:id="146" w:author="Elezovic Suad PMU/MFS-S" w:date="2020-09-24T13:49:00Z">
            <w:r w:rsidRPr="007E21A7" w:rsidDel="007E21A7">
              <w:rPr>
                <w:noProof/>
                <w:rPrChange w:id="147" w:author="Elezovic Suad PMU/MFS-S" w:date="2020-09-24T13:49:00Z">
                  <w:rPr>
                    <w:rStyle w:val="Hyperlnk"/>
                    <w:noProof/>
                    <w:lang w:val="en-GB"/>
                  </w:rPr>
                </w:rPrChange>
              </w:rPr>
              <w:delText>OJA versus country population size and GDP</w:delText>
            </w:r>
            <w:r w:rsidDel="007E21A7">
              <w:rPr>
                <w:noProof/>
                <w:webHidden/>
              </w:rPr>
              <w:tab/>
              <w:delText>17</w:delText>
            </w:r>
          </w:del>
        </w:p>
        <w:p w14:paraId="09AAFA6E" w14:textId="284A4386" w:rsidR="000B50C3" w:rsidDel="007E21A7" w:rsidRDefault="000B50C3">
          <w:pPr>
            <w:pStyle w:val="Innehll2"/>
            <w:tabs>
              <w:tab w:val="right" w:leader="dot" w:pos="9016"/>
            </w:tabs>
            <w:rPr>
              <w:del w:id="148" w:author="Elezovic Suad PMU/MFS-S" w:date="2020-09-24T13:49:00Z"/>
              <w:rFonts w:asciiTheme="minorHAnsi" w:eastAsiaTheme="minorEastAsia" w:hAnsiTheme="minorHAnsi" w:cstheme="minorBidi"/>
              <w:noProof/>
              <w:lang w:val="en-GB" w:eastAsia="en-GB"/>
            </w:rPr>
          </w:pPr>
          <w:del w:id="149" w:author="Elezovic Suad PMU/MFS-S" w:date="2020-09-24T13:49:00Z">
            <w:r w:rsidRPr="007E21A7" w:rsidDel="007E21A7">
              <w:rPr>
                <w:noProof/>
                <w:rPrChange w:id="150" w:author="Elezovic Suad PMU/MFS-S" w:date="2020-09-24T13:49:00Z">
                  <w:rPr>
                    <w:rStyle w:val="Hyperlnk"/>
                    <w:noProof/>
                    <w:lang w:val="en-GB"/>
                  </w:rPr>
                </w:rPrChange>
              </w:rPr>
              <w:delText>Comparisons between OJAs and Job vacancy Statistics</w:delText>
            </w:r>
            <w:r w:rsidDel="007E21A7">
              <w:rPr>
                <w:noProof/>
                <w:webHidden/>
              </w:rPr>
              <w:tab/>
              <w:delText>22</w:delText>
            </w:r>
          </w:del>
        </w:p>
        <w:p w14:paraId="7F55FD2A" w14:textId="494DED0A" w:rsidR="000B50C3" w:rsidDel="007E21A7" w:rsidRDefault="000B50C3">
          <w:pPr>
            <w:pStyle w:val="Innehll2"/>
            <w:tabs>
              <w:tab w:val="right" w:leader="dot" w:pos="9016"/>
            </w:tabs>
            <w:rPr>
              <w:del w:id="151" w:author="Elezovic Suad PMU/MFS-S" w:date="2020-09-24T13:49:00Z"/>
              <w:rFonts w:asciiTheme="minorHAnsi" w:eastAsiaTheme="minorEastAsia" w:hAnsiTheme="minorHAnsi" w:cstheme="minorBidi"/>
              <w:noProof/>
              <w:lang w:val="en-GB" w:eastAsia="en-GB"/>
            </w:rPr>
          </w:pPr>
          <w:del w:id="152" w:author="Elezovic Suad PMU/MFS-S" w:date="2020-09-24T13:49:00Z">
            <w:r w:rsidRPr="007E21A7" w:rsidDel="007E21A7">
              <w:rPr>
                <w:noProof/>
                <w:rPrChange w:id="153" w:author="Elezovic Suad PMU/MFS-S" w:date="2020-09-24T13:49:00Z">
                  <w:rPr>
                    <w:rStyle w:val="Hyperlnk"/>
                    <w:noProof/>
                  </w:rPr>
                </w:rPrChange>
              </w:rPr>
              <w:delText>Pseudo-stock transformation</w:delText>
            </w:r>
            <w:r w:rsidDel="007E21A7">
              <w:rPr>
                <w:noProof/>
                <w:webHidden/>
              </w:rPr>
              <w:tab/>
              <w:delText>24</w:delText>
            </w:r>
          </w:del>
        </w:p>
        <w:p w14:paraId="20DE1EBC" w14:textId="1029F63E" w:rsidR="000B50C3" w:rsidDel="007E21A7" w:rsidRDefault="000B50C3">
          <w:pPr>
            <w:pStyle w:val="Innehll3"/>
            <w:tabs>
              <w:tab w:val="right" w:leader="dot" w:pos="9016"/>
            </w:tabs>
            <w:rPr>
              <w:del w:id="154" w:author="Elezovic Suad PMU/MFS-S" w:date="2020-09-24T13:49:00Z"/>
              <w:rFonts w:asciiTheme="minorHAnsi" w:eastAsiaTheme="minorEastAsia" w:hAnsiTheme="minorHAnsi" w:cstheme="minorBidi"/>
              <w:noProof/>
              <w:lang w:val="en-GB" w:eastAsia="en-GB"/>
            </w:rPr>
          </w:pPr>
          <w:del w:id="155" w:author="Elezovic Suad PMU/MFS-S" w:date="2020-09-24T13:49:00Z">
            <w:r w:rsidRPr="007E21A7" w:rsidDel="007E21A7">
              <w:rPr>
                <w:noProof/>
                <w:rPrChange w:id="156" w:author="Elezovic Suad PMU/MFS-S" w:date="2020-09-24T13:49:00Z">
                  <w:rPr>
                    <w:rStyle w:val="Hyperlnk"/>
                    <w:noProof/>
                    <w:lang w:val="en-GB"/>
                  </w:rPr>
                </w:rPrChange>
              </w:rPr>
              <w:delText>Pseudo stocks by federal country</w:delText>
            </w:r>
            <w:r w:rsidDel="007E21A7">
              <w:rPr>
                <w:noProof/>
                <w:webHidden/>
              </w:rPr>
              <w:tab/>
              <w:delText>29</w:delText>
            </w:r>
          </w:del>
        </w:p>
        <w:p w14:paraId="044DCA1F" w14:textId="4C53020D" w:rsidR="000B50C3" w:rsidDel="007E21A7" w:rsidRDefault="000B50C3">
          <w:pPr>
            <w:pStyle w:val="Innehll3"/>
            <w:tabs>
              <w:tab w:val="right" w:leader="dot" w:pos="9016"/>
            </w:tabs>
            <w:rPr>
              <w:del w:id="157" w:author="Elezovic Suad PMU/MFS-S" w:date="2020-09-24T13:49:00Z"/>
              <w:rFonts w:asciiTheme="minorHAnsi" w:eastAsiaTheme="minorEastAsia" w:hAnsiTheme="minorHAnsi" w:cstheme="minorBidi"/>
              <w:noProof/>
              <w:lang w:val="en-GB" w:eastAsia="en-GB"/>
            </w:rPr>
          </w:pPr>
          <w:del w:id="158" w:author="Elezovic Suad PMU/MFS-S" w:date="2020-09-24T13:49:00Z">
            <w:r w:rsidRPr="007E21A7" w:rsidDel="007E21A7">
              <w:rPr>
                <w:noProof/>
                <w:rPrChange w:id="159" w:author="Elezovic Suad PMU/MFS-S" w:date="2020-09-24T13:49:00Z">
                  <w:rPr>
                    <w:rStyle w:val="Hyperlnk"/>
                    <w:noProof/>
                    <w:lang w:val="en-GB"/>
                  </w:rPr>
                </w:rPrChange>
              </w:rPr>
              <w:delText>Industry sectors</w:delText>
            </w:r>
            <w:r w:rsidDel="007E21A7">
              <w:rPr>
                <w:noProof/>
                <w:webHidden/>
              </w:rPr>
              <w:tab/>
              <w:delText>29</w:delText>
            </w:r>
          </w:del>
        </w:p>
        <w:p w14:paraId="374FC71A" w14:textId="3A067409" w:rsidR="000B50C3" w:rsidDel="007E21A7" w:rsidRDefault="000B50C3">
          <w:pPr>
            <w:pStyle w:val="Innehll1"/>
            <w:tabs>
              <w:tab w:val="right" w:leader="dot" w:pos="9016"/>
            </w:tabs>
            <w:rPr>
              <w:del w:id="160" w:author="Elezovic Suad PMU/MFS-S" w:date="2020-09-24T13:49:00Z"/>
              <w:rFonts w:asciiTheme="minorHAnsi" w:eastAsiaTheme="minorEastAsia" w:hAnsiTheme="minorHAnsi" w:cstheme="minorBidi"/>
              <w:noProof/>
              <w:lang w:val="en-GB" w:eastAsia="en-GB"/>
            </w:rPr>
          </w:pPr>
          <w:del w:id="161" w:author="Elezovic Suad PMU/MFS-S" w:date="2020-09-24T13:49:00Z">
            <w:r w:rsidRPr="007E21A7" w:rsidDel="007E21A7">
              <w:rPr>
                <w:noProof/>
                <w:rPrChange w:id="162" w:author="Elezovic Suad PMU/MFS-S" w:date="2020-09-24T13:49:00Z">
                  <w:rPr>
                    <w:rStyle w:val="Hyperlnk"/>
                    <w:noProof/>
                    <w:lang w:val="en-GB"/>
                  </w:rPr>
                </w:rPrChange>
              </w:rPr>
              <w:delText>Use cases of using OJA data in official statistics</w:delText>
            </w:r>
            <w:r w:rsidDel="007E21A7">
              <w:rPr>
                <w:noProof/>
                <w:webHidden/>
              </w:rPr>
              <w:tab/>
              <w:delText>31</w:delText>
            </w:r>
          </w:del>
        </w:p>
        <w:p w14:paraId="0A9600FF" w14:textId="717DAE26" w:rsidR="000B50C3" w:rsidDel="007E21A7" w:rsidRDefault="000B50C3">
          <w:pPr>
            <w:pStyle w:val="Innehll2"/>
            <w:tabs>
              <w:tab w:val="right" w:leader="dot" w:pos="9016"/>
            </w:tabs>
            <w:rPr>
              <w:del w:id="163" w:author="Elezovic Suad PMU/MFS-S" w:date="2020-09-24T13:49:00Z"/>
              <w:rFonts w:asciiTheme="minorHAnsi" w:eastAsiaTheme="minorEastAsia" w:hAnsiTheme="minorHAnsi" w:cstheme="minorBidi"/>
              <w:noProof/>
              <w:lang w:val="en-GB" w:eastAsia="en-GB"/>
            </w:rPr>
          </w:pPr>
          <w:del w:id="164" w:author="Elezovic Suad PMU/MFS-S" w:date="2020-09-24T13:49:00Z">
            <w:r w:rsidRPr="007E21A7" w:rsidDel="007E21A7">
              <w:rPr>
                <w:noProof/>
                <w:rPrChange w:id="165" w:author="Elezovic Suad PMU/MFS-S" w:date="2020-09-24T13:49:00Z">
                  <w:rPr>
                    <w:rStyle w:val="Hyperlnk"/>
                    <w:noProof/>
                    <w:lang w:val="en-GB"/>
                  </w:rPr>
                </w:rPrChange>
              </w:rPr>
              <w:delText>Developing meaningful indicators based on OJA data</w:delText>
            </w:r>
            <w:r w:rsidDel="007E21A7">
              <w:rPr>
                <w:noProof/>
                <w:webHidden/>
              </w:rPr>
              <w:tab/>
              <w:delText>31</w:delText>
            </w:r>
          </w:del>
        </w:p>
        <w:p w14:paraId="37B0F43B" w14:textId="5AC9A29F" w:rsidR="000B50C3" w:rsidDel="007E21A7" w:rsidRDefault="000B50C3">
          <w:pPr>
            <w:pStyle w:val="Innehll2"/>
            <w:tabs>
              <w:tab w:val="right" w:leader="dot" w:pos="9016"/>
            </w:tabs>
            <w:rPr>
              <w:del w:id="166" w:author="Elezovic Suad PMU/MFS-S" w:date="2020-09-24T13:49:00Z"/>
              <w:rFonts w:asciiTheme="minorHAnsi" w:eastAsiaTheme="minorEastAsia" w:hAnsiTheme="minorHAnsi" w:cstheme="minorBidi"/>
              <w:noProof/>
              <w:lang w:val="en-GB" w:eastAsia="en-GB"/>
            </w:rPr>
          </w:pPr>
          <w:del w:id="167" w:author="Elezovic Suad PMU/MFS-S" w:date="2020-09-24T13:49:00Z">
            <w:r w:rsidRPr="007E21A7" w:rsidDel="007E21A7">
              <w:rPr>
                <w:noProof/>
                <w:rPrChange w:id="168" w:author="Elezovic Suad PMU/MFS-S" w:date="2020-09-24T13:49:00Z">
                  <w:rPr>
                    <w:rStyle w:val="Hyperlnk"/>
                    <w:noProof/>
                    <w:lang w:val="en-GB"/>
                  </w:rPr>
                </w:rPrChange>
              </w:rPr>
              <w:delText>Labour Market Concentration Indicators using OJA</w:delText>
            </w:r>
            <w:r w:rsidDel="007E21A7">
              <w:rPr>
                <w:noProof/>
                <w:webHidden/>
              </w:rPr>
              <w:tab/>
              <w:delText>47</w:delText>
            </w:r>
          </w:del>
        </w:p>
        <w:p w14:paraId="1A963AC0" w14:textId="5863E6F5" w:rsidR="000B50C3" w:rsidDel="007E21A7" w:rsidRDefault="000B50C3">
          <w:pPr>
            <w:pStyle w:val="Innehll2"/>
            <w:tabs>
              <w:tab w:val="right" w:leader="dot" w:pos="9016"/>
            </w:tabs>
            <w:rPr>
              <w:del w:id="169" w:author="Elezovic Suad PMU/MFS-S" w:date="2020-09-24T13:49:00Z"/>
              <w:rFonts w:asciiTheme="minorHAnsi" w:eastAsiaTheme="minorEastAsia" w:hAnsiTheme="minorHAnsi" w:cstheme="minorBidi"/>
              <w:noProof/>
              <w:lang w:val="en-GB" w:eastAsia="en-GB"/>
            </w:rPr>
          </w:pPr>
          <w:del w:id="170" w:author="Elezovic Suad PMU/MFS-S" w:date="2020-09-24T13:49:00Z">
            <w:r w:rsidRPr="007E21A7" w:rsidDel="007E21A7">
              <w:rPr>
                <w:noProof/>
                <w:rPrChange w:id="171" w:author="Elezovic Suad PMU/MFS-S" w:date="2020-09-24T13:49:00Z">
                  <w:rPr>
                    <w:rStyle w:val="Hyperlnk"/>
                    <w:noProof/>
                    <w:lang w:val="en-GB"/>
                  </w:rPr>
                </w:rPrChange>
              </w:rPr>
              <w:delText>Supplementary indicators for official statistics from OJAs</w:delText>
            </w:r>
            <w:r w:rsidDel="007E21A7">
              <w:rPr>
                <w:noProof/>
                <w:webHidden/>
              </w:rPr>
              <w:tab/>
              <w:delText>50</w:delText>
            </w:r>
          </w:del>
        </w:p>
        <w:p w14:paraId="10589DE3" w14:textId="06C60343" w:rsidR="000B50C3" w:rsidDel="007E21A7" w:rsidRDefault="000B50C3">
          <w:pPr>
            <w:pStyle w:val="Innehll2"/>
            <w:tabs>
              <w:tab w:val="right" w:leader="dot" w:pos="9016"/>
            </w:tabs>
            <w:rPr>
              <w:del w:id="172" w:author="Elezovic Suad PMU/MFS-S" w:date="2020-09-24T13:49:00Z"/>
              <w:rFonts w:asciiTheme="minorHAnsi" w:eastAsiaTheme="minorEastAsia" w:hAnsiTheme="minorHAnsi" w:cstheme="minorBidi"/>
              <w:noProof/>
              <w:lang w:val="en-GB" w:eastAsia="en-GB"/>
            </w:rPr>
          </w:pPr>
          <w:del w:id="173" w:author="Elezovic Suad PMU/MFS-S" w:date="2020-09-24T13:49:00Z">
            <w:r w:rsidRPr="007E21A7" w:rsidDel="007E21A7">
              <w:rPr>
                <w:noProof/>
                <w:rPrChange w:id="174" w:author="Elezovic Suad PMU/MFS-S" w:date="2020-09-24T13:49:00Z">
                  <w:rPr>
                    <w:rStyle w:val="Hyperlnk"/>
                    <w:noProof/>
                    <w:lang w:val="en-GB"/>
                  </w:rPr>
                </w:rPrChange>
              </w:rPr>
              <w:delText>Estimating labour market tightness using OJAs</w:delText>
            </w:r>
            <w:r w:rsidDel="007E21A7">
              <w:rPr>
                <w:noProof/>
                <w:webHidden/>
              </w:rPr>
              <w:tab/>
              <w:delText>61</w:delText>
            </w:r>
          </w:del>
        </w:p>
        <w:p w14:paraId="32ADC18B" w14:textId="2A48160C" w:rsidR="000B50C3" w:rsidDel="007E21A7" w:rsidRDefault="000B50C3">
          <w:pPr>
            <w:pStyle w:val="Innehll2"/>
            <w:tabs>
              <w:tab w:val="right" w:leader="dot" w:pos="9016"/>
            </w:tabs>
            <w:rPr>
              <w:del w:id="175" w:author="Elezovic Suad PMU/MFS-S" w:date="2020-09-24T13:49:00Z"/>
              <w:rFonts w:asciiTheme="minorHAnsi" w:eastAsiaTheme="minorEastAsia" w:hAnsiTheme="minorHAnsi" w:cstheme="minorBidi"/>
              <w:noProof/>
              <w:lang w:val="en-GB" w:eastAsia="en-GB"/>
            </w:rPr>
          </w:pPr>
          <w:del w:id="176" w:author="Elezovic Suad PMU/MFS-S" w:date="2020-09-24T13:49:00Z">
            <w:r w:rsidRPr="007E21A7" w:rsidDel="007E21A7">
              <w:rPr>
                <w:noProof/>
                <w:rPrChange w:id="177" w:author="Elezovic Suad PMU/MFS-S" w:date="2020-09-24T13:49:00Z">
                  <w:rPr>
                    <w:rStyle w:val="Hyperlnk"/>
                    <w:noProof/>
                    <w:lang w:val="en-GB"/>
                  </w:rPr>
                </w:rPrChange>
              </w:rPr>
              <w:delText>Estimation of GDP components using OJA</w:delText>
            </w:r>
            <w:r w:rsidDel="007E21A7">
              <w:rPr>
                <w:noProof/>
                <w:webHidden/>
              </w:rPr>
              <w:tab/>
              <w:delText>64</w:delText>
            </w:r>
          </w:del>
        </w:p>
        <w:p w14:paraId="4EE6AE30" w14:textId="07318969" w:rsidR="000B50C3" w:rsidDel="007E21A7" w:rsidRDefault="000B50C3">
          <w:pPr>
            <w:pStyle w:val="Innehll2"/>
            <w:tabs>
              <w:tab w:val="right" w:leader="dot" w:pos="9016"/>
            </w:tabs>
            <w:rPr>
              <w:del w:id="178" w:author="Elezovic Suad PMU/MFS-S" w:date="2020-09-24T13:49:00Z"/>
              <w:rFonts w:asciiTheme="minorHAnsi" w:eastAsiaTheme="minorEastAsia" w:hAnsiTheme="minorHAnsi" w:cstheme="minorBidi"/>
              <w:noProof/>
              <w:lang w:val="en-GB" w:eastAsia="en-GB"/>
            </w:rPr>
          </w:pPr>
          <w:del w:id="179" w:author="Elezovic Suad PMU/MFS-S" w:date="2020-09-24T13:49:00Z">
            <w:r w:rsidRPr="007E21A7" w:rsidDel="007E21A7">
              <w:rPr>
                <w:noProof/>
                <w:rPrChange w:id="180" w:author="Elezovic Suad PMU/MFS-S" w:date="2020-09-24T13:49:00Z">
                  <w:rPr>
                    <w:rStyle w:val="Hyperlnk"/>
                    <w:noProof/>
                    <w:lang w:val="en-GB"/>
                  </w:rPr>
                </w:rPrChange>
              </w:rPr>
              <w:delText>Experimental statistics from OJA</w:delText>
            </w:r>
            <w:r w:rsidDel="007E21A7">
              <w:rPr>
                <w:noProof/>
                <w:webHidden/>
              </w:rPr>
              <w:tab/>
              <w:delText>66</w:delText>
            </w:r>
          </w:del>
        </w:p>
        <w:p w14:paraId="02B5463A" w14:textId="53D6488A" w:rsidR="000B50C3" w:rsidDel="007E21A7" w:rsidRDefault="000B50C3">
          <w:pPr>
            <w:pStyle w:val="Innehll3"/>
            <w:tabs>
              <w:tab w:val="right" w:leader="dot" w:pos="9016"/>
            </w:tabs>
            <w:rPr>
              <w:del w:id="181" w:author="Elezovic Suad PMU/MFS-S" w:date="2020-09-24T13:49:00Z"/>
              <w:rFonts w:asciiTheme="minorHAnsi" w:eastAsiaTheme="minorEastAsia" w:hAnsiTheme="minorHAnsi" w:cstheme="minorBidi"/>
              <w:noProof/>
              <w:lang w:val="en-GB" w:eastAsia="en-GB"/>
            </w:rPr>
          </w:pPr>
          <w:del w:id="182" w:author="Elezovic Suad PMU/MFS-S" w:date="2020-09-24T13:49:00Z">
            <w:r w:rsidRPr="007E21A7" w:rsidDel="007E21A7">
              <w:rPr>
                <w:noProof/>
                <w:rPrChange w:id="183" w:author="Elezovic Suad PMU/MFS-S" w:date="2020-09-24T13:49:00Z">
                  <w:rPr>
                    <w:rStyle w:val="Hyperlnk"/>
                    <w:noProof/>
                    <w:lang w:val="en-GB"/>
                  </w:rPr>
                </w:rPrChange>
              </w:rPr>
              <w:delText>Bulgarian National Statistical Institute</w:delText>
            </w:r>
            <w:r w:rsidDel="007E21A7">
              <w:rPr>
                <w:noProof/>
                <w:webHidden/>
              </w:rPr>
              <w:tab/>
              <w:delText>66</w:delText>
            </w:r>
          </w:del>
        </w:p>
        <w:p w14:paraId="7F53C9ED" w14:textId="183345C2" w:rsidR="000B50C3" w:rsidDel="007E21A7" w:rsidRDefault="000B50C3">
          <w:pPr>
            <w:pStyle w:val="Innehll3"/>
            <w:tabs>
              <w:tab w:val="right" w:leader="dot" w:pos="9016"/>
            </w:tabs>
            <w:rPr>
              <w:del w:id="184" w:author="Elezovic Suad PMU/MFS-S" w:date="2020-09-24T13:49:00Z"/>
              <w:rFonts w:asciiTheme="minorHAnsi" w:eastAsiaTheme="minorEastAsia" w:hAnsiTheme="minorHAnsi" w:cstheme="minorBidi"/>
              <w:noProof/>
              <w:lang w:val="en-GB" w:eastAsia="en-GB"/>
            </w:rPr>
          </w:pPr>
          <w:del w:id="185" w:author="Elezovic Suad PMU/MFS-S" w:date="2020-09-24T13:49:00Z">
            <w:r w:rsidRPr="007E21A7" w:rsidDel="007E21A7">
              <w:rPr>
                <w:noProof/>
                <w:rPrChange w:id="186" w:author="Elezovic Suad PMU/MFS-S" w:date="2020-09-24T13:49:00Z">
                  <w:rPr>
                    <w:rStyle w:val="Hyperlnk"/>
                    <w:noProof/>
                    <w:lang w:val="en-GB"/>
                  </w:rPr>
                </w:rPrChange>
              </w:rPr>
              <w:delText>Romanian National Institute of Statistics</w:delText>
            </w:r>
            <w:r w:rsidDel="007E21A7">
              <w:rPr>
                <w:noProof/>
                <w:webHidden/>
              </w:rPr>
              <w:tab/>
              <w:delText>76</w:delText>
            </w:r>
          </w:del>
        </w:p>
        <w:p w14:paraId="4C768568" w14:textId="15CEB051" w:rsidR="000B50C3" w:rsidDel="007E21A7" w:rsidRDefault="000B50C3">
          <w:pPr>
            <w:pStyle w:val="Innehll3"/>
            <w:tabs>
              <w:tab w:val="right" w:leader="dot" w:pos="9016"/>
            </w:tabs>
            <w:rPr>
              <w:del w:id="187" w:author="Elezovic Suad PMU/MFS-S" w:date="2020-09-24T13:49:00Z"/>
              <w:rFonts w:asciiTheme="minorHAnsi" w:eastAsiaTheme="minorEastAsia" w:hAnsiTheme="minorHAnsi" w:cstheme="minorBidi"/>
              <w:noProof/>
              <w:lang w:val="en-GB" w:eastAsia="en-GB"/>
            </w:rPr>
          </w:pPr>
          <w:del w:id="188" w:author="Elezovic Suad PMU/MFS-S" w:date="2020-09-24T13:49:00Z">
            <w:r w:rsidRPr="007E21A7" w:rsidDel="007E21A7">
              <w:rPr>
                <w:noProof/>
                <w:rPrChange w:id="189" w:author="Elezovic Suad PMU/MFS-S" w:date="2020-09-24T13:49:00Z">
                  <w:rPr>
                    <w:rStyle w:val="Hyperlnk"/>
                    <w:noProof/>
                    <w:lang w:val="en-GB"/>
                  </w:rPr>
                </w:rPrChange>
              </w:rPr>
              <w:delText>Statistics Poland</w:delText>
            </w:r>
            <w:r w:rsidDel="007E21A7">
              <w:rPr>
                <w:noProof/>
                <w:webHidden/>
              </w:rPr>
              <w:tab/>
              <w:delText>79</w:delText>
            </w:r>
          </w:del>
        </w:p>
        <w:p w14:paraId="79E8BE5F" w14:textId="7B2ED7FA" w:rsidR="000B50C3" w:rsidDel="007E21A7" w:rsidRDefault="000B50C3">
          <w:pPr>
            <w:pStyle w:val="Innehll3"/>
            <w:tabs>
              <w:tab w:val="right" w:leader="dot" w:pos="9016"/>
            </w:tabs>
            <w:rPr>
              <w:del w:id="190" w:author="Elezovic Suad PMU/MFS-S" w:date="2020-09-24T13:49:00Z"/>
              <w:rFonts w:asciiTheme="minorHAnsi" w:eastAsiaTheme="minorEastAsia" w:hAnsiTheme="minorHAnsi" w:cstheme="minorBidi"/>
              <w:noProof/>
              <w:lang w:val="en-GB" w:eastAsia="en-GB"/>
            </w:rPr>
          </w:pPr>
          <w:del w:id="191" w:author="Elezovic Suad PMU/MFS-S" w:date="2020-09-24T13:49:00Z">
            <w:r w:rsidRPr="007E21A7" w:rsidDel="007E21A7">
              <w:rPr>
                <w:noProof/>
                <w:rPrChange w:id="192" w:author="Elezovic Suad PMU/MFS-S" w:date="2020-09-24T13:49:00Z">
                  <w:rPr>
                    <w:rStyle w:val="Hyperlnk"/>
                    <w:noProof/>
                    <w:lang w:val="en-GB"/>
                  </w:rPr>
                </w:rPrChange>
              </w:rPr>
              <w:delText>Quality template ESQRS V 2.0 for OJAs outputs</w:delText>
            </w:r>
            <w:r w:rsidDel="007E21A7">
              <w:rPr>
                <w:noProof/>
                <w:webHidden/>
              </w:rPr>
              <w:tab/>
              <w:delText>82</w:delText>
            </w:r>
          </w:del>
        </w:p>
        <w:p w14:paraId="70DC2950" w14:textId="0C2F255A" w:rsidR="000B50C3" w:rsidDel="007E21A7" w:rsidRDefault="000B50C3">
          <w:pPr>
            <w:pStyle w:val="Innehll1"/>
            <w:tabs>
              <w:tab w:val="right" w:leader="dot" w:pos="9016"/>
            </w:tabs>
            <w:rPr>
              <w:del w:id="193" w:author="Elezovic Suad PMU/MFS-S" w:date="2020-09-24T13:49:00Z"/>
              <w:rFonts w:asciiTheme="minorHAnsi" w:eastAsiaTheme="minorEastAsia" w:hAnsiTheme="minorHAnsi" w:cstheme="minorBidi"/>
              <w:noProof/>
              <w:lang w:val="en-GB" w:eastAsia="en-GB"/>
            </w:rPr>
          </w:pPr>
          <w:del w:id="194" w:author="Elezovic Suad PMU/MFS-S" w:date="2020-09-24T13:49:00Z">
            <w:r w:rsidRPr="007E21A7" w:rsidDel="007E21A7">
              <w:rPr>
                <w:noProof/>
                <w:rPrChange w:id="195" w:author="Elezovic Suad PMU/MFS-S" w:date="2020-09-24T13:49:00Z">
                  <w:rPr>
                    <w:rStyle w:val="Hyperlnk"/>
                    <w:noProof/>
                    <w:lang w:val="en-GB"/>
                  </w:rPr>
                </w:rPrChange>
              </w:rPr>
              <w:delText>Conclusions and recommendations for future developments</w:delText>
            </w:r>
            <w:r w:rsidDel="007E21A7">
              <w:rPr>
                <w:noProof/>
                <w:webHidden/>
              </w:rPr>
              <w:tab/>
              <w:delText>84</w:delText>
            </w:r>
          </w:del>
        </w:p>
        <w:p w14:paraId="4929C3FE" w14:textId="5FDE5345" w:rsidR="000B50C3" w:rsidDel="007E21A7" w:rsidRDefault="000B50C3">
          <w:pPr>
            <w:pStyle w:val="Innehll2"/>
            <w:tabs>
              <w:tab w:val="right" w:leader="dot" w:pos="9016"/>
            </w:tabs>
            <w:rPr>
              <w:del w:id="196" w:author="Elezovic Suad PMU/MFS-S" w:date="2020-09-24T13:49:00Z"/>
              <w:rFonts w:asciiTheme="minorHAnsi" w:eastAsiaTheme="minorEastAsia" w:hAnsiTheme="minorHAnsi" w:cstheme="minorBidi"/>
              <w:noProof/>
              <w:lang w:val="en-GB" w:eastAsia="en-GB"/>
            </w:rPr>
          </w:pPr>
          <w:del w:id="197" w:author="Elezovic Suad PMU/MFS-S" w:date="2020-09-24T13:49:00Z">
            <w:r w:rsidRPr="007E21A7" w:rsidDel="007E21A7">
              <w:rPr>
                <w:noProof/>
                <w:rPrChange w:id="198" w:author="Elezovic Suad PMU/MFS-S" w:date="2020-09-24T13:49:00Z">
                  <w:rPr>
                    <w:rStyle w:val="Hyperlnk"/>
                    <w:noProof/>
                    <w:lang w:val="en-GB"/>
                  </w:rPr>
                </w:rPrChange>
              </w:rPr>
              <w:delText>Major goals of collecting OJA in future years</w:delText>
            </w:r>
            <w:r w:rsidDel="007E21A7">
              <w:rPr>
                <w:noProof/>
                <w:webHidden/>
              </w:rPr>
              <w:tab/>
              <w:delText>84</w:delText>
            </w:r>
          </w:del>
        </w:p>
        <w:p w14:paraId="6250D0B2" w14:textId="190A8FC2" w:rsidR="000B50C3" w:rsidDel="007E21A7" w:rsidRDefault="000B50C3">
          <w:pPr>
            <w:pStyle w:val="Innehll2"/>
            <w:tabs>
              <w:tab w:val="right" w:leader="dot" w:pos="9016"/>
            </w:tabs>
            <w:rPr>
              <w:del w:id="199" w:author="Elezovic Suad PMU/MFS-S" w:date="2020-09-24T13:49:00Z"/>
              <w:rFonts w:asciiTheme="minorHAnsi" w:eastAsiaTheme="minorEastAsia" w:hAnsiTheme="minorHAnsi" w:cstheme="minorBidi"/>
              <w:noProof/>
              <w:lang w:val="en-GB" w:eastAsia="en-GB"/>
            </w:rPr>
          </w:pPr>
          <w:del w:id="200" w:author="Elezovic Suad PMU/MFS-S" w:date="2020-09-24T13:49:00Z">
            <w:r w:rsidRPr="007E21A7" w:rsidDel="007E21A7">
              <w:rPr>
                <w:noProof/>
                <w:rPrChange w:id="201" w:author="Elezovic Suad PMU/MFS-S" w:date="2020-09-24T13:49:00Z">
                  <w:rPr>
                    <w:rStyle w:val="Hyperlnk"/>
                    <w:noProof/>
                    <w:lang w:val="en-GB"/>
                  </w:rPr>
                </w:rPrChange>
              </w:rPr>
              <w:delText>Opportunities for further collaborative development</w:delText>
            </w:r>
            <w:r w:rsidDel="007E21A7">
              <w:rPr>
                <w:noProof/>
                <w:webHidden/>
              </w:rPr>
              <w:tab/>
              <w:delText>86</w:delText>
            </w:r>
          </w:del>
        </w:p>
        <w:p w14:paraId="51632C4E" w14:textId="3A837429" w:rsidR="000B50C3" w:rsidDel="007E21A7" w:rsidRDefault="000B50C3">
          <w:pPr>
            <w:pStyle w:val="Innehll1"/>
            <w:tabs>
              <w:tab w:val="right" w:leader="dot" w:pos="9016"/>
            </w:tabs>
            <w:rPr>
              <w:del w:id="202" w:author="Elezovic Suad PMU/MFS-S" w:date="2020-09-24T13:49:00Z"/>
              <w:rFonts w:asciiTheme="minorHAnsi" w:eastAsiaTheme="minorEastAsia" w:hAnsiTheme="minorHAnsi" w:cstheme="minorBidi"/>
              <w:noProof/>
              <w:lang w:val="en-GB" w:eastAsia="en-GB"/>
            </w:rPr>
          </w:pPr>
          <w:del w:id="203" w:author="Elezovic Suad PMU/MFS-S" w:date="2020-09-24T13:49:00Z">
            <w:r w:rsidRPr="007E21A7" w:rsidDel="007E21A7">
              <w:rPr>
                <w:noProof/>
                <w:rPrChange w:id="204" w:author="Elezovic Suad PMU/MFS-S" w:date="2020-09-24T13:49:00Z">
                  <w:rPr>
                    <w:rStyle w:val="Hyperlnk"/>
                    <w:noProof/>
                    <w:lang w:val="en-GB"/>
                  </w:rPr>
                </w:rPrChange>
              </w:rPr>
              <w:delText>References</w:delText>
            </w:r>
            <w:r w:rsidDel="007E21A7">
              <w:rPr>
                <w:noProof/>
                <w:webHidden/>
              </w:rPr>
              <w:tab/>
              <w:delText>88</w:delText>
            </w:r>
          </w:del>
        </w:p>
        <w:p w14:paraId="64A79EE6" w14:textId="43300344" w:rsidR="000B50C3" w:rsidDel="007E21A7" w:rsidRDefault="000B50C3">
          <w:pPr>
            <w:pStyle w:val="Innehll1"/>
            <w:tabs>
              <w:tab w:val="right" w:leader="dot" w:pos="9016"/>
            </w:tabs>
            <w:rPr>
              <w:del w:id="205" w:author="Elezovic Suad PMU/MFS-S" w:date="2020-09-24T13:49:00Z"/>
              <w:rFonts w:asciiTheme="minorHAnsi" w:eastAsiaTheme="minorEastAsia" w:hAnsiTheme="minorHAnsi" w:cstheme="minorBidi"/>
              <w:noProof/>
              <w:lang w:val="en-GB" w:eastAsia="en-GB"/>
            </w:rPr>
          </w:pPr>
          <w:del w:id="206" w:author="Elezovic Suad PMU/MFS-S" w:date="2020-09-24T13:49:00Z">
            <w:r w:rsidRPr="007E21A7" w:rsidDel="007E21A7">
              <w:rPr>
                <w:noProof/>
                <w:rPrChange w:id="207" w:author="Elezovic Suad PMU/MFS-S" w:date="2020-09-24T13:49:00Z">
                  <w:rPr>
                    <w:rStyle w:val="Hyperlnk"/>
                    <w:noProof/>
                    <w:lang w:val="en-GB"/>
                  </w:rPr>
                </w:rPrChange>
              </w:rPr>
              <w:delText>Annex</w:delText>
            </w:r>
            <w:r w:rsidDel="007E21A7">
              <w:rPr>
                <w:noProof/>
                <w:webHidden/>
              </w:rPr>
              <w:tab/>
              <w:delText>91</w:delText>
            </w:r>
          </w:del>
        </w:p>
        <w:p w14:paraId="5247D64D" w14:textId="597659FD" w:rsidR="00AD6F43" w:rsidRPr="007B40B2" w:rsidRDefault="00AD6F43">
          <w:pPr>
            <w:rPr>
              <w:lang w:val="en-GB"/>
            </w:rPr>
          </w:pPr>
          <w:r w:rsidRPr="007B40B2">
            <w:rPr>
              <w:b/>
              <w:bCs/>
              <w:lang w:val="en-GB"/>
            </w:rPr>
            <w:fldChar w:fldCharType="end"/>
          </w:r>
        </w:p>
      </w:sdtContent>
    </w:sdt>
    <w:p w14:paraId="73D538EB" w14:textId="77777777" w:rsidR="0007130E" w:rsidRPr="007B40B2" w:rsidRDefault="00AD6F43" w:rsidP="0007130E">
      <w:pPr>
        <w:rPr>
          <w:lang w:val="en-GB"/>
        </w:rPr>
      </w:pPr>
      <w:r w:rsidRPr="007B40B2">
        <w:rPr>
          <w:lang w:val="en-GB"/>
        </w:rPr>
        <w:br w:type="page"/>
      </w:r>
      <w:bookmarkStart w:id="208" w:name="_Toc17369658"/>
      <w:r w:rsidR="0007130E" w:rsidRPr="007B40B2">
        <w:rPr>
          <w:lang w:val="en-GB"/>
        </w:rPr>
        <w:lastRenderedPageBreak/>
        <w:t>List of Figures:</w:t>
      </w:r>
    </w:p>
    <w:p w14:paraId="7380D1D4" w14:textId="6E7C6855" w:rsidR="00F57411" w:rsidRDefault="0007130E">
      <w:pPr>
        <w:pStyle w:val="Figurfrteckning"/>
        <w:tabs>
          <w:tab w:val="right" w:leader="dot" w:pos="9016"/>
        </w:tabs>
        <w:rPr>
          <w:ins w:id="209" w:author="Elezovic Suad PMU/MFS-S" w:date="2020-09-25T12:40:00Z"/>
          <w:rFonts w:asciiTheme="minorHAnsi" w:eastAsiaTheme="minorEastAsia" w:hAnsiTheme="minorHAnsi" w:cstheme="minorBidi"/>
          <w:noProof/>
          <w:lang w:val="sv-SE" w:eastAsia="sv-SE"/>
        </w:rPr>
      </w:pPr>
      <w:r w:rsidRPr="007B40B2">
        <w:rPr>
          <w:lang w:val="en-GB"/>
        </w:rPr>
        <w:fldChar w:fldCharType="begin"/>
      </w:r>
      <w:r w:rsidRPr="007B40B2">
        <w:rPr>
          <w:lang w:val="en-GB"/>
        </w:rPr>
        <w:instrText xml:space="preserve"> TOC \h \z \c "Figure" </w:instrText>
      </w:r>
      <w:r w:rsidRPr="007B40B2">
        <w:rPr>
          <w:lang w:val="en-GB"/>
        </w:rPr>
        <w:fldChar w:fldCharType="separate"/>
      </w:r>
      <w:ins w:id="210" w:author="Elezovic Suad PMU/MFS-S" w:date="2020-09-25T12:40:00Z">
        <w:r w:rsidR="00F57411" w:rsidRPr="00FF63E1">
          <w:rPr>
            <w:rStyle w:val="Hyperlnk"/>
            <w:noProof/>
          </w:rPr>
          <w:fldChar w:fldCharType="begin"/>
        </w:r>
        <w:r w:rsidR="00F57411" w:rsidRPr="00FF63E1">
          <w:rPr>
            <w:rStyle w:val="Hyperlnk"/>
            <w:noProof/>
          </w:rPr>
          <w:instrText xml:space="preserve"> </w:instrText>
        </w:r>
        <w:r w:rsidR="00F57411">
          <w:rPr>
            <w:noProof/>
          </w:rPr>
          <w:instrText>HYPERLINK \l "_Toc51930077"</w:instrText>
        </w:r>
        <w:r w:rsidR="00F57411" w:rsidRPr="00FF63E1">
          <w:rPr>
            <w:rStyle w:val="Hyperlnk"/>
            <w:noProof/>
          </w:rPr>
          <w:instrText xml:space="preserve"> </w:instrText>
        </w:r>
        <w:r w:rsidR="00F57411" w:rsidRPr="00FF63E1">
          <w:rPr>
            <w:rStyle w:val="Hyperlnk"/>
            <w:noProof/>
          </w:rPr>
        </w:r>
        <w:r w:rsidR="00F57411" w:rsidRPr="00FF63E1">
          <w:rPr>
            <w:rStyle w:val="Hyperlnk"/>
            <w:noProof/>
          </w:rPr>
          <w:fldChar w:fldCharType="separate"/>
        </w:r>
        <w:r w:rsidR="00F57411" w:rsidRPr="00FF63E1">
          <w:rPr>
            <w:rStyle w:val="Hyperlnk"/>
            <w:noProof/>
          </w:rPr>
          <w:t>Figure 1: Graphical representation of monthly OJA (absolute figures V2 before 25.03.2020; 15 months)</w:t>
        </w:r>
        <w:r w:rsidR="00F57411">
          <w:rPr>
            <w:noProof/>
            <w:webHidden/>
          </w:rPr>
          <w:tab/>
        </w:r>
        <w:r w:rsidR="00F57411">
          <w:rPr>
            <w:noProof/>
            <w:webHidden/>
          </w:rPr>
          <w:fldChar w:fldCharType="begin"/>
        </w:r>
        <w:r w:rsidR="00F57411">
          <w:rPr>
            <w:noProof/>
            <w:webHidden/>
          </w:rPr>
          <w:instrText xml:space="preserve"> PAGEREF _Toc51930077 \h </w:instrText>
        </w:r>
        <w:r w:rsidR="00F57411">
          <w:rPr>
            <w:noProof/>
            <w:webHidden/>
          </w:rPr>
        </w:r>
      </w:ins>
      <w:r w:rsidR="00F57411">
        <w:rPr>
          <w:noProof/>
          <w:webHidden/>
        </w:rPr>
        <w:fldChar w:fldCharType="separate"/>
      </w:r>
      <w:ins w:id="211" w:author="Elezovic Suad PMU/MFS-S" w:date="2020-09-25T12:40:00Z">
        <w:r w:rsidR="00F57411">
          <w:rPr>
            <w:noProof/>
            <w:webHidden/>
          </w:rPr>
          <w:t>17</w:t>
        </w:r>
        <w:r w:rsidR="00F57411">
          <w:rPr>
            <w:noProof/>
            <w:webHidden/>
          </w:rPr>
          <w:fldChar w:fldCharType="end"/>
        </w:r>
        <w:r w:rsidR="00F57411" w:rsidRPr="00FF63E1">
          <w:rPr>
            <w:rStyle w:val="Hyperlnk"/>
            <w:noProof/>
          </w:rPr>
          <w:fldChar w:fldCharType="end"/>
        </w:r>
      </w:ins>
    </w:p>
    <w:p w14:paraId="2FFEB956" w14:textId="24FE0EE9" w:rsidR="00F57411" w:rsidRDefault="00F57411">
      <w:pPr>
        <w:pStyle w:val="Figurfrteckning"/>
        <w:tabs>
          <w:tab w:val="right" w:leader="dot" w:pos="9016"/>
        </w:tabs>
        <w:rPr>
          <w:ins w:id="212" w:author="Elezovic Suad PMU/MFS-S" w:date="2020-09-25T12:40:00Z"/>
          <w:rFonts w:asciiTheme="minorHAnsi" w:eastAsiaTheme="minorEastAsia" w:hAnsiTheme="minorHAnsi" w:cstheme="minorBidi"/>
          <w:noProof/>
          <w:lang w:val="sv-SE" w:eastAsia="sv-SE"/>
        </w:rPr>
      </w:pPr>
      <w:ins w:id="213"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"_Toc51930078"</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 Scatterplots of relationships between OJA population size and GDP for V2 CEDEFOP datasets. Left: all countries; right : focus on smaller countries with populations size &lt; 12 mio. or GDP &lt; 700 billions USD)</w:t>
        </w:r>
        <w:r>
          <w:rPr>
            <w:noProof/>
            <w:webHidden/>
          </w:rPr>
          <w:tab/>
        </w:r>
        <w:r>
          <w:rPr>
            <w:noProof/>
            <w:webHidden/>
          </w:rPr>
          <w:fldChar w:fldCharType="begin"/>
        </w:r>
        <w:r>
          <w:rPr>
            <w:noProof/>
            <w:webHidden/>
          </w:rPr>
          <w:instrText xml:space="preserve"> PAGEREF _Toc51930078 \h </w:instrText>
        </w:r>
        <w:r>
          <w:rPr>
            <w:noProof/>
            <w:webHidden/>
          </w:rPr>
        </w:r>
      </w:ins>
      <w:r>
        <w:rPr>
          <w:noProof/>
          <w:webHidden/>
        </w:rPr>
        <w:fldChar w:fldCharType="separate"/>
      </w:r>
      <w:ins w:id="214" w:author="Elezovic Suad PMU/MFS-S" w:date="2020-09-25T12:40:00Z">
        <w:r>
          <w:rPr>
            <w:noProof/>
            <w:webHidden/>
          </w:rPr>
          <w:t>18</w:t>
        </w:r>
        <w:r>
          <w:rPr>
            <w:noProof/>
            <w:webHidden/>
          </w:rPr>
          <w:fldChar w:fldCharType="end"/>
        </w:r>
        <w:r w:rsidRPr="00FF63E1">
          <w:rPr>
            <w:rStyle w:val="Hyperlnk"/>
            <w:noProof/>
          </w:rPr>
          <w:fldChar w:fldCharType="end"/>
        </w:r>
      </w:ins>
    </w:p>
    <w:p w14:paraId="5A18F3E1" w14:textId="6B1E6095" w:rsidR="00F57411" w:rsidRDefault="00F57411">
      <w:pPr>
        <w:pStyle w:val="Figurfrteckning"/>
        <w:tabs>
          <w:tab w:val="right" w:leader="dot" w:pos="9016"/>
        </w:tabs>
        <w:rPr>
          <w:ins w:id="215" w:author="Elezovic Suad PMU/MFS-S" w:date="2020-09-25T12:40:00Z"/>
          <w:rFonts w:asciiTheme="minorHAnsi" w:eastAsiaTheme="minorEastAsia" w:hAnsiTheme="minorHAnsi" w:cstheme="minorBidi"/>
          <w:noProof/>
          <w:lang w:val="sv-SE" w:eastAsia="sv-SE"/>
        </w:rPr>
      </w:pPr>
      <w:ins w:id="216"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"_Toc51930079"</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 Scatterplot of OJVs predicted (or fitted) by the model (vertical axis) against observed OJVs for the 13 countries of the V1 CEDFOP data (log scales)</w:t>
        </w:r>
        <w:r>
          <w:rPr>
            <w:noProof/>
            <w:webHidden/>
          </w:rPr>
          <w:tab/>
        </w:r>
        <w:r>
          <w:rPr>
            <w:noProof/>
            <w:webHidden/>
          </w:rPr>
          <w:fldChar w:fldCharType="begin"/>
        </w:r>
        <w:r>
          <w:rPr>
            <w:noProof/>
            <w:webHidden/>
          </w:rPr>
          <w:instrText xml:space="preserve"> PAGEREF _Toc51930079 \h </w:instrText>
        </w:r>
        <w:r>
          <w:rPr>
            <w:noProof/>
            <w:webHidden/>
          </w:rPr>
        </w:r>
      </w:ins>
      <w:r>
        <w:rPr>
          <w:noProof/>
          <w:webHidden/>
        </w:rPr>
        <w:fldChar w:fldCharType="separate"/>
      </w:r>
      <w:ins w:id="217" w:author="Elezovic Suad PMU/MFS-S" w:date="2020-09-25T12:40:00Z">
        <w:r>
          <w:rPr>
            <w:noProof/>
            <w:webHidden/>
          </w:rPr>
          <w:t>19</w:t>
        </w:r>
        <w:r>
          <w:rPr>
            <w:noProof/>
            <w:webHidden/>
          </w:rPr>
          <w:fldChar w:fldCharType="end"/>
        </w:r>
        <w:r w:rsidRPr="00FF63E1">
          <w:rPr>
            <w:rStyle w:val="Hyperlnk"/>
            <w:noProof/>
          </w:rPr>
          <w:fldChar w:fldCharType="end"/>
        </w:r>
      </w:ins>
    </w:p>
    <w:p w14:paraId="0A50DE33" w14:textId="5C22D3FC" w:rsidR="00F57411" w:rsidRDefault="00F57411">
      <w:pPr>
        <w:pStyle w:val="Figurfrteckning"/>
        <w:tabs>
          <w:tab w:val="right" w:leader="dot" w:pos="9016"/>
        </w:tabs>
        <w:rPr>
          <w:ins w:id="218" w:author="Elezovic Suad PMU/MFS-S" w:date="2020-09-25T12:40:00Z"/>
          <w:rFonts w:asciiTheme="minorHAnsi" w:eastAsiaTheme="minorEastAsia" w:hAnsiTheme="minorHAnsi" w:cstheme="minorBidi"/>
          <w:noProof/>
          <w:lang w:val="sv-SE" w:eastAsia="sv-SE"/>
        </w:rPr>
      </w:pPr>
      <w:ins w:id="219"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"_Toc51930080"</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 Prediction model</w:t>
        </w:r>
        <w:r>
          <w:rPr>
            <w:noProof/>
            <w:webHidden/>
          </w:rPr>
          <w:tab/>
        </w:r>
        <w:r>
          <w:rPr>
            <w:noProof/>
            <w:webHidden/>
          </w:rPr>
          <w:fldChar w:fldCharType="begin"/>
        </w:r>
        <w:r>
          <w:rPr>
            <w:noProof/>
            <w:webHidden/>
          </w:rPr>
          <w:instrText xml:space="preserve"> PAGEREF _Toc51930080 \h </w:instrText>
        </w:r>
        <w:r>
          <w:rPr>
            <w:noProof/>
            <w:webHidden/>
          </w:rPr>
        </w:r>
      </w:ins>
      <w:r>
        <w:rPr>
          <w:noProof/>
          <w:webHidden/>
        </w:rPr>
        <w:fldChar w:fldCharType="separate"/>
      </w:r>
      <w:ins w:id="220" w:author="Elezovic Suad PMU/MFS-S" w:date="2020-09-25T12:40:00Z">
        <w:r>
          <w:rPr>
            <w:noProof/>
            <w:webHidden/>
          </w:rPr>
          <w:t>19</w:t>
        </w:r>
        <w:r>
          <w:rPr>
            <w:noProof/>
            <w:webHidden/>
          </w:rPr>
          <w:fldChar w:fldCharType="end"/>
        </w:r>
        <w:r w:rsidRPr="00FF63E1">
          <w:rPr>
            <w:rStyle w:val="Hyperlnk"/>
            <w:noProof/>
          </w:rPr>
          <w:fldChar w:fldCharType="end"/>
        </w:r>
      </w:ins>
    </w:p>
    <w:p w14:paraId="5B690DBD" w14:textId="3F674756" w:rsidR="00F57411" w:rsidRDefault="00F57411">
      <w:pPr>
        <w:pStyle w:val="Figurfrteckning"/>
        <w:tabs>
          <w:tab w:val="right" w:leader="dot" w:pos="9016"/>
        </w:tabs>
        <w:rPr>
          <w:ins w:id="221" w:author="Elezovic Suad PMU/MFS-S" w:date="2020-09-25T12:40:00Z"/>
          <w:rFonts w:asciiTheme="minorHAnsi" w:eastAsiaTheme="minorEastAsia" w:hAnsiTheme="minorHAnsi" w:cstheme="minorBidi"/>
          <w:noProof/>
          <w:lang w:val="sv-SE" w:eastAsia="sv-SE"/>
        </w:rPr>
      </w:pPr>
      <w:ins w:id="222"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"_Toc51930081"</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5: OJVs predictions for the 19 countries for which no data are available in the V1 CEDEFOP dataset (monthly averages and 95% confidence intervals). Monthtly V2 observations from the V2 dataset have been added to the original table</w:t>
        </w:r>
        <w:r>
          <w:rPr>
            <w:noProof/>
            <w:webHidden/>
          </w:rPr>
          <w:tab/>
        </w:r>
        <w:r>
          <w:rPr>
            <w:noProof/>
            <w:webHidden/>
          </w:rPr>
          <w:fldChar w:fldCharType="begin"/>
        </w:r>
        <w:r>
          <w:rPr>
            <w:noProof/>
            <w:webHidden/>
          </w:rPr>
          <w:instrText xml:space="preserve"> PAGEREF _Toc51930081 \h </w:instrText>
        </w:r>
        <w:r>
          <w:rPr>
            <w:noProof/>
            <w:webHidden/>
          </w:rPr>
        </w:r>
      </w:ins>
      <w:r>
        <w:rPr>
          <w:noProof/>
          <w:webHidden/>
        </w:rPr>
        <w:fldChar w:fldCharType="separate"/>
      </w:r>
      <w:ins w:id="223" w:author="Elezovic Suad PMU/MFS-S" w:date="2020-09-25T12:40:00Z">
        <w:r>
          <w:rPr>
            <w:noProof/>
            <w:webHidden/>
          </w:rPr>
          <w:t>20</w:t>
        </w:r>
        <w:r>
          <w:rPr>
            <w:noProof/>
            <w:webHidden/>
          </w:rPr>
          <w:fldChar w:fldCharType="end"/>
        </w:r>
        <w:r w:rsidRPr="00FF63E1">
          <w:rPr>
            <w:rStyle w:val="Hyperlnk"/>
            <w:noProof/>
          </w:rPr>
          <w:fldChar w:fldCharType="end"/>
        </w:r>
      </w:ins>
    </w:p>
    <w:p w14:paraId="6840E2E0" w14:textId="57D4547D" w:rsidR="00F57411" w:rsidRDefault="00F57411">
      <w:pPr>
        <w:pStyle w:val="Figurfrteckning"/>
        <w:tabs>
          <w:tab w:val="right" w:leader="dot" w:pos="9016"/>
        </w:tabs>
        <w:rPr>
          <w:ins w:id="224" w:author="Elezovic Suad PMU/MFS-S" w:date="2020-09-25T12:40:00Z"/>
          <w:rFonts w:asciiTheme="minorHAnsi" w:eastAsiaTheme="minorEastAsia" w:hAnsiTheme="minorHAnsi" w:cstheme="minorBidi"/>
          <w:noProof/>
          <w:lang w:val="sv-SE" w:eastAsia="sv-SE"/>
        </w:rPr>
      </w:pPr>
      <w:ins w:id="225"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"_Toc51930082"</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6: Observed OJAs in the V2 CEDEFOP data set versus Predicted values from the regression model for countries without data in the V1 Dataset</w:t>
        </w:r>
        <w:r>
          <w:rPr>
            <w:noProof/>
            <w:webHidden/>
          </w:rPr>
          <w:tab/>
        </w:r>
        <w:r>
          <w:rPr>
            <w:noProof/>
            <w:webHidden/>
          </w:rPr>
          <w:fldChar w:fldCharType="begin"/>
        </w:r>
        <w:r>
          <w:rPr>
            <w:noProof/>
            <w:webHidden/>
          </w:rPr>
          <w:instrText xml:space="preserve"> PAGEREF _Toc51930082 \h </w:instrText>
        </w:r>
        <w:r>
          <w:rPr>
            <w:noProof/>
            <w:webHidden/>
          </w:rPr>
        </w:r>
      </w:ins>
      <w:r>
        <w:rPr>
          <w:noProof/>
          <w:webHidden/>
        </w:rPr>
        <w:fldChar w:fldCharType="separate"/>
      </w:r>
      <w:ins w:id="226" w:author="Elezovic Suad PMU/MFS-S" w:date="2020-09-25T12:40:00Z">
        <w:r>
          <w:rPr>
            <w:noProof/>
            <w:webHidden/>
          </w:rPr>
          <w:t>21</w:t>
        </w:r>
        <w:r>
          <w:rPr>
            <w:noProof/>
            <w:webHidden/>
          </w:rPr>
          <w:fldChar w:fldCharType="end"/>
        </w:r>
        <w:r w:rsidRPr="00FF63E1">
          <w:rPr>
            <w:rStyle w:val="Hyperlnk"/>
            <w:noProof/>
          </w:rPr>
          <w:fldChar w:fldCharType="end"/>
        </w:r>
      </w:ins>
    </w:p>
    <w:p w14:paraId="1C4C95B3" w14:textId="41B1878E" w:rsidR="00F57411" w:rsidRDefault="00F57411">
      <w:pPr>
        <w:pStyle w:val="Figurfrteckning"/>
        <w:tabs>
          <w:tab w:val="right" w:leader="dot" w:pos="9016"/>
        </w:tabs>
        <w:rPr>
          <w:ins w:id="227" w:author="Elezovic Suad PMU/MFS-S" w:date="2020-09-25T12:40:00Z"/>
          <w:rFonts w:asciiTheme="minorHAnsi" w:eastAsiaTheme="minorEastAsia" w:hAnsiTheme="minorHAnsi" w:cstheme="minorBidi"/>
          <w:noProof/>
          <w:lang w:val="sv-SE" w:eastAsia="sv-SE"/>
        </w:rPr>
      </w:pPr>
      <w:ins w:id="228"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"_Toc51930083"</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7: Prediction map based on the NUTS1 model compared to observed OJA</w:t>
        </w:r>
        <w:r>
          <w:rPr>
            <w:noProof/>
            <w:webHidden/>
          </w:rPr>
          <w:tab/>
        </w:r>
        <w:r>
          <w:rPr>
            <w:noProof/>
            <w:webHidden/>
          </w:rPr>
          <w:fldChar w:fldCharType="begin"/>
        </w:r>
        <w:r>
          <w:rPr>
            <w:noProof/>
            <w:webHidden/>
          </w:rPr>
          <w:instrText xml:space="preserve"> PAGEREF _Toc51930083 \h </w:instrText>
        </w:r>
        <w:r>
          <w:rPr>
            <w:noProof/>
            <w:webHidden/>
          </w:rPr>
        </w:r>
      </w:ins>
      <w:r>
        <w:rPr>
          <w:noProof/>
          <w:webHidden/>
        </w:rPr>
        <w:fldChar w:fldCharType="separate"/>
      </w:r>
      <w:ins w:id="229" w:author="Elezovic Suad PMU/MFS-S" w:date="2020-09-25T12:40:00Z">
        <w:r>
          <w:rPr>
            <w:noProof/>
            <w:webHidden/>
          </w:rPr>
          <w:t>21</w:t>
        </w:r>
        <w:r>
          <w:rPr>
            <w:noProof/>
            <w:webHidden/>
          </w:rPr>
          <w:fldChar w:fldCharType="end"/>
        </w:r>
        <w:r w:rsidRPr="00FF63E1">
          <w:rPr>
            <w:rStyle w:val="Hyperlnk"/>
            <w:noProof/>
          </w:rPr>
          <w:fldChar w:fldCharType="end"/>
        </w:r>
      </w:ins>
    </w:p>
    <w:p w14:paraId="4117C433" w14:textId="065D9A53" w:rsidR="00F57411" w:rsidRDefault="00F57411">
      <w:pPr>
        <w:pStyle w:val="Figurfrteckning"/>
        <w:tabs>
          <w:tab w:val="right" w:leader="dot" w:pos="9016"/>
        </w:tabs>
        <w:rPr>
          <w:ins w:id="230" w:author="Elezovic Suad PMU/MFS-S" w:date="2020-09-25T12:40:00Z"/>
          <w:rFonts w:asciiTheme="minorHAnsi" w:eastAsiaTheme="minorEastAsia" w:hAnsiTheme="minorHAnsi" w:cstheme="minorBidi"/>
          <w:noProof/>
          <w:lang w:val="sv-SE" w:eastAsia="sv-SE"/>
        </w:rPr>
      </w:pPr>
      <w:ins w:id="231"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"_Toc51930084"</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8: The abline of slope 1 makes conspicuous two oulierrs  (IE and CT) for which OJVs depart largely from the Eurostat JVS</w:t>
        </w:r>
        <w:r>
          <w:rPr>
            <w:noProof/>
            <w:webHidden/>
          </w:rPr>
          <w:tab/>
        </w:r>
        <w:r>
          <w:rPr>
            <w:noProof/>
            <w:webHidden/>
          </w:rPr>
          <w:fldChar w:fldCharType="begin"/>
        </w:r>
        <w:r>
          <w:rPr>
            <w:noProof/>
            <w:webHidden/>
          </w:rPr>
          <w:instrText xml:space="preserve"> PAGEREF _Toc51930084 \h </w:instrText>
        </w:r>
        <w:r>
          <w:rPr>
            <w:noProof/>
            <w:webHidden/>
          </w:rPr>
        </w:r>
      </w:ins>
      <w:r>
        <w:rPr>
          <w:noProof/>
          <w:webHidden/>
        </w:rPr>
        <w:fldChar w:fldCharType="separate"/>
      </w:r>
      <w:ins w:id="232" w:author="Elezovic Suad PMU/MFS-S" w:date="2020-09-25T12:40:00Z">
        <w:r>
          <w:rPr>
            <w:noProof/>
            <w:webHidden/>
          </w:rPr>
          <w:t>23</w:t>
        </w:r>
        <w:r>
          <w:rPr>
            <w:noProof/>
            <w:webHidden/>
          </w:rPr>
          <w:fldChar w:fldCharType="end"/>
        </w:r>
        <w:r w:rsidRPr="00FF63E1">
          <w:rPr>
            <w:rStyle w:val="Hyperlnk"/>
            <w:noProof/>
          </w:rPr>
          <w:fldChar w:fldCharType="end"/>
        </w:r>
      </w:ins>
    </w:p>
    <w:p w14:paraId="47CEC001" w14:textId="7B7C7C95" w:rsidR="00F57411" w:rsidRDefault="00F57411">
      <w:pPr>
        <w:pStyle w:val="Figurfrteckning"/>
        <w:tabs>
          <w:tab w:val="right" w:leader="dot" w:pos="9016"/>
        </w:tabs>
        <w:rPr>
          <w:ins w:id="233" w:author="Elezovic Suad PMU/MFS-S" w:date="2020-09-25T12:40:00Z"/>
          <w:rFonts w:asciiTheme="minorHAnsi" w:eastAsiaTheme="minorEastAsia" w:hAnsiTheme="minorHAnsi" w:cstheme="minorBidi"/>
          <w:noProof/>
          <w:lang w:val="sv-SE" w:eastAsia="sv-SE"/>
        </w:rPr>
      </w:pPr>
      <w:ins w:id="234"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"_Toc51930085"</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9:  Number of job ads per day</w:t>
        </w:r>
        <w:r>
          <w:rPr>
            <w:noProof/>
            <w:webHidden/>
          </w:rPr>
          <w:tab/>
        </w:r>
        <w:r>
          <w:rPr>
            <w:noProof/>
            <w:webHidden/>
          </w:rPr>
          <w:fldChar w:fldCharType="begin"/>
        </w:r>
        <w:r>
          <w:rPr>
            <w:noProof/>
            <w:webHidden/>
          </w:rPr>
          <w:instrText xml:space="preserve"> PAGEREF _Toc51930085 \h </w:instrText>
        </w:r>
        <w:r>
          <w:rPr>
            <w:noProof/>
            <w:webHidden/>
          </w:rPr>
        </w:r>
      </w:ins>
      <w:r>
        <w:rPr>
          <w:noProof/>
          <w:webHidden/>
        </w:rPr>
        <w:fldChar w:fldCharType="separate"/>
      </w:r>
      <w:ins w:id="235" w:author="Elezovic Suad PMU/MFS-S" w:date="2020-09-25T12:40:00Z">
        <w:r>
          <w:rPr>
            <w:noProof/>
            <w:webHidden/>
          </w:rPr>
          <w:t>25</w:t>
        </w:r>
        <w:r>
          <w:rPr>
            <w:noProof/>
            <w:webHidden/>
          </w:rPr>
          <w:fldChar w:fldCharType="end"/>
        </w:r>
        <w:r w:rsidRPr="00FF63E1">
          <w:rPr>
            <w:rStyle w:val="Hyperlnk"/>
            <w:noProof/>
          </w:rPr>
          <w:fldChar w:fldCharType="end"/>
        </w:r>
      </w:ins>
    </w:p>
    <w:p w14:paraId="61A8BA48" w14:textId="16BBC941" w:rsidR="00F57411" w:rsidRDefault="00F57411">
      <w:pPr>
        <w:pStyle w:val="Figurfrteckning"/>
        <w:tabs>
          <w:tab w:val="right" w:leader="dot" w:pos="9016"/>
        </w:tabs>
        <w:rPr>
          <w:ins w:id="236" w:author="Elezovic Suad PMU/MFS-S" w:date="2020-09-25T12:40:00Z"/>
          <w:rFonts w:asciiTheme="minorHAnsi" w:eastAsiaTheme="minorEastAsia" w:hAnsiTheme="minorHAnsi" w:cstheme="minorBidi"/>
          <w:noProof/>
          <w:lang w:val="sv-SE" w:eastAsia="sv-SE"/>
        </w:rPr>
      </w:pPr>
      <w:ins w:id="237"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"_Toc51930086"</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10: Pseudo-stock of active job ads at time T</w:t>
        </w:r>
        <w:r>
          <w:rPr>
            <w:noProof/>
            <w:webHidden/>
          </w:rPr>
          <w:tab/>
        </w:r>
        <w:r>
          <w:rPr>
            <w:noProof/>
            <w:webHidden/>
          </w:rPr>
          <w:fldChar w:fldCharType="begin"/>
        </w:r>
        <w:r>
          <w:rPr>
            <w:noProof/>
            <w:webHidden/>
          </w:rPr>
          <w:instrText xml:space="preserve"> PAGEREF _Toc51930086 \h </w:instrText>
        </w:r>
        <w:r>
          <w:rPr>
            <w:noProof/>
            <w:webHidden/>
          </w:rPr>
        </w:r>
      </w:ins>
      <w:r>
        <w:rPr>
          <w:noProof/>
          <w:webHidden/>
        </w:rPr>
        <w:fldChar w:fldCharType="separate"/>
      </w:r>
      <w:ins w:id="238" w:author="Elezovic Suad PMU/MFS-S" w:date="2020-09-25T12:40:00Z">
        <w:r>
          <w:rPr>
            <w:noProof/>
            <w:webHidden/>
          </w:rPr>
          <w:t>26</w:t>
        </w:r>
        <w:r>
          <w:rPr>
            <w:noProof/>
            <w:webHidden/>
          </w:rPr>
          <w:fldChar w:fldCharType="end"/>
        </w:r>
        <w:r w:rsidRPr="00FF63E1">
          <w:rPr>
            <w:rStyle w:val="Hyperlnk"/>
            <w:noProof/>
          </w:rPr>
          <w:fldChar w:fldCharType="end"/>
        </w:r>
      </w:ins>
    </w:p>
    <w:p w14:paraId="20FF46C8" w14:textId="7FE87718" w:rsidR="00F57411" w:rsidRDefault="00F57411">
      <w:pPr>
        <w:pStyle w:val="Figurfrteckning"/>
        <w:tabs>
          <w:tab w:val="right" w:leader="dot" w:pos="9016"/>
        </w:tabs>
        <w:rPr>
          <w:ins w:id="239" w:author="Elezovic Suad PMU/MFS-S" w:date="2020-09-25T12:40:00Z"/>
          <w:rFonts w:asciiTheme="minorHAnsi" w:eastAsiaTheme="minorEastAsia" w:hAnsiTheme="minorHAnsi" w:cstheme="minorBidi"/>
          <w:noProof/>
          <w:lang w:val="sv-SE" w:eastAsia="sv-SE"/>
        </w:rPr>
      </w:pPr>
      <w:ins w:id="240"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"_Toc51930087"</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11: Ads collected by source and month</w:t>
        </w:r>
        <w:r>
          <w:rPr>
            <w:noProof/>
            <w:webHidden/>
          </w:rPr>
          <w:tab/>
        </w:r>
        <w:r>
          <w:rPr>
            <w:noProof/>
            <w:webHidden/>
          </w:rPr>
          <w:fldChar w:fldCharType="begin"/>
        </w:r>
        <w:r>
          <w:rPr>
            <w:noProof/>
            <w:webHidden/>
          </w:rPr>
          <w:instrText xml:space="preserve"> PAGEREF _Toc51930087 \h </w:instrText>
        </w:r>
        <w:r>
          <w:rPr>
            <w:noProof/>
            <w:webHidden/>
          </w:rPr>
        </w:r>
      </w:ins>
      <w:r>
        <w:rPr>
          <w:noProof/>
          <w:webHidden/>
        </w:rPr>
        <w:fldChar w:fldCharType="separate"/>
      </w:r>
      <w:ins w:id="241" w:author="Elezovic Suad PMU/MFS-S" w:date="2020-09-25T12:40:00Z">
        <w:r>
          <w:rPr>
            <w:noProof/>
            <w:webHidden/>
          </w:rPr>
          <w:t>27</w:t>
        </w:r>
        <w:r>
          <w:rPr>
            <w:noProof/>
            <w:webHidden/>
          </w:rPr>
          <w:fldChar w:fldCharType="end"/>
        </w:r>
        <w:r w:rsidRPr="00FF63E1">
          <w:rPr>
            <w:rStyle w:val="Hyperlnk"/>
            <w:noProof/>
          </w:rPr>
          <w:fldChar w:fldCharType="end"/>
        </w:r>
      </w:ins>
    </w:p>
    <w:p w14:paraId="7C4B2C56" w14:textId="59F55980" w:rsidR="00F57411" w:rsidRDefault="00F57411">
      <w:pPr>
        <w:pStyle w:val="Figurfrteckning"/>
        <w:tabs>
          <w:tab w:val="right" w:leader="dot" w:pos="9016"/>
        </w:tabs>
        <w:rPr>
          <w:ins w:id="242" w:author="Elezovic Suad PMU/MFS-S" w:date="2020-09-25T12:40:00Z"/>
          <w:rFonts w:asciiTheme="minorHAnsi" w:eastAsiaTheme="minorEastAsia" w:hAnsiTheme="minorHAnsi" w:cstheme="minorBidi"/>
          <w:noProof/>
          <w:lang w:val="sv-SE" w:eastAsia="sv-SE"/>
        </w:rPr>
      </w:pPr>
      <w:ins w:id="243"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"_Toc51930088"</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12: Ads collected from the 3 largest sources</w:t>
        </w:r>
        <w:r>
          <w:rPr>
            <w:noProof/>
            <w:webHidden/>
          </w:rPr>
          <w:tab/>
        </w:r>
        <w:r>
          <w:rPr>
            <w:noProof/>
            <w:webHidden/>
          </w:rPr>
          <w:fldChar w:fldCharType="begin"/>
        </w:r>
        <w:r>
          <w:rPr>
            <w:noProof/>
            <w:webHidden/>
          </w:rPr>
          <w:instrText xml:space="preserve"> PAGEREF _Toc51930088 \h </w:instrText>
        </w:r>
        <w:r>
          <w:rPr>
            <w:noProof/>
            <w:webHidden/>
          </w:rPr>
        </w:r>
      </w:ins>
      <w:r>
        <w:rPr>
          <w:noProof/>
          <w:webHidden/>
        </w:rPr>
        <w:fldChar w:fldCharType="separate"/>
      </w:r>
      <w:ins w:id="244" w:author="Elezovic Suad PMU/MFS-S" w:date="2020-09-25T12:40:00Z">
        <w:r>
          <w:rPr>
            <w:noProof/>
            <w:webHidden/>
          </w:rPr>
          <w:t>28</w:t>
        </w:r>
        <w:r>
          <w:rPr>
            <w:noProof/>
            <w:webHidden/>
          </w:rPr>
          <w:fldChar w:fldCharType="end"/>
        </w:r>
        <w:r w:rsidRPr="00FF63E1">
          <w:rPr>
            <w:rStyle w:val="Hyperlnk"/>
            <w:noProof/>
          </w:rPr>
          <w:fldChar w:fldCharType="end"/>
        </w:r>
      </w:ins>
    </w:p>
    <w:p w14:paraId="6AF0DC98" w14:textId="3B11DE72" w:rsidR="00F57411" w:rsidRDefault="00F57411">
      <w:pPr>
        <w:pStyle w:val="Figurfrteckning"/>
        <w:tabs>
          <w:tab w:val="right" w:leader="dot" w:pos="9016"/>
        </w:tabs>
        <w:rPr>
          <w:ins w:id="245" w:author="Elezovic Suad PMU/MFS-S" w:date="2020-09-25T12:40:00Z"/>
          <w:rFonts w:asciiTheme="minorHAnsi" w:eastAsiaTheme="minorEastAsia" w:hAnsiTheme="minorHAnsi" w:cstheme="minorBidi"/>
          <w:noProof/>
          <w:lang w:val="sv-SE" w:eastAsia="sv-SE"/>
        </w:rPr>
      </w:pPr>
      <w:ins w:id="246"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"_Toc51930089"</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13: CEDEFOP‐OJAs vs. JVS vs.</w:t>
        </w:r>
        <w:r>
          <w:rPr>
            <w:noProof/>
            <w:webHidden/>
          </w:rPr>
          <w:tab/>
        </w:r>
        <w:r>
          <w:rPr>
            <w:noProof/>
            <w:webHidden/>
          </w:rPr>
          <w:fldChar w:fldCharType="begin"/>
        </w:r>
        <w:r>
          <w:rPr>
            <w:noProof/>
            <w:webHidden/>
          </w:rPr>
          <w:instrText xml:space="preserve"> PAGEREF _Toc51930089 \h </w:instrText>
        </w:r>
        <w:r>
          <w:rPr>
            <w:noProof/>
            <w:webHidden/>
          </w:rPr>
        </w:r>
      </w:ins>
      <w:r>
        <w:rPr>
          <w:noProof/>
          <w:webHidden/>
        </w:rPr>
        <w:fldChar w:fldCharType="separate"/>
      </w:r>
      <w:ins w:id="247" w:author="Elezovic Suad PMU/MFS-S" w:date="2020-09-25T12:40:00Z">
        <w:r>
          <w:rPr>
            <w:noProof/>
            <w:webHidden/>
          </w:rPr>
          <w:t>28</w:t>
        </w:r>
        <w:r>
          <w:rPr>
            <w:noProof/>
            <w:webHidden/>
          </w:rPr>
          <w:fldChar w:fldCharType="end"/>
        </w:r>
        <w:r w:rsidRPr="00FF63E1">
          <w:rPr>
            <w:rStyle w:val="Hyperlnk"/>
            <w:noProof/>
          </w:rPr>
          <w:fldChar w:fldCharType="end"/>
        </w:r>
      </w:ins>
    </w:p>
    <w:p w14:paraId="354BAF14" w14:textId="6DA46036" w:rsidR="00F57411" w:rsidRDefault="00F57411">
      <w:pPr>
        <w:pStyle w:val="Figurfrteckning"/>
        <w:tabs>
          <w:tab w:val="right" w:leader="dot" w:pos="9016"/>
        </w:tabs>
        <w:rPr>
          <w:ins w:id="248" w:author="Elezovic Suad PMU/MFS-S" w:date="2020-09-25T12:40:00Z"/>
          <w:rFonts w:asciiTheme="minorHAnsi" w:eastAsiaTheme="minorEastAsia" w:hAnsiTheme="minorHAnsi" w:cstheme="minorBidi"/>
          <w:noProof/>
          <w:lang w:val="sv-SE" w:eastAsia="sv-SE"/>
        </w:rPr>
      </w:pPr>
      <w:ins w:id="249"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"_Toc51930090"</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14: Pseudostocs of CEDEFOP-OJAs by validity period</w:t>
        </w:r>
        <w:r>
          <w:rPr>
            <w:noProof/>
            <w:webHidden/>
          </w:rPr>
          <w:tab/>
        </w:r>
        <w:r>
          <w:rPr>
            <w:noProof/>
            <w:webHidden/>
          </w:rPr>
          <w:fldChar w:fldCharType="begin"/>
        </w:r>
        <w:r>
          <w:rPr>
            <w:noProof/>
            <w:webHidden/>
          </w:rPr>
          <w:instrText xml:space="preserve"> PAGEREF _Toc51930090 \h </w:instrText>
        </w:r>
        <w:r>
          <w:rPr>
            <w:noProof/>
            <w:webHidden/>
          </w:rPr>
        </w:r>
      </w:ins>
      <w:r>
        <w:rPr>
          <w:noProof/>
          <w:webHidden/>
        </w:rPr>
        <w:fldChar w:fldCharType="separate"/>
      </w:r>
      <w:ins w:id="250" w:author="Elezovic Suad PMU/MFS-S" w:date="2020-09-25T12:40:00Z">
        <w:r>
          <w:rPr>
            <w:noProof/>
            <w:webHidden/>
          </w:rPr>
          <w:t>29</w:t>
        </w:r>
        <w:r>
          <w:rPr>
            <w:noProof/>
            <w:webHidden/>
          </w:rPr>
          <w:fldChar w:fldCharType="end"/>
        </w:r>
        <w:r w:rsidRPr="00FF63E1">
          <w:rPr>
            <w:rStyle w:val="Hyperlnk"/>
            <w:noProof/>
          </w:rPr>
          <w:fldChar w:fldCharType="end"/>
        </w:r>
      </w:ins>
    </w:p>
    <w:p w14:paraId="33884F7C" w14:textId="6451BD2F" w:rsidR="00F57411" w:rsidRDefault="00F57411">
      <w:pPr>
        <w:pStyle w:val="Figurfrteckning"/>
        <w:tabs>
          <w:tab w:val="right" w:leader="dot" w:pos="9016"/>
        </w:tabs>
        <w:rPr>
          <w:ins w:id="251" w:author="Elezovic Suad PMU/MFS-S" w:date="2020-09-25T12:40:00Z"/>
          <w:rFonts w:asciiTheme="minorHAnsi" w:eastAsiaTheme="minorEastAsia" w:hAnsiTheme="minorHAnsi" w:cstheme="minorBidi"/>
          <w:noProof/>
          <w:lang w:val="sv-SE" w:eastAsia="sv-SE"/>
        </w:rPr>
      </w:pPr>
      <w:ins w:id="252"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"_Toc51930091"</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15: Map of job ad pseudo‐stocks Q1 2019</w:t>
        </w:r>
        <w:r>
          <w:rPr>
            <w:noProof/>
            <w:webHidden/>
          </w:rPr>
          <w:tab/>
        </w:r>
        <w:r>
          <w:rPr>
            <w:noProof/>
            <w:webHidden/>
          </w:rPr>
          <w:fldChar w:fldCharType="begin"/>
        </w:r>
        <w:r>
          <w:rPr>
            <w:noProof/>
            <w:webHidden/>
          </w:rPr>
          <w:instrText xml:space="preserve"> PAGEREF _Toc51930091 \h </w:instrText>
        </w:r>
        <w:r>
          <w:rPr>
            <w:noProof/>
            <w:webHidden/>
          </w:rPr>
        </w:r>
      </w:ins>
      <w:r>
        <w:rPr>
          <w:noProof/>
          <w:webHidden/>
        </w:rPr>
        <w:fldChar w:fldCharType="separate"/>
      </w:r>
      <w:ins w:id="253" w:author="Elezovic Suad PMU/MFS-S" w:date="2020-09-25T12:40:00Z">
        <w:r>
          <w:rPr>
            <w:noProof/>
            <w:webHidden/>
          </w:rPr>
          <w:t>29</w:t>
        </w:r>
        <w:r>
          <w:rPr>
            <w:noProof/>
            <w:webHidden/>
          </w:rPr>
          <w:fldChar w:fldCharType="end"/>
        </w:r>
        <w:r w:rsidRPr="00FF63E1">
          <w:rPr>
            <w:rStyle w:val="Hyperlnk"/>
            <w:noProof/>
          </w:rPr>
          <w:fldChar w:fldCharType="end"/>
        </w:r>
      </w:ins>
    </w:p>
    <w:p w14:paraId="0F5E0AE3" w14:textId="06535D73" w:rsidR="00F57411" w:rsidRDefault="00F57411">
      <w:pPr>
        <w:pStyle w:val="Figurfrteckning"/>
        <w:tabs>
          <w:tab w:val="right" w:leader="dot" w:pos="9016"/>
        </w:tabs>
        <w:rPr>
          <w:ins w:id="254" w:author="Elezovic Suad PMU/MFS-S" w:date="2020-09-25T12:40:00Z"/>
          <w:rFonts w:asciiTheme="minorHAnsi" w:eastAsiaTheme="minorEastAsia" w:hAnsiTheme="minorHAnsi" w:cstheme="minorBidi"/>
          <w:noProof/>
          <w:lang w:val="sv-SE" w:eastAsia="sv-SE"/>
        </w:rPr>
      </w:pPr>
      <w:ins w:id="255"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"_Toc51930092"</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16: CEDEFOP‐OJA vs. JVS: relative share of job ads by industry sector</w:t>
        </w:r>
        <w:r>
          <w:rPr>
            <w:noProof/>
            <w:webHidden/>
          </w:rPr>
          <w:tab/>
        </w:r>
        <w:r>
          <w:rPr>
            <w:noProof/>
            <w:webHidden/>
          </w:rPr>
          <w:fldChar w:fldCharType="begin"/>
        </w:r>
        <w:r>
          <w:rPr>
            <w:noProof/>
            <w:webHidden/>
          </w:rPr>
          <w:instrText xml:space="preserve"> PAGEREF _Toc51930092 \h </w:instrText>
        </w:r>
        <w:r>
          <w:rPr>
            <w:noProof/>
            <w:webHidden/>
          </w:rPr>
        </w:r>
      </w:ins>
      <w:r>
        <w:rPr>
          <w:noProof/>
          <w:webHidden/>
        </w:rPr>
        <w:fldChar w:fldCharType="separate"/>
      </w:r>
      <w:ins w:id="256" w:author="Elezovic Suad PMU/MFS-S" w:date="2020-09-25T12:40:00Z">
        <w:r>
          <w:rPr>
            <w:noProof/>
            <w:webHidden/>
          </w:rPr>
          <w:t>30</w:t>
        </w:r>
        <w:r>
          <w:rPr>
            <w:noProof/>
            <w:webHidden/>
          </w:rPr>
          <w:fldChar w:fldCharType="end"/>
        </w:r>
        <w:r w:rsidRPr="00FF63E1">
          <w:rPr>
            <w:rStyle w:val="Hyperlnk"/>
            <w:noProof/>
          </w:rPr>
          <w:fldChar w:fldCharType="end"/>
        </w:r>
      </w:ins>
    </w:p>
    <w:p w14:paraId="25D45AD7" w14:textId="4790FEB0" w:rsidR="00F57411" w:rsidRDefault="00F57411">
      <w:pPr>
        <w:pStyle w:val="Figurfrteckning"/>
        <w:tabs>
          <w:tab w:val="right" w:leader="dot" w:pos="9016"/>
        </w:tabs>
        <w:rPr>
          <w:ins w:id="257" w:author="Elezovic Suad PMU/MFS-S" w:date="2020-09-25T12:40:00Z"/>
          <w:rFonts w:asciiTheme="minorHAnsi" w:eastAsiaTheme="minorEastAsia" w:hAnsiTheme="minorHAnsi" w:cstheme="minorBidi"/>
          <w:noProof/>
          <w:lang w:val="sv-SE" w:eastAsia="sv-SE"/>
        </w:rPr>
      </w:pPr>
      <w:ins w:id="258"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"_Toc51930093"</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17: OJAs used in labour market reporting by public-law / non-profit institutions (selection) – part 1</w:t>
        </w:r>
        <w:r>
          <w:rPr>
            <w:noProof/>
            <w:webHidden/>
          </w:rPr>
          <w:tab/>
        </w:r>
        <w:r>
          <w:rPr>
            <w:noProof/>
            <w:webHidden/>
          </w:rPr>
          <w:fldChar w:fldCharType="begin"/>
        </w:r>
        <w:r>
          <w:rPr>
            <w:noProof/>
            <w:webHidden/>
          </w:rPr>
          <w:instrText xml:space="preserve"> PAGEREF _Toc51930093 \h </w:instrText>
        </w:r>
        <w:r>
          <w:rPr>
            <w:noProof/>
            <w:webHidden/>
          </w:rPr>
        </w:r>
      </w:ins>
      <w:r>
        <w:rPr>
          <w:noProof/>
          <w:webHidden/>
        </w:rPr>
        <w:fldChar w:fldCharType="separate"/>
      </w:r>
      <w:ins w:id="259" w:author="Elezovic Suad PMU/MFS-S" w:date="2020-09-25T12:40:00Z">
        <w:r>
          <w:rPr>
            <w:noProof/>
            <w:webHidden/>
          </w:rPr>
          <w:t>34</w:t>
        </w:r>
        <w:r>
          <w:rPr>
            <w:noProof/>
            <w:webHidden/>
          </w:rPr>
          <w:fldChar w:fldCharType="end"/>
        </w:r>
        <w:r w:rsidRPr="00FF63E1">
          <w:rPr>
            <w:rStyle w:val="Hyperlnk"/>
            <w:noProof/>
          </w:rPr>
          <w:fldChar w:fldCharType="end"/>
        </w:r>
      </w:ins>
    </w:p>
    <w:p w14:paraId="5EADC2AB" w14:textId="339CA930" w:rsidR="00F57411" w:rsidRDefault="00F57411">
      <w:pPr>
        <w:pStyle w:val="Figurfrteckning"/>
        <w:tabs>
          <w:tab w:val="right" w:leader="dot" w:pos="9016"/>
        </w:tabs>
        <w:rPr>
          <w:ins w:id="260" w:author="Elezovic Suad PMU/MFS-S" w:date="2020-09-25T12:40:00Z"/>
          <w:rFonts w:asciiTheme="minorHAnsi" w:eastAsiaTheme="minorEastAsia" w:hAnsiTheme="minorHAnsi" w:cstheme="minorBidi"/>
          <w:noProof/>
          <w:lang w:val="sv-SE" w:eastAsia="sv-SE"/>
        </w:rPr>
      </w:pPr>
      <w:ins w:id="261"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"_Toc51930094"</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18: OJAs used in labour market reporting by public-law / non-profit institutions (selection) – part 2</w:t>
        </w:r>
        <w:r>
          <w:rPr>
            <w:noProof/>
            <w:webHidden/>
          </w:rPr>
          <w:tab/>
        </w:r>
        <w:r>
          <w:rPr>
            <w:noProof/>
            <w:webHidden/>
          </w:rPr>
          <w:fldChar w:fldCharType="begin"/>
        </w:r>
        <w:r>
          <w:rPr>
            <w:noProof/>
            <w:webHidden/>
          </w:rPr>
          <w:instrText xml:space="preserve"> PAGEREF _Toc51930094 \h </w:instrText>
        </w:r>
        <w:r>
          <w:rPr>
            <w:noProof/>
            <w:webHidden/>
          </w:rPr>
        </w:r>
      </w:ins>
      <w:r>
        <w:rPr>
          <w:noProof/>
          <w:webHidden/>
        </w:rPr>
        <w:fldChar w:fldCharType="separate"/>
      </w:r>
      <w:ins w:id="262" w:author="Elezovic Suad PMU/MFS-S" w:date="2020-09-25T12:40:00Z">
        <w:r>
          <w:rPr>
            <w:noProof/>
            <w:webHidden/>
          </w:rPr>
          <w:t>36</w:t>
        </w:r>
        <w:r>
          <w:rPr>
            <w:noProof/>
            <w:webHidden/>
          </w:rPr>
          <w:fldChar w:fldCharType="end"/>
        </w:r>
        <w:r w:rsidRPr="00FF63E1">
          <w:rPr>
            <w:rStyle w:val="Hyperlnk"/>
            <w:noProof/>
          </w:rPr>
          <w:fldChar w:fldCharType="end"/>
        </w:r>
      </w:ins>
    </w:p>
    <w:p w14:paraId="4B120EC9" w14:textId="7BF5A11A" w:rsidR="00F57411" w:rsidRDefault="00F57411">
      <w:pPr>
        <w:pStyle w:val="Figurfrteckning"/>
        <w:tabs>
          <w:tab w:val="right" w:leader="dot" w:pos="9016"/>
        </w:tabs>
        <w:rPr>
          <w:ins w:id="263" w:author="Elezovic Suad PMU/MFS-S" w:date="2020-09-25T12:40:00Z"/>
          <w:rFonts w:asciiTheme="minorHAnsi" w:eastAsiaTheme="minorEastAsia" w:hAnsiTheme="minorHAnsi" w:cstheme="minorBidi"/>
          <w:noProof/>
          <w:lang w:val="sv-SE" w:eastAsia="sv-SE"/>
        </w:rPr>
      </w:pPr>
      <w:ins w:id="264"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"_Toc51930095"</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19: OJAs (commercially) collected and analysed by private companies (selection)</w:t>
        </w:r>
        <w:r>
          <w:rPr>
            <w:noProof/>
            <w:webHidden/>
          </w:rPr>
          <w:tab/>
        </w:r>
        <w:r>
          <w:rPr>
            <w:noProof/>
            <w:webHidden/>
          </w:rPr>
          <w:fldChar w:fldCharType="begin"/>
        </w:r>
        <w:r>
          <w:rPr>
            <w:noProof/>
            <w:webHidden/>
          </w:rPr>
          <w:instrText xml:space="preserve"> PAGEREF _Toc51930095 \h </w:instrText>
        </w:r>
        <w:r>
          <w:rPr>
            <w:noProof/>
            <w:webHidden/>
          </w:rPr>
        </w:r>
      </w:ins>
      <w:r>
        <w:rPr>
          <w:noProof/>
          <w:webHidden/>
        </w:rPr>
        <w:fldChar w:fldCharType="separate"/>
      </w:r>
      <w:ins w:id="265" w:author="Elezovic Suad PMU/MFS-S" w:date="2020-09-25T12:40:00Z">
        <w:r>
          <w:rPr>
            <w:noProof/>
            <w:webHidden/>
          </w:rPr>
          <w:t>38</w:t>
        </w:r>
        <w:r>
          <w:rPr>
            <w:noProof/>
            <w:webHidden/>
          </w:rPr>
          <w:fldChar w:fldCharType="end"/>
        </w:r>
        <w:r w:rsidRPr="00FF63E1">
          <w:rPr>
            <w:rStyle w:val="Hyperlnk"/>
            <w:noProof/>
          </w:rPr>
          <w:fldChar w:fldCharType="end"/>
        </w:r>
      </w:ins>
    </w:p>
    <w:p w14:paraId="0ECE07BE" w14:textId="20F0A4E8" w:rsidR="00F57411" w:rsidRDefault="00F57411">
      <w:pPr>
        <w:pStyle w:val="Figurfrteckning"/>
        <w:tabs>
          <w:tab w:val="right" w:leader="dot" w:pos="9016"/>
        </w:tabs>
        <w:rPr>
          <w:ins w:id="266" w:author="Elezovic Suad PMU/MFS-S" w:date="2020-09-25T12:40:00Z"/>
          <w:rFonts w:asciiTheme="minorHAnsi" w:eastAsiaTheme="minorEastAsia" w:hAnsiTheme="minorHAnsi" w:cstheme="minorBidi"/>
          <w:noProof/>
          <w:lang w:val="sv-SE" w:eastAsia="sv-SE"/>
        </w:rPr>
      </w:pPr>
      <w:ins w:id="267"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"_Toc51930096"</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20: Australia: First page of the monthly report of Internet Vacancy Index (IVI)</w:t>
        </w:r>
        <w:r>
          <w:rPr>
            <w:noProof/>
            <w:webHidden/>
          </w:rPr>
          <w:tab/>
        </w:r>
        <w:r>
          <w:rPr>
            <w:noProof/>
            <w:webHidden/>
          </w:rPr>
          <w:fldChar w:fldCharType="begin"/>
        </w:r>
        <w:r>
          <w:rPr>
            <w:noProof/>
            <w:webHidden/>
          </w:rPr>
          <w:instrText xml:space="preserve"> PAGEREF _Toc51930096 \h </w:instrText>
        </w:r>
        <w:r>
          <w:rPr>
            <w:noProof/>
            <w:webHidden/>
          </w:rPr>
        </w:r>
      </w:ins>
      <w:r>
        <w:rPr>
          <w:noProof/>
          <w:webHidden/>
        </w:rPr>
        <w:fldChar w:fldCharType="separate"/>
      </w:r>
      <w:ins w:id="268" w:author="Elezovic Suad PMU/MFS-S" w:date="2020-09-25T12:40:00Z">
        <w:r>
          <w:rPr>
            <w:noProof/>
            <w:webHidden/>
          </w:rPr>
          <w:t>38</w:t>
        </w:r>
        <w:r>
          <w:rPr>
            <w:noProof/>
            <w:webHidden/>
          </w:rPr>
          <w:fldChar w:fldCharType="end"/>
        </w:r>
        <w:r w:rsidRPr="00FF63E1">
          <w:rPr>
            <w:rStyle w:val="Hyperlnk"/>
            <w:noProof/>
          </w:rPr>
          <w:fldChar w:fldCharType="end"/>
        </w:r>
      </w:ins>
    </w:p>
    <w:p w14:paraId="110BCBE2" w14:textId="799CEF5D" w:rsidR="00F57411" w:rsidRDefault="00F57411">
      <w:pPr>
        <w:pStyle w:val="Figurfrteckning"/>
        <w:tabs>
          <w:tab w:val="right" w:leader="dot" w:pos="9016"/>
        </w:tabs>
        <w:rPr>
          <w:ins w:id="269" w:author="Elezovic Suad PMU/MFS-S" w:date="2020-09-25T12:40:00Z"/>
          <w:rFonts w:asciiTheme="minorHAnsi" w:eastAsiaTheme="minorEastAsia" w:hAnsiTheme="minorHAnsi" w:cstheme="minorBidi"/>
          <w:noProof/>
          <w:lang w:val="sv-SE" w:eastAsia="sv-SE"/>
        </w:rPr>
      </w:pPr>
      <w:ins w:id="270"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"_Toc51930097"</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21: USA: First page of the monthly report of Help Wanted Online (HWOL) Index</w:t>
        </w:r>
        <w:r>
          <w:rPr>
            <w:noProof/>
            <w:webHidden/>
          </w:rPr>
          <w:tab/>
        </w:r>
        <w:r>
          <w:rPr>
            <w:noProof/>
            <w:webHidden/>
          </w:rPr>
          <w:fldChar w:fldCharType="begin"/>
        </w:r>
        <w:r>
          <w:rPr>
            <w:noProof/>
            <w:webHidden/>
          </w:rPr>
          <w:instrText xml:space="preserve"> PAGEREF _Toc51930097 \h </w:instrText>
        </w:r>
        <w:r>
          <w:rPr>
            <w:noProof/>
            <w:webHidden/>
          </w:rPr>
        </w:r>
      </w:ins>
      <w:r>
        <w:rPr>
          <w:noProof/>
          <w:webHidden/>
        </w:rPr>
        <w:fldChar w:fldCharType="separate"/>
      </w:r>
      <w:ins w:id="271" w:author="Elezovic Suad PMU/MFS-S" w:date="2020-09-25T12:40:00Z">
        <w:r>
          <w:rPr>
            <w:noProof/>
            <w:webHidden/>
          </w:rPr>
          <w:t>39</w:t>
        </w:r>
        <w:r>
          <w:rPr>
            <w:noProof/>
            <w:webHidden/>
          </w:rPr>
          <w:fldChar w:fldCharType="end"/>
        </w:r>
        <w:r w:rsidRPr="00FF63E1">
          <w:rPr>
            <w:rStyle w:val="Hyperlnk"/>
            <w:noProof/>
          </w:rPr>
          <w:fldChar w:fldCharType="end"/>
        </w:r>
      </w:ins>
    </w:p>
    <w:p w14:paraId="0C995800" w14:textId="13A83045" w:rsidR="00F57411" w:rsidRDefault="00F57411">
      <w:pPr>
        <w:pStyle w:val="Figurfrteckning"/>
        <w:tabs>
          <w:tab w:val="right" w:leader="dot" w:pos="9016"/>
        </w:tabs>
        <w:rPr>
          <w:ins w:id="272" w:author="Elezovic Suad PMU/MFS-S" w:date="2020-09-25T12:40:00Z"/>
          <w:rFonts w:asciiTheme="minorHAnsi" w:eastAsiaTheme="minorEastAsia" w:hAnsiTheme="minorHAnsi" w:cstheme="minorBidi"/>
          <w:noProof/>
          <w:lang w:val="sv-SE" w:eastAsia="sv-SE"/>
        </w:rPr>
      </w:pPr>
      <w:ins w:id="273"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"_Toc51930098"</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22: Burningglass US: Free access to timely data in the situation of Covid-19</w:t>
        </w:r>
        <w:r>
          <w:rPr>
            <w:noProof/>
            <w:webHidden/>
          </w:rPr>
          <w:tab/>
        </w:r>
        <w:r>
          <w:rPr>
            <w:noProof/>
            <w:webHidden/>
          </w:rPr>
          <w:fldChar w:fldCharType="begin"/>
        </w:r>
        <w:r>
          <w:rPr>
            <w:noProof/>
            <w:webHidden/>
          </w:rPr>
          <w:instrText xml:space="preserve"> PAGEREF _Toc51930098 \h </w:instrText>
        </w:r>
        <w:r>
          <w:rPr>
            <w:noProof/>
            <w:webHidden/>
          </w:rPr>
        </w:r>
      </w:ins>
      <w:r>
        <w:rPr>
          <w:noProof/>
          <w:webHidden/>
        </w:rPr>
        <w:fldChar w:fldCharType="separate"/>
      </w:r>
      <w:ins w:id="274" w:author="Elezovic Suad PMU/MFS-S" w:date="2020-09-25T12:40:00Z">
        <w:r>
          <w:rPr>
            <w:noProof/>
            <w:webHidden/>
          </w:rPr>
          <w:t>41</w:t>
        </w:r>
        <w:r>
          <w:rPr>
            <w:noProof/>
            <w:webHidden/>
          </w:rPr>
          <w:fldChar w:fldCharType="end"/>
        </w:r>
        <w:r w:rsidRPr="00FF63E1">
          <w:rPr>
            <w:rStyle w:val="Hyperlnk"/>
            <w:noProof/>
          </w:rPr>
          <w:fldChar w:fldCharType="end"/>
        </w:r>
      </w:ins>
    </w:p>
    <w:p w14:paraId="71D1A2A2" w14:textId="5736075A" w:rsidR="00F57411" w:rsidRDefault="00F57411">
      <w:pPr>
        <w:pStyle w:val="Figurfrteckning"/>
        <w:tabs>
          <w:tab w:val="right" w:leader="dot" w:pos="9016"/>
        </w:tabs>
        <w:rPr>
          <w:ins w:id="275" w:author="Elezovic Suad PMU/MFS-S" w:date="2020-09-25T12:40:00Z"/>
          <w:rFonts w:asciiTheme="minorHAnsi" w:eastAsiaTheme="minorEastAsia" w:hAnsiTheme="minorHAnsi" w:cstheme="minorBidi"/>
          <w:noProof/>
          <w:lang w:val="sv-SE" w:eastAsia="sv-SE"/>
        </w:rPr>
      </w:pPr>
      <w:ins w:id="276"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"_Toc51930099"</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23: Indeed Hiring Lab: Free access to timely data in the situation of Covid-19 (first page)</w:t>
        </w:r>
        <w:r>
          <w:rPr>
            <w:noProof/>
            <w:webHidden/>
          </w:rPr>
          <w:tab/>
        </w:r>
        <w:r>
          <w:rPr>
            <w:noProof/>
            <w:webHidden/>
          </w:rPr>
          <w:fldChar w:fldCharType="begin"/>
        </w:r>
        <w:r>
          <w:rPr>
            <w:noProof/>
            <w:webHidden/>
          </w:rPr>
          <w:instrText xml:space="preserve"> PAGEREF _Toc51930099 \h </w:instrText>
        </w:r>
        <w:r>
          <w:rPr>
            <w:noProof/>
            <w:webHidden/>
          </w:rPr>
        </w:r>
      </w:ins>
      <w:r>
        <w:rPr>
          <w:noProof/>
          <w:webHidden/>
        </w:rPr>
        <w:fldChar w:fldCharType="separate"/>
      </w:r>
      <w:ins w:id="277" w:author="Elezovic Suad PMU/MFS-S" w:date="2020-09-25T12:40:00Z">
        <w:r>
          <w:rPr>
            <w:noProof/>
            <w:webHidden/>
          </w:rPr>
          <w:t>42</w:t>
        </w:r>
        <w:r>
          <w:rPr>
            <w:noProof/>
            <w:webHidden/>
          </w:rPr>
          <w:fldChar w:fldCharType="end"/>
        </w:r>
        <w:r w:rsidRPr="00FF63E1">
          <w:rPr>
            <w:rStyle w:val="Hyperlnk"/>
            <w:noProof/>
          </w:rPr>
          <w:fldChar w:fldCharType="end"/>
        </w:r>
      </w:ins>
    </w:p>
    <w:p w14:paraId="12590841" w14:textId="30688313" w:rsidR="00F57411" w:rsidRDefault="00F57411">
      <w:pPr>
        <w:pStyle w:val="Figurfrteckning"/>
        <w:tabs>
          <w:tab w:val="right" w:leader="dot" w:pos="9016"/>
        </w:tabs>
        <w:rPr>
          <w:ins w:id="278" w:author="Elezovic Suad PMU/MFS-S" w:date="2020-09-25T12:40:00Z"/>
          <w:rFonts w:asciiTheme="minorHAnsi" w:eastAsiaTheme="minorEastAsia" w:hAnsiTheme="minorHAnsi" w:cstheme="minorBidi"/>
          <w:noProof/>
          <w:lang w:val="sv-SE" w:eastAsia="sv-SE"/>
        </w:rPr>
      </w:pPr>
      <w:ins w:id="279"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"_Toc51930100"</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24: LinkedIn: How COVID-19 is impacting hiring around the world</w:t>
        </w:r>
        <w:r>
          <w:rPr>
            <w:noProof/>
            <w:webHidden/>
          </w:rPr>
          <w:tab/>
        </w:r>
        <w:r>
          <w:rPr>
            <w:noProof/>
            <w:webHidden/>
          </w:rPr>
          <w:fldChar w:fldCharType="begin"/>
        </w:r>
        <w:r>
          <w:rPr>
            <w:noProof/>
            <w:webHidden/>
          </w:rPr>
          <w:instrText xml:space="preserve"> PAGEREF _Toc51930100 \h </w:instrText>
        </w:r>
        <w:r>
          <w:rPr>
            <w:noProof/>
            <w:webHidden/>
          </w:rPr>
        </w:r>
      </w:ins>
      <w:r>
        <w:rPr>
          <w:noProof/>
          <w:webHidden/>
        </w:rPr>
        <w:fldChar w:fldCharType="separate"/>
      </w:r>
      <w:ins w:id="280" w:author="Elezovic Suad PMU/MFS-S" w:date="2020-09-25T12:40:00Z">
        <w:r>
          <w:rPr>
            <w:noProof/>
            <w:webHidden/>
          </w:rPr>
          <w:t>43</w:t>
        </w:r>
        <w:r>
          <w:rPr>
            <w:noProof/>
            <w:webHidden/>
          </w:rPr>
          <w:fldChar w:fldCharType="end"/>
        </w:r>
        <w:r w:rsidRPr="00FF63E1">
          <w:rPr>
            <w:rStyle w:val="Hyperlnk"/>
            <w:noProof/>
          </w:rPr>
          <w:fldChar w:fldCharType="end"/>
        </w:r>
      </w:ins>
    </w:p>
    <w:p w14:paraId="7C9E7290" w14:textId="04EBF7B9" w:rsidR="00F57411" w:rsidRDefault="00F57411">
      <w:pPr>
        <w:pStyle w:val="Figurfrteckning"/>
        <w:tabs>
          <w:tab w:val="right" w:leader="dot" w:pos="9016"/>
        </w:tabs>
        <w:rPr>
          <w:ins w:id="281" w:author="Elezovic Suad PMU/MFS-S" w:date="2020-09-25T12:40:00Z"/>
          <w:rFonts w:asciiTheme="minorHAnsi" w:eastAsiaTheme="minorEastAsia" w:hAnsiTheme="minorHAnsi" w:cstheme="minorBidi"/>
          <w:noProof/>
          <w:lang w:val="sv-SE" w:eastAsia="sv-SE"/>
        </w:rPr>
      </w:pPr>
      <w:ins w:id="282"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"_Toc51930101"</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25: Textkernel: Free access to timely graphs in the situation of Covid-19</w:t>
        </w:r>
        <w:r>
          <w:rPr>
            <w:noProof/>
            <w:webHidden/>
          </w:rPr>
          <w:tab/>
        </w:r>
        <w:r>
          <w:rPr>
            <w:noProof/>
            <w:webHidden/>
          </w:rPr>
          <w:fldChar w:fldCharType="begin"/>
        </w:r>
        <w:r>
          <w:rPr>
            <w:noProof/>
            <w:webHidden/>
          </w:rPr>
          <w:instrText xml:space="preserve"> PAGEREF _Toc51930101 \h </w:instrText>
        </w:r>
        <w:r>
          <w:rPr>
            <w:noProof/>
            <w:webHidden/>
          </w:rPr>
        </w:r>
      </w:ins>
      <w:r>
        <w:rPr>
          <w:noProof/>
          <w:webHidden/>
        </w:rPr>
        <w:fldChar w:fldCharType="separate"/>
      </w:r>
      <w:ins w:id="283" w:author="Elezovic Suad PMU/MFS-S" w:date="2020-09-25T12:40:00Z">
        <w:r>
          <w:rPr>
            <w:noProof/>
            <w:webHidden/>
          </w:rPr>
          <w:t>44</w:t>
        </w:r>
        <w:r>
          <w:rPr>
            <w:noProof/>
            <w:webHidden/>
          </w:rPr>
          <w:fldChar w:fldCharType="end"/>
        </w:r>
        <w:r w:rsidRPr="00FF63E1">
          <w:rPr>
            <w:rStyle w:val="Hyperlnk"/>
            <w:noProof/>
          </w:rPr>
          <w:fldChar w:fldCharType="end"/>
        </w:r>
      </w:ins>
    </w:p>
    <w:p w14:paraId="659DED0E" w14:textId="51AE8BD8" w:rsidR="00F57411" w:rsidRDefault="00F57411">
      <w:pPr>
        <w:pStyle w:val="Figurfrteckning"/>
        <w:tabs>
          <w:tab w:val="right" w:leader="dot" w:pos="9016"/>
        </w:tabs>
        <w:rPr>
          <w:ins w:id="284" w:author="Elezovic Suad PMU/MFS-S" w:date="2020-09-25T12:40:00Z"/>
          <w:rFonts w:asciiTheme="minorHAnsi" w:eastAsiaTheme="minorEastAsia" w:hAnsiTheme="minorHAnsi" w:cstheme="minorBidi"/>
          <w:noProof/>
          <w:lang w:val="sv-SE" w:eastAsia="sv-SE"/>
        </w:rPr>
      </w:pPr>
      <w:ins w:id="285"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"_Toc51930102"</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26: Germany: how to interpret the different OJA indicators from selected private companies using the example of Covid-19</w:t>
        </w:r>
        <w:r>
          <w:rPr>
            <w:noProof/>
            <w:webHidden/>
          </w:rPr>
          <w:tab/>
        </w:r>
        <w:r>
          <w:rPr>
            <w:noProof/>
            <w:webHidden/>
          </w:rPr>
          <w:fldChar w:fldCharType="begin"/>
        </w:r>
        <w:r>
          <w:rPr>
            <w:noProof/>
            <w:webHidden/>
          </w:rPr>
          <w:instrText xml:space="preserve"> PAGEREF _Toc51930102 \h </w:instrText>
        </w:r>
        <w:r>
          <w:rPr>
            <w:noProof/>
            <w:webHidden/>
          </w:rPr>
        </w:r>
      </w:ins>
      <w:r>
        <w:rPr>
          <w:noProof/>
          <w:webHidden/>
        </w:rPr>
        <w:fldChar w:fldCharType="separate"/>
      </w:r>
      <w:ins w:id="286" w:author="Elezovic Suad PMU/MFS-S" w:date="2020-09-25T12:40:00Z">
        <w:r>
          <w:rPr>
            <w:noProof/>
            <w:webHidden/>
          </w:rPr>
          <w:t>45</w:t>
        </w:r>
        <w:r>
          <w:rPr>
            <w:noProof/>
            <w:webHidden/>
          </w:rPr>
          <w:fldChar w:fldCharType="end"/>
        </w:r>
        <w:r w:rsidRPr="00FF63E1">
          <w:rPr>
            <w:rStyle w:val="Hyperlnk"/>
            <w:noProof/>
          </w:rPr>
          <w:fldChar w:fldCharType="end"/>
        </w:r>
      </w:ins>
    </w:p>
    <w:p w14:paraId="769C1DE8" w14:textId="396F1132" w:rsidR="00F57411" w:rsidRDefault="00F57411">
      <w:pPr>
        <w:pStyle w:val="Figurfrteckning"/>
        <w:tabs>
          <w:tab w:val="right" w:leader="dot" w:pos="9016"/>
        </w:tabs>
        <w:rPr>
          <w:ins w:id="287" w:author="Elezovic Suad PMU/MFS-S" w:date="2020-09-25T12:40:00Z"/>
          <w:rFonts w:asciiTheme="minorHAnsi" w:eastAsiaTheme="minorEastAsia" w:hAnsiTheme="minorHAnsi" w:cstheme="minorBidi"/>
          <w:noProof/>
          <w:lang w:val="sv-SE" w:eastAsia="sv-SE"/>
        </w:rPr>
      </w:pPr>
      <w:ins w:id="288"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"_Toc51930103"</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lang w:val="en-GB"/>
          </w:rPr>
          <w:t>Figure 27: LMC index 072018 - 032019 average over occupations and quarters</w:t>
        </w:r>
        <w:r>
          <w:rPr>
            <w:noProof/>
            <w:webHidden/>
          </w:rPr>
          <w:tab/>
        </w:r>
        <w:r>
          <w:rPr>
            <w:noProof/>
            <w:webHidden/>
          </w:rPr>
          <w:fldChar w:fldCharType="begin"/>
        </w:r>
        <w:r>
          <w:rPr>
            <w:noProof/>
            <w:webHidden/>
          </w:rPr>
          <w:instrText xml:space="preserve"> PAGEREF _Toc51930103 \h </w:instrText>
        </w:r>
        <w:r>
          <w:rPr>
            <w:noProof/>
            <w:webHidden/>
          </w:rPr>
        </w:r>
      </w:ins>
      <w:r>
        <w:rPr>
          <w:noProof/>
          <w:webHidden/>
        </w:rPr>
        <w:fldChar w:fldCharType="separate"/>
      </w:r>
      <w:ins w:id="289" w:author="Elezovic Suad PMU/MFS-S" w:date="2020-09-25T12:40:00Z">
        <w:r>
          <w:rPr>
            <w:noProof/>
            <w:webHidden/>
          </w:rPr>
          <w:t>50</w:t>
        </w:r>
        <w:r>
          <w:rPr>
            <w:noProof/>
            <w:webHidden/>
          </w:rPr>
          <w:fldChar w:fldCharType="end"/>
        </w:r>
        <w:r w:rsidRPr="00FF63E1">
          <w:rPr>
            <w:rStyle w:val="Hyperlnk"/>
            <w:noProof/>
          </w:rPr>
          <w:fldChar w:fldCharType="end"/>
        </w:r>
      </w:ins>
    </w:p>
    <w:p w14:paraId="5E3435BB" w14:textId="593F7411" w:rsidR="00F57411" w:rsidRDefault="00F57411">
      <w:pPr>
        <w:pStyle w:val="Figurfrteckning"/>
        <w:tabs>
          <w:tab w:val="right" w:leader="dot" w:pos="9016"/>
        </w:tabs>
        <w:rPr>
          <w:ins w:id="290" w:author="Elezovic Suad PMU/MFS-S" w:date="2020-09-25T12:40:00Z"/>
          <w:rFonts w:asciiTheme="minorHAnsi" w:eastAsiaTheme="minorEastAsia" w:hAnsiTheme="minorHAnsi" w:cstheme="minorBidi"/>
          <w:noProof/>
          <w:lang w:val="sv-SE" w:eastAsia="sv-SE"/>
        </w:rPr>
      </w:pPr>
      <w:ins w:id="291"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"_Toc51930104"</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28: OJAs vs JV rates: Italy, Total Economy (NACE Rev. 2 economic activity sections from B to S, excluding O)</w:t>
        </w:r>
        <w:r>
          <w:rPr>
            <w:noProof/>
            <w:webHidden/>
          </w:rPr>
          <w:tab/>
        </w:r>
        <w:r>
          <w:rPr>
            <w:noProof/>
            <w:webHidden/>
          </w:rPr>
          <w:fldChar w:fldCharType="begin"/>
        </w:r>
        <w:r>
          <w:rPr>
            <w:noProof/>
            <w:webHidden/>
          </w:rPr>
          <w:instrText xml:space="preserve"> PAGEREF _Toc51930104 \h </w:instrText>
        </w:r>
        <w:r>
          <w:rPr>
            <w:noProof/>
            <w:webHidden/>
          </w:rPr>
        </w:r>
      </w:ins>
      <w:r>
        <w:rPr>
          <w:noProof/>
          <w:webHidden/>
        </w:rPr>
        <w:fldChar w:fldCharType="separate"/>
      </w:r>
      <w:ins w:id="292" w:author="Elezovic Suad PMU/MFS-S" w:date="2020-09-25T12:40:00Z">
        <w:r>
          <w:rPr>
            <w:noProof/>
            <w:webHidden/>
          </w:rPr>
          <w:t>53</w:t>
        </w:r>
        <w:r>
          <w:rPr>
            <w:noProof/>
            <w:webHidden/>
          </w:rPr>
          <w:fldChar w:fldCharType="end"/>
        </w:r>
        <w:r w:rsidRPr="00FF63E1">
          <w:rPr>
            <w:rStyle w:val="Hyperlnk"/>
            <w:noProof/>
          </w:rPr>
          <w:fldChar w:fldCharType="end"/>
        </w:r>
      </w:ins>
    </w:p>
    <w:p w14:paraId="13FE28DE" w14:textId="2338C48A" w:rsidR="00F57411" w:rsidRDefault="00F57411">
      <w:pPr>
        <w:pStyle w:val="Figurfrteckning"/>
        <w:tabs>
          <w:tab w:val="right" w:leader="dot" w:pos="9016"/>
        </w:tabs>
        <w:rPr>
          <w:ins w:id="293" w:author="Elezovic Suad PMU/MFS-S" w:date="2020-09-25T12:40:00Z"/>
          <w:rFonts w:asciiTheme="minorHAnsi" w:eastAsiaTheme="minorEastAsia" w:hAnsiTheme="minorHAnsi" w:cstheme="minorBidi"/>
          <w:noProof/>
          <w:lang w:val="sv-SE" w:eastAsia="sv-SE"/>
        </w:rPr>
      </w:pPr>
      <w:ins w:id="294"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"_Toc51930105"</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29: OJAs vs JV rates: Italy, Industry (NACE Rev. 2 economic activity sections from B to F)</w:t>
        </w:r>
        <w:r>
          <w:rPr>
            <w:noProof/>
            <w:webHidden/>
          </w:rPr>
          <w:tab/>
        </w:r>
        <w:r>
          <w:rPr>
            <w:noProof/>
            <w:webHidden/>
          </w:rPr>
          <w:fldChar w:fldCharType="begin"/>
        </w:r>
        <w:r>
          <w:rPr>
            <w:noProof/>
            <w:webHidden/>
          </w:rPr>
          <w:instrText xml:space="preserve"> PAGEREF _Toc51930105 \h </w:instrText>
        </w:r>
        <w:r>
          <w:rPr>
            <w:noProof/>
            <w:webHidden/>
          </w:rPr>
        </w:r>
      </w:ins>
      <w:r>
        <w:rPr>
          <w:noProof/>
          <w:webHidden/>
        </w:rPr>
        <w:fldChar w:fldCharType="separate"/>
      </w:r>
      <w:ins w:id="295" w:author="Elezovic Suad PMU/MFS-S" w:date="2020-09-25T12:40:00Z">
        <w:r>
          <w:rPr>
            <w:noProof/>
            <w:webHidden/>
          </w:rPr>
          <w:t>54</w:t>
        </w:r>
        <w:r>
          <w:rPr>
            <w:noProof/>
            <w:webHidden/>
          </w:rPr>
          <w:fldChar w:fldCharType="end"/>
        </w:r>
        <w:r w:rsidRPr="00FF63E1">
          <w:rPr>
            <w:rStyle w:val="Hyperlnk"/>
            <w:noProof/>
          </w:rPr>
          <w:fldChar w:fldCharType="end"/>
        </w:r>
      </w:ins>
    </w:p>
    <w:p w14:paraId="18728FA3" w14:textId="42DB34CC" w:rsidR="00F57411" w:rsidRDefault="00F57411">
      <w:pPr>
        <w:pStyle w:val="Figurfrteckning"/>
        <w:tabs>
          <w:tab w:val="right" w:leader="dot" w:pos="9016"/>
        </w:tabs>
        <w:rPr>
          <w:ins w:id="296" w:author="Elezovic Suad PMU/MFS-S" w:date="2020-09-25T12:40:00Z"/>
          <w:rFonts w:asciiTheme="minorHAnsi" w:eastAsiaTheme="minorEastAsia" w:hAnsiTheme="minorHAnsi" w:cstheme="minorBidi"/>
          <w:noProof/>
          <w:lang w:val="sv-SE" w:eastAsia="sv-SE"/>
        </w:rPr>
      </w:pPr>
      <w:ins w:id="297"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"_Toc51930106"</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30: OJAs vs JV rates: Italy, Industry (NACE Rev. 2 economic activity sections from G to S, excluding O)</w:t>
        </w:r>
        <w:r>
          <w:rPr>
            <w:noProof/>
            <w:webHidden/>
          </w:rPr>
          <w:tab/>
        </w:r>
        <w:r>
          <w:rPr>
            <w:noProof/>
            <w:webHidden/>
          </w:rPr>
          <w:fldChar w:fldCharType="begin"/>
        </w:r>
        <w:r>
          <w:rPr>
            <w:noProof/>
            <w:webHidden/>
          </w:rPr>
          <w:instrText xml:space="preserve"> PAGEREF _Toc51930106 \h </w:instrText>
        </w:r>
        <w:r>
          <w:rPr>
            <w:noProof/>
            <w:webHidden/>
          </w:rPr>
        </w:r>
      </w:ins>
      <w:r>
        <w:rPr>
          <w:noProof/>
          <w:webHidden/>
        </w:rPr>
        <w:fldChar w:fldCharType="separate"/>
      </w:r>
      <w:ins w:id="298" w:author="Elezovic Suad PMU/MFS-S" w:date="2020-09-25T12:40:00Z">
        <w:r>
          <w:rPr>
            <w:noProof/>
            <w:webHidden/>
          </w:rPr>
          <w:t>54</w:t>
        </w:r>
        <w:r>
          <w:rPr>
            <w:noProof/>
            <w:webHidden/>
          </w:rPr>
          <w:fldChar w:fldCharType="end"/>
        </w:r>
        <w:r w:rsidRPr="00FF63E1">
          <w:rPr>
            <w:rStyle w:val="Hyperlnk"/>
            <w:noProof/>
          </w:rPr>
          <w:fldChar w:fldCharType="end"/>
        </w:r>
      </w:ins>
    </w:p>
    <w:p w14:paraId="7DFD2286" w14:textId="73A1D66D" w:rsidR="00F57411" w:rsidRDefault="00F57411">
      <w:pPr>
        <w:pStyle w:val="Figurfrteckning"/>
        <w:tabs>
          <w:tab w:val="right" w:leader="dot" w:pos="9016"/>
        </w:tabs>
        <w:rPr>
          <w:ins w:id="299" w:author="Elezovic Suad PMU/MFS-S" w:date="2020-09-25T12:40:00Z"/>
          <w:rFonts w:asciiTheme="minorHAnsi" w:eastAsiaTheme="minorEastAsia" w:hAnsiTheme="minorHAnsi" w:cstheme="minorBidi"/>
          <w:noProof/>
          <w:lang w:val="sv-SE" w:eastAsia="sv-SE"/>
        </w:rPr>
      </w:pPr>
      <w:ins w:id="300" w:author="Elezovic Suad PMU/MFS-S" w:date="2020-09-25T12:40:00Z">
        <w:r w:rsidRPr="00FF63E1">
          <w:rPr>
            <w:rStyle w:val="Hyperlnk"/>
            <w:noProof/>
          </w:rPr>
          <w:lastRenderedPageBreak/>
          <w:fldChar w:fldCharType="begin"/>
        </w:r>
        <w:r w:rsidRPr="00FF63E1">
          <w:rPr>
            <w:rStyle w:val="Hyperlnk"/>
            <w:noProof/>
          </w:rPr>
          <w:instrText xml:space="preserve"> </w:instrText>
        </w:r>
        <w:r>
          <w:rPr>
            <w:noProof/>
          </w:rPr>
          <w:instrText>HYPERLINK \l "_Toc51930107"</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31: OJAs daily distribution during the four quarters of 2019: the Italian case, first quarter 2019</w:t>
        </w:r>
        <w:r>
          <w:rPr>
            <w:noProof/>
            <w:webHidden/>
          </w:rPr>
          <w:tab/>
        </w:r>
        <w:r>
          <w:rPr>
            <w:noProof/>
            <w:webHidden/>
          </w:rPr>
          <w:fldChar w:fldCharType="begin"/>
        </w:r>
        <w:r>
          <w:rPr>
            <w:noProof/>
            <w:webHidden/>
          </w:rPr>
          <w:instrText xml:space="preserve"> PAGEREF _Toc51930107 \h </w:instrText>
        </w:r>
        <w:r>
          <w:rPr>
            <w:noProof/>
            <w:webHidden/>
          </w:rPr>
        </w:r>
      </w:ins>
      <w:r>
        <w:rPr>
          <w:noProof/>
          <w:webHidden/>
        </w:rPr>
        <w:fldChar w:fldCharType="separate"/>
      </w:r>
      <w:ins w:id="301" w:author="Elezovic Suad PMU/MFS-S" w:date="2020-09-25T12:40:00Z">
        <w:r>
          <w:rPr>
            <w:noProof/>
            <w:webHidden/>
          </w:rPr>
          <w:t>55</w:t>
        </w:r>
        <w:r>
          <w:rPr>
            <w:noProof/>
            <w:webHidden/>
          </w:rPr>
          <w:fldChar w:fldCharType="end"/>
        </w:r>
        <w:r w:rsidRPr="00FF63E1">
          <w:rPr>
            <w:rStyle w:val="Hyperlnk"/>
            <w:noProof/>
          </w:rPr>
          <w:fldChar w:fldCharType="end"/>
        </w:r>
      </w:ins>
    </w:p>
    <w:p w14:paraId="7322655D" w14:textId="2A486EAB" w:rsidR="00F57411" w:rsidRDefault="00F57411">
      <w:pPr>
        <w:pStyle w:val="Figurfrteckning"/>
        <w:tabs>
          <w:tab w:val="right" w:leader="dot" w:pos="9016"/>
        </w:tabs>
        <w:rPr>
          <w:ins w:id="302" w:author="Elezovic Suad PMU/MFS-S" w:date="2020-09-25T12:40:00Z"/>
          <w:rFonts w:asciiTheme="minorHAnsi" w:eastAsiaTheme="minorEastAsia" w:hAnsiTheme="minorHAnsi" w:cstheme="minorBidi"/>
          <w:noProof/>
          <w:lang w:val="sv-SE" w:eastAsia="sv-SE"/>
        </w:rPr>
      </w:pPr>
      <w:ins w:id="303"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"_Toc51930108"</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32: OJAs daily distribution during the four quarters of 2019: the Italian case, second quarter 2019</w:t>
        </w:r>
        <w:r>
          <w:rPr>
            <w:noProof/>
            <w:webHidden/>
          </w:rPr>
          <w:tab/>
        </w:r>
        <w:r>
          <w:rPr>
            <w:noProof/>
            <w:webHidden/>
          </w:rPr>
          <w:fldChar w:fldCharType="begin"/>
        </w:r>
        <w:r>
          <w:rPr>
            <w:noProof/>
            <w:webHidden/>
          </w:rPr>
          <w:instrText xml:space="preserve"> PAGEREF _Toc51930108 \h </w:instrText>
        </w:r>
        <w:r>
          <w:rPr>
            <w:noProof/>
            <w:webHidden/>
          </w:rPr>
        </w:r>
      </w:ins>
      <w:r>
        <w:rPr>
          <w:noProof/>
          <w:webHidden/>
        </w:rPr>
        <w:fldChar w:fldCharType="separate"/>
      </w:r>
      <w:ins w:id="304" w:author="Elezovic Suad PMU/MFS-S" w:date="2020-09-25T12:40:00Z">
        <w:r>
          <w:rPr>
            <w:noProof/>
            <w:webHidden/>
          </w:rPr>
          <w:t>56</w:t>
        </w:r>
        <w:r>
          <w:rPr>
            <w:noProof/>
            <w:webHidden/>
          </w:rPr>
          <w:fldChar w:fldCharType="end"/>
        </w:r>
        <w:r w:rsidRPr="00FF63E1">
          <w:rPr>
            <w:rStyle w:val="Hyperlnk"/>
            <w:noProof/>
          </w:rPr>
          <w:fldChar w:fldCharType="end"/>
        </w:r>
      </w:ins>
    </w:p>
    <w:p w14:paraId="09979634" w14:textId="7B4CA354" w:rsidR="00F57411" w:rsidRDefault="00F57411">
      <w:pPr>
        <w:pStyle w:val="Figurfrteckning"/>
        <w:tabs>
          <w:tab w:val="right" w:leader="dot" w:pos="9016"/>
        </w:tabs>
        <w:rPr>
          <w:ins w:id="305" w:author="Elezovic Suad PMU/MFS-S" w:date="2020-09-25T12:40:00Z"/>
          <w:rFonts w:asciiTheme="minorHAnsi" w:eastAsiaTheme="minorEastAsia" w:hAnsiTheme="minorHAnsi" w:cstheme="minorBidi"/>
          <w:noProof/>
          <w:lang w:val="sv-SE" w:eastAsia="sv-SE"/>
        </w:rPr>
      </w:pPr>
      <w:ins w:id="306"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"_Toc51930109"</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33: OJAs daily distribution during the four quarters of 2019: the Italian case, third quarter 2019</w:t>
        </w:r>
        <w:r>
          <w:rPr>
            <w:noProof/>
            <w:webHidden/>
          </w:rPr>
          <w:tab/>
        </w:r>
        <w:r>
          <w:rPr>
            <w:noProof/>
            <w:webHidden/>
          </w:rPr>
          <w:fldChar w:fldCharType="begin"/>
        </w:r>
        <w:r>
          <w:rPr>
            <w:noProof/>
            <w:webHidden/>
          </w:rPr>
          <w:instrText xml:space="preserve"> PAGEREF _Toc51930109 \h </w:instrText>
        </w:r>
        <w:r>
          <w:rPr>
            <w:noProof/>
            <w:webHidden/>
          </w:rPr>
        </w:r>
      </w:ins>
      <w:r>
        <w:rPr>
          <w:noProof/>
          <w:webHidden/>
        </w:rPr>
        <w:fldChar w:fldCharType="separate"/>
      </w:r>
      <w:ins w:id="307" w:author="Elezovic Suad PMU/MFS-S" w:date="2020-09-25T12:40:00Z">
        <w:r>
          <w:rPr>
            <w:noProof/>
            <w:webHidden/>
          </w:rPr>
          <w:t>56</w:t>
        </w:r>
        <w:r>
          <w:rPr>
            <w:noProof/>
            <w:webHidden/>
          </w:rPr>
          <w:fldChar w:fldCharType="end"/>
        </w:r>
        <w:r w:rsidRPr="00FF63E1">
          <w:rPr>
            <w:rStyle w:val="Hyperlnk"/>
            <w:noProof/>
          </w:rPr>
          <w:fldChar w:fldCharType="end"/>
        </w:r>
      </w:ins>
    </w:p>
    <w:p w14:paraId="1769EE48" w14:textId="08FEFD24" w:rsidR="00F57411" w:rsidRDefault="00F57411">
      <w:pPr>
        <w:pStyle w:val="Figurfrteckning"/>
        <w:tabs>
          <w:tab w:val="right" w:leader="dot" w:pos="9016"/>
        </w:tabs>
        <w:rPr>
          <w:ins w:id="308" w:author="Elezovic Suad PMU/MFS-S" w:date="2020-09-25T12:40:00Z"/>
          <w:rFonts w:asciiTheme="minorHAnsi" w:eastAsiaTheme="minorEastAsia" w:hAnsiTheme="minorHAnsi" w:cstheme="minorBidi"/>
          <w:noProof/>
          <w:lang w:val="sv-SE" w:eastAsia="sv-SE"/>
        </w:rPr>
      </w:pPr>
      <w:ins w:id="309"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"_Toc51930110"</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34: OJAs daily distribution during the four quarters of 2019: the Italian case, fourth quarter 2019</w:t>
        </w:r>
        <w:r>
          <w:rPr>
            <w:noProof/>
            <w:webHidden/>
          </w:rPr>
          <w:tab/>
        </w:r>
        <w:r>
          <w:rPr>
            <w:noProof/>
            <w:webHidden/>
          </w:rPr>
          <w:fldChar w:fldCharType="begin"/>
        </w:r>
        <w:r>
          <w:rPr>
            <w:noProof/>
            <w:webHidden/>
          </w:rPr>
          <w:instrText xml:space="preserve"> PAGEREF _Toc51930110 \h </w:instrText>
        </w:r>
        <w:r>
          <w:rPr>
            <w:noProof/>
            <w:webHidden/>
          </w:rPr>
        </w:r>
      </w:ins>
      <w:r>
        <w:rPr>
          <w:noProof/>
          <w:webHidden/>
        </w:rPr>
        <w:fldChar w:fldCharType="separate"/>
      </w:r>
      <w:ins w:id="310" w:author="Elezovic Suad PMU/MFS-S" w:date="2020-09-25T12:40:00Z">
        <w:r>
          <w:rPr>
            <w:noProof/>
            <w:webHidden/>
          </w:rPr>
          <w:t>56</w:t>
        </w:r>
        <w:r>
          <w:rPr>
            <w:noProof/>
            <w:webHidden/>
          </w:rPr>
          <w:fldChar w:fldCharType="end"/>
        </w:r>
        <w:r w:rsidRPr="00FF63E1">
          <w:rPr>
            <w:rStyle w:val="Hyperlnk"/>
            <w:noProof/>
          </w:rPr>
          <w:fldChar w:fldCharType="end"/>
        </w:r>
      </w:ins>
    </w:p>
    <w:p w14:paraId="55E70C22" w14:textId="74C01756" w:rsidR="00F57411" w:rsidRDefault="00F57411">
      <w:pPr>
        <w:pStyle w:val="Figurfrteckning"/>
        <w:tabs>
          <w:tab w:val="right" w:leader="dot" w:pos="9016"/>
        </w:tabs>
        <w:rPr>
          <w:ins w:id="311" w:author="Elezovic Suad PMU/MFS-S" w:date="2020-09-25T12:40:00Z"/>
          <w:rFonts w:asciiTheme="minorHAnsi" w:eastAsiaTheme="minorEastAsia" w:hAnsiTheme="minorHAnsi" w:cstheme="minorBidi"/>
          <w:noProof/>
          <w:lang w:val="sv-SE" w:eastAsia="sv-SE"/>
        </w:rPr>
      </w:pPr>
      <w:ins w:id="312"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"_Toc51930111"</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35: From a quarterly to a monthly basis job vacancies rate estimates: the Italian case</w:t>
        </w:r>
        <w:r>
          <w:rPr>
            <w:noProof/>
            <w:webHidden/>
          </w:rPr>
          <w:tab/>
        </w:r>
        <w:r>
          <w:rPr>
            <w:noProof/>
            <w:webHidden/>
          </w:rPr>
          <w:fldChar w:fldCharType="begin"/>
        </w:r>
        <w:r>
          <w:rPr>
            <w:noProof/>
            <w:webHidden/>
          </w:rPr>
          <w:instrText xml:space="preserve"> PAGEREF _Toc51930111 \h </w:instrText>
        </w:r>
        <w:r>
          <w:rPr>
            <w:noProof/>
            <w:webHidden/>
          </w:rPr>
        </w:r>
      </w:ins>
      <w:r>
        <w:rPr>
          <w:noProof/>
          <w:webHidden/>
        </w:rPr>
        <w:fldChar w:fldCharType="separate"/>
      </w:r>
      <w:ins w:id="313" w:author="Elezovic Suad PMU/MFS-S" w:date="2020-09-25T12:40:00Z">
        <w:r>
          <w:rPr>
            <w:noProof/>
            <w:webHidden/>
          </w:rPr>
          <w:t>57</w:t>
        </w:r>
        <w:r>
          <w:rPr>
            <w:noProof/>
            <w:webHidden/>
          </w:rPr>
          <w:fldChar w:fldCharType="end"/>
        </w:r>
        <w:r w:rsidRPr="00FF63E1">
          <w:rPr>
            <w:rStyle w:val="Hyperlnk"/>
            <w:noProof/>
          </w:rPr>
          <w:fldChar w:fldCharType="end"/>
        </w:r>
      </w:ins>
    </w:p>
    <w:p w14:paraId="1BC9553D" w14:textId="6DB41DFA" w:rsidR="00F57411" w:rsidRDefault="00F57411">
      <w:pPr>
        <w:pStyle w:val="Figurfrteckning"/>
        <w:tabs>
          <w:tab w:val="right" w:leader="dot" w:pos="9016"/>
        </w:tabs>
        <w:rPr>
          <w:ins w:id="314" w:author="Elezovic Suad PMU/MFS-S" w:date="2020-09-25T12:40:00Z"/>
          <w:rFonts w:asciiTheme="minorHAnsi" w:eastAsiaTheme="minorEastAsia" w:hAnsiTheme="minorHAnsi" w:cstheme="minorBidi"/>
          <w:noProof/>
          <w:lang w:val="sv-SE" w:eastAsia="sv-SE"/>
        </w:rPr>
      </w:pPr>
      <w:ins w:id="315"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"_Toc51930112"</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36: Mean tightness by occupation groups, including OJAs</w:t>
        </w:r>
        <w:r>
          <w:rPr>
            <w:noProof/>
            <w:webHidden/>
          </w:rPr>
          <w:tab/>
        </w:r>
        <w:r>
          <w:rPr>
            <w:noProof/>
            <w:webHidden/>
          </w:rPr>
          <w:fldChar w:fldCharType="begin"/>
        </w:r>
        <w:r>
          <w:rPr>
            <w:noProof/>
            <w:webHidden/>
          </w:rPr>
          <w:instrText xml:space="preserve"> PAGEREF _Toc51930112 \h </w:instrText>
        </w:r>
        <w:r>
          <w:rPr>
            <w:noProof/>
            <w:webHidden/>
          </w:rPr>
        </w:r>
      </w:ins>
      <w:r>
        <w:rPr>
          <w:noProof/>
          <w:webHidden/>
        </w:rPr>
        <w:fldChar w:fldCharType="separate"/>
      </w:r>
      <w:ins w:id="316" w:author="Elezovic Suad PMU/MFS-S" w:date="2020-09-25T12:40:00Z">
        <w:r>
          <w:rPr>
            <w:noProof/>
            <w:webHidden/>
          </w:rPr>
          <w:t>63</w:t>
        </w:r>
        <w:r>
          <w:rPr>
            <w:noProof/>
            <w:webHidden/>
          </w:rPr>
          <w:fldChar w:fldCharType="end"/>
        </w:r>
        <w:r w:rsidRPr="00FF63E1">
          <w:rPr>
            <w:rStyle w:val="Hyperlnk"/>
            <w:noProof/>
          </w:rPr>
          <w:fldChar w:fldCharType="end"/>
        </w:r>
      </w:ins>
    </w:p>
    <w:p w14:paraId="15D7B352" w14:textId="46EAC5D2" w:rsidR="00F57411" w:rsidRDefault="00F57411">
      <w:pPr>
        <w:pStyle w:val="Figurfrteckning"/>
        <w:tabs>
          <w:tab w:val="right" w:leader="dot" w:pos="9016"/>
        </w:tabs>
        <w:rPr>
          <w:ins w:id="317" w:author="Elezovic Suad PMU/MFS-S" w:date="2020-09-25T12:40:00Z"/>
          <w:rFonts w:asciiTheme="minorHAnsi" w:eastAsiaTheme="minorEastAsia" w:hAnsiTheme="minorHAnsi" w:cstheme="minorBidi"/>
          <w:noProof/>
          <w:lang w:val="sv-SE" w:eastAsia="sv-SE"/>
        </w:rPr>
      </w:pPr>
      <w:ins w:id="318"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"_Toc51930113"</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37: Tightness distribution among qualification groups</w:t>
        </w:r>
        <w:r>
          <w:rPr>
            <w:noProof/>
            <w:webHidden/>
          </w:rPr>
          <w:tab/>
        </w:r>
        <w:r>
          <w:rPr>
            <w:noProof/>
            <w:webHidden/>
          </w:rPr>
          <w:fldChar w:fldCharType="begin"/>
        </w:r>
        <w:r>
          <w:rPr>
            <w:noProof/>
            <w:webHidden/>
          </w:rPr>
          <w:instrText xml:space="preserve"> PAGEREF _Toc51930113 \h </w:instrText>
        </w:r>
        <w:r>
          <w:rPr>
            <w:noProof/>
            <w:webHidden/>
          </w:rPr>
        </w:r>
      </w:ins>
      <w:r>
        <w:rPr>
          <w:noProof/>
          <w:webHidden/>
        </w:rPr>
        <w:fldChar w:fldCharType="separate"/>
      </w:r>
      <w:ins w:id="319" w:author="Elezovic Suad PMU/MFS-S" w:date="2020-09-25T12:40:00Z">
        <w:r>
          <w:rPr>
            <w:noProof/>
            <w:webHidden/>
          </w:rPr>
          <w:t>64</w:t>
        </w:r>
        <w:r>
          <w:rPr>
            <w:noProof/>
            <w:webHidden/>
          </w:rPr>
          <w:fldChar w:fldCharType="end"/>
        </w:r>
        <w:r w:rsidRPr="00FF63E1">
          <w:rPr>
            <w:rStyle w:val="Hyperlnk"/>
            <w:noProof/>
          </w:rPr>
          <w:fldChar w:fldCharType="end"/>
        </w:r>
      </w:ins>
    </w:p>
    <w:p w14:paraId="0F070012" w14:textId="530DDF7E" w:rsidR="00F57411" w:rsidRDefault="00F57411">
      <w:pPr>
        <w:pStyle w:val="Figurfrteckning"/>
        <w:tabs>
          <w:tab w:val="right" w:leader="dot" w:pos="9016"/>
        </w:tabs>
        <w:rPr>
          <w:ins w:id="320" w:author="Elezovic Suad PMU/MFS-S" w:date="2020-09-25T12:40:00Z"/>
          <w:rFonts w:asciiTheme="minorHAnsi" w:eastAsiaTheme="minorEastAsia" w:hAnsiTheme="minorHAnsi" w:cstheme="minorBidi"/>
          <w:noProof/>
          <w:lang w:val="sv-SE" w:eastAsia="sv-SE"/>
        </w:rPr>
      </w:pPr>
      <w:ins w:id="321"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"_Toc51930114"</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38: The job portals and economic indicators data</w:t>
        </w:r>
        <w:r>
          <w:rPr>
            <w:noProof/>
            <w:webHidden/>
          </w:rPr>
          <w:tab/>
        </w:r>
        <w:r>
          <w:rPr>
            <w:noProof/>
            <w:webHidden/>
          </w:rPr>
          <w:fldChar w:fldCharType="begin"/>
        </w:r>
        <w:r>
          <w:rPr>
            <w:noProof/>
            <w:webHidden/>
          </w:rPr>
          <w:instrText xml:space="preserve"> PAGEREF _Toc51930114 \h </w:instrText>
        </w:r>
        <w:r>
          <w:rPr>
            <w:noProof/>
            <w:webHidden/>
          </w:rPr>
        </w:r>
      </w:ins>
      <w:r>
        <w:rPr>
          <w:noProof/>
          <w:webHidden/>
        </w:rPr>
        <w:fldChar w:fldCharType="separate"/>
      </w:r>
      <w:ins w:id="322" w:author="Elezovic Suad PMU/MFS-S" w:date="2020-09-25T12:40:00Z">
        <w:r>
          <w:rPr>
            <w:noProof/>
            <w:webHidden/>
          </w:rPr>
          <w:t>65</w:t>
        </w:r>
        <w:r>
          <w:rPr>
            <w:noProof/>
            <w:webHidden/>
          </w:rPr>
          <w:fldChar w:fldCharType="end"/>
        </w:r>
        <w:r w:rsidRPr="00FF63E1">
          <w:rPr>
            <w:rStyle w:val="Hyperlnk"/>
            <w:noProof/>
          </w:rPr>
          <w:fldChar w:fldCharType="end"/>
        </w:r>
      </w:ins>
    </w:p>
    <w:p w14:paraId="1A9A7D9F" w14:textId="7C82F20A" w:rsidR="00F57411" w:rsidRDefault="00F57411">
      <w:pPr>
        <w:pStyle w:val="Figurfrteckning"/>
        <w:tabs>
          <w:tab w:val="right" w:leader="dot" w:pos="9016"/>
        </w:tabs>
        <w:rPr>
          <w:ins w:id="323" w:author="Elezovic Suad PMU/MFS-S" w:date="2020-09-25T12:40:00Z"/>
          <w:rFonts w:asciiTheme="minorHAnsi" w:eastAsiaTheme="minorEastAsia" w:hAnsiTheme="minorHAnsi" w:cstheme="minorBidi"/>
          <w:noProof/>
          <w:lang w:val="sv-SE" w:eastAsia="sv-SE"/>
        </w:rPr>
      </w:pPr>
      <w:ins w:id="324"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"_Toc51930115"</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39: Linear regression and ARIMAX models graphs</w:t>
        </w:r>
        <w:r>
          <w:rPr>
            <w:noProof/>
            <w:webHidden/>
          </w:rPr>
          <w:tab/>
        </w:r>
        <w:r>
          <w:rPr>
            <w:noProof/>
            <w:webHidden/>
          </w:rPr>
          <w:fldChar w:fldCharType="begin"/>
        </w:r>
        <w:r>
          <w:rPr>
            <w:noProof/>
            <w:webHidden/>
          </w:rPr>
          <w:instrText xml:space="preserve"> PAGEREF _Toc51930115 \h </w:instrText>
        </w:r>
        <w:r>
          <w:rPr>
            <w:noProof/>
            <w:webHidden/>
          </w:rPr>
        </w:r>
      </w:ins>
      <w:r>
        <w:rPr>
          <w:noProof/>
          <w:webHidden/>
        </w:rPr>
        <w:fldChar w:fldCharType="separate"/>
      </w:r>
      <w:ins w:id="325" w:author="Elezovic Suad PMU/MFS-S" w:date="2020-09-25T12:40:00Z">
        <w:r>
          <w:rPr>
            <w:noProof/>
            <w:webHidden/>
          </w:rPr>
          <w:t>65</w:t>
        </w:r>
        <w:r>
          <w:rPr>
            <w:noProof/>
            <w:webHidden/>
          </w:rPr>
          <w:fldChar w:fldCharType="end"/>
        </w:r>
        <w:r w:rsidRPr="00FF63E1">
          <w:rPr>
            <w:rStyle w:val="Hyperlnk"/>
            <w:noProof/>
          </w:rPr>
          <w:fldChar w:fldCharType="end"/>
        </w:r>
      </w:ins>
    </w:p>
    <w:p w14:paraId="33D1F063" w14:textId="685810A7" w:rsidR="00F57411" w:rsidRDefault="00F57411">
      <w:pPr>
        <w:pStyle w:val="Figurfrteckning"/>
        <w:tabs>
          <w:tab w:val="right" w:leader="dot" w:pos="9016"/>
        </w:tabs>
        <w:rPr>
          <w:ins w:id="326" w:author="Elezovic Suad PMU/MFS-S" w:date="2020-09-25T12:40:00Z"/>
          <w:rFonts w:asciiTheme="minorHAnsi" w:eastAsiaTheme="minorEastAsia" w:hAnsiTheme="minorHAnsi" w:cstheme="minorBidi"/>
          <w:noProof/>
          <w:lang w:val="sv-SE" w:eastAsia="sv-SE"/>
        </w:rPr>
      </w:pPr>
      <w:ins w:id="327"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"_Toc51930116"</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40: Linear regression and ARIMAX estimations with lagged MD data</w:t>
        </w:r>
        <w:r>
          <w:rPr>
            <w:noProof/>
            <w:webHidden/>
          </w:rPr>
          <w:tab/>
        </w:r>
        <w:r>
          <w:rPr>
            <w:noProof/>
            <w:webHidden/>
          </w:rPr>
          <w:fldChar w:fldCharType="begin"/>
        </w:r>
        <w:r>
          <w:rPr>
            <w:noProof/>
            <w:webHidden/>
          </w:rPr>
          <w:instrText xml:space="preserve"> PAGEREF _Toc51930116 \h </w:instrText>
        </w:r>
        <w:r>
          <w:rPr>
            <w:noProof/>
            <w:webHidden/>
          </w:rPr>
        </w:r>
      </w:ins>
      <w:r>
        <w:rPr>
          <w:noProof/>
          <w:webHidden/>
        </w:rPr>
        <w:fldChar w:fldCharType="separate"/>
      </w:r>
      <w:ins w:id="328" w:author="Elezovic Suad PMU/MFS-S" w:date="2020-09-25T12:40:00Z">
        <w:r>
          <w:rPr>
            <w:noProof/>
            <w:webHidden/>
          </w:rPr>
          <w:t>66</w:t>
        </w:r>
        <w:r>
          <w:rPr>
            <w:noProof/>
            <w:webHidden/>
          </w:rPr>
          <w:fldChar w:fldCharType="end"/>
        </w:r>
        <w:r w:rsidRPr="00FF63E1">
          <w:rPr>
            <w:rStyle w:val="Hyperlnk"/>
            <w:noProof/>
          </w:rPr>
          <w:fldChar w:fldCharType="end"/>
        </w:r>
      </w:ins>
    </w:p>
    <w:p w14:paraId="17FFE593" w14:textId="4FD78C0B" w:rsidR="00F57411" w:rsidRDefault="00F57411">
      <w:pPr>
        <w:pStyle w:val="Figurfrteckning"/>
        <w:tabs>
          <w:tab w:val="right" w:leader="dot" w:pos="9016"/>
        </w:tabs>
        <w:rPr>
          <w:ins w:id="329" w:author="Elezovic Suad PMU/MFS-S" w:date="2020-09-25T12:40:00Z"/>
          <w:rFonts w:asciiTheme="minorHAnsi" w:eastAsiaTheme="minorEastAsia" w:hAnsiTheme="minorHAnsi" w:cstheme="minorBidi"/>
          <w:noProof/>
          <w:lang w:val="sv-SE" w:eastAsia="sv-SE"/>
        </w:rPr>
      </w:pPr>
      <w:ins w:id="330"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"_Toc51930117"</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41: Number of OJAs and change by Educational level (flow)</w:t>
        </w:r>
        <w:r>
          <w:rPr>
            <w:noProof/>
            <w:webHidden/>
          </w:rPr>
          <w:tab/>
        </w:r>
        <w:r>
          <w:rPr>
            <w:noProof/>
            <w:webHidden/>
          </w:rPr>
          <w:fldChar w:fldCharType="begin"/>
        </w:r>
        <w:r>
          <w:rPr>
            <w:noProof/>
            <w:webHidden/>
          </w:rPr>
          <w:instrText xml:space="preserve"> PAGEREF _Toc51930117 \h </w:instrText>
        </w:r>
        <w:r>
          <w:rPr>
            <w:noProof/>
            <w:webHidden/>
          </w:rPr>
        </w:r>
      </w:ins>
      <w:r>
        <w:rPr>
          <w:noProof/>
          <w:webHidden/>
        </w:rPr>
        <w:fldChar w:fldCharType="separate"/>
      </w:r>
      <w:ins w:id="331" w:author="Elezovic Suad PMU/MFS-S" w:date="2020-09-25T12:40:00Z">
        <w:r>
          <w:rPr>
            <w:noProof/>
            <w:webHidden/>
          </w:rPr>
          <w:t>74</w:t>
        </w:r>
        <w:r>
          <w:rPr>
            <w:noProof/>
            <w:webHidden/>
          </w:rPr>
          <w:fldChar w:fldCharType="end"/>
        </w:r>
        <w:r w:rsidRPr="00FF63E1">
          <w:rPr>
            <w:rStyle w:val="Hyperlnk"/>
            <w:noProof/>
          </w:rPr>
          <w:fldChar w:fldCharType="end"/>
        </w:r>
      </w:ins>
    </w:p>
    <w:p w14:paraId="4F17098D" w14:textId="1CB30651" w:rsidR="00F57411" w:rsidRDefault="00F57411">
      <w:pPr>
        <w:pStyle w:val="Figurfrteckning"/>
        <w:tabs>
          <w:tab w:val="right" w:leader="dot" w:pos="9016"/>
        </w:tabs>
        <w:rPr>
          <w:ins w:id="332" w:author="Elezovic Suad PMU/MFS-S" w:date="2020-09-25T12:40:00Z"/>
          <w:rFonts w:asciiTheme="minorHAnsi" w:eastAsiaTheme="minorEastAsia" w:hAnsiTheme="minorHAnsi" w:cstheme="minorBidi"/>
          <w:noProof/>
          <w:lang w:val="sv-SE" w:eastAsia="sv-SE"/>
        </w:rPr>
      </w:pPr>
      <w:ins w:id="333"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"_Toc51930118"</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42: Registered unemployed and OJAs during COVID outbreak</w:t>
        </w:r>
        <w:r>
          <w:rPr>
            <w:noProof/>
            <w:webHidden/>
          </w:rPr>
          <w:tab/>
        </w:r>
        <w:r>
          <w:rPr>
            <w:noProof/>
            <w:webHidden/>
          </w:rPr>
          <w:fldChar w:fldCharType="begin"/>
        </w:r>
        <w:r>
          <w:rPr>
            <w:noProof/>
            <w:webHidden/>
          </w:rPr>
          <w:instrText xml:space="preserve"> PAGEREF _Toc51930118 \h </w:instrText>
        </w:r>
        <w:r>
          <w:rPr>
            <w:noProof/>
            <w:webHidden/>
          </w:rPr>
        </w:r>
      </w:ins>
      <w:r>
        <w:rPr>
          <w:noProof/>
          <w:webHidden/>
        </w:rPr>
        <w:fldChar w:fldCharType="separate"/>
      </w:r>
      <w:ins w:id="334" w:author="Elezovic Suad PMU/MFS-S" w:date="2020-09-25T12:40:00Z">
        <w:r>
          <w:rPr>
            <w:noProof/>
            <w:webHidden/>
          </w:rPr>
          <w:t>75</w:t>
        </w:r>
        <w:r>
          <w:rPr>
            <w:noProof/>
            <w:webHidden/>
          </w:rPr>
          <w:fldChar w:fldCharType="end"/>
        </w:r>
        <w:r w:rsidRPr="00FF63E1">
          <w:rPr>
            <w:rStyle w:val="Hyperlnk"/>
            <w:noProof/>
          </w:rPr>
          <w:fldChar w:fldCharType="end"/>
        </w:r>
      </w:ins>
    </w:p>
    <w:p w14:paraId="41D63533" w14:textId="202545C2" w:rsidR="00F57411" w:rsidRDefault="00F57411">
      <w:pPr>
        <w:pStyle w:val="Figurfrteckning"/>
        <w:tabs>
          <w:tab w:val="right" w:leader="dot" w:pos="9016"/>
        </w:tabs>
        <w:rPr>
          <w:ins w:id="335" w:author="Elezovic Suad PMU/MFS-S" w:date="2020-09-25T12:40:00Z"/>
          <w:rFonts w:asciiTheme="minorHAnsi" w:eastAsiaTheme="minorEastAsia" w:hAnsiTheme="minorHAnsi" w:cstheme="minorBidi"/>
          <w:noProof/>
          <w:lang w:val="sv-SE" w:eastAsia="sv-SE"/>
        </w:rPr>
      </w:pPr>
      <w:ins w:id="336"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"_Toc51930119"</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43: Number of OJA by educational level</w:t>
        </w:r>
        <w:r>
          <w:rPr>
            <w:noProof/>
            <w:webHidden/>
          </w:rPr>
          <w:tab/>
        </w:r>
        <w:r>
          <w:rPr>
            <w:noProof/>
            <w:webHidden/>
          </w:rPr>
          <w:fldChar w:fldCharType="begin"/>
        </w:r>
        <w:r>
          <w:rPr>
            <w:noProof/>
            <w:webHidden/>
          </w:rPr>
          <w:instrText xml:space="preserve"> PAGEREF _Toc51930119 \h </w:instrText>
        </w:r>
        <w:r>
          <w:rPr>
            <w:noProof/>
            <w:webHidden/>
          </w:rPr>
        </w:r>
      </w:ins>
      <w:r>
        <w:rPr>
          <w:noProof/>
          <w:webHidden/>
        </w:rPr>
        <w:fldChar w:fldCharType="separate"/>
      </w:r>
      <w:ins w:id="337" w:author="Elezovic Suad PMU/MFS-S" w:date="2020-09-25T12:40:00Z">
        <w:r>
          <w:rPr>
            <w:noProof/>
            <w:webHidden/>
          </w:rPr>
          <w:t>78</w:t>
        </w:r>
        <w:r>
          <w:rPr>
            <w:noProof/>
            <w:webHidden/>
          </w:rPr>
          <w:fldChar w:fldCharType="end"/>
        </w:r>
        <w:r w:rsidRPr="00FF63E1">
          <w:rPr>
            <w:rStyle w:val="Hyperlnk"/>
            <w:noProof/>
          </w:rPr>
          <w:fldChar w:fldCharType="end"/>
        </w:r>
      </w:ins>
    </w:p>
    <w:p w14:paraId="51C3AA3C" w14:textId="0E638004" w:rsidR="00F57411" w:rsidRDefault="00F57411">
      <w:pPr>
        <w:pStyle w:val="Figurfrteckning"/>
        <w:tabs>
          <w:tab w:val="right" w:leader="dot" w:pos="9016"/>
        </w:tabs>
        <w:rPr>
          <w:ins w:id="338" w:author="Elezovic Suad PMU/MFS-S" w:date="2020-09-25T12:40:00Z"/>
          <w:rFonts w:asciiTheme="minorHAnsi" w:eastAsiaTheme="minorEastAsia" w:hAnsiTheme="minorHAnsi" w:cstheme="minorBidi"/>
          <w:noProof/>
          <w:lang w:val="sv-SE" w:eastAsia="sv-SE"/>
        </w:rPr>
      </w:pPr>
      <w:ins w:id="339"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"_Toc51930120"</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44: Number of OJA by experience years</w:t>
        </w:r>
        <w:r>
          <w:rPr>
            <w:noProof/>
            <w:webHidden/>
          </w:rPr>
          <w:tab/>
        </w:r>
        <w:r>
          <w:rPr>
            <w:noProof/>
            <w:webHidden/>
          </w:rPr>
          <w:fldChar w:fldCharType="begin"/>
        </w:r>
        <w:r>
          <w:rPr>
            <w:noProof/>
            <w:webHidden/>
          </w:rPr>
          <w:instrText xml:space="preserve"> PAGEREF _Toc51930120 \h </w:instrText>
        </w:r>
        <w:r>
          <w:rPr>
            <w:noProof/>
            <w:webHidden/>
          </w:rPr>
        </w:r>
      </w:ins>
      <w:r>
        <w:rPr>
          <w:noProof/>
          <w:webHidden/>
        </w:rPr>
        <w:fldChar w:fldCharType="separate"/>
      </w:r>
      <w:ins w:id="340" w:author="Elezovic Suad PMU/MFS-S" w:date="2020-09-25T12:40:00Z">
        <w:r>
          <w:rPr>
            <w:noProof/>
            <w:webHidden/>
          </w:rPr>
          <w:t>78</w:t>
        </w:r>
        <w:r>
          <w:rPr>
            <w:noProof/>
            <w:webHidden/>
          </w:rPr>
          <w:fldChar w:fldCharType="end"/>
        </w:r>
        <w:r w:rsidRPr="00FF63E1">
          <w:rPr>
            <w:rStyle w:val="Hyperlnk"/>
            <w:noProof/>
          </w:rPr>
          <w:fldChar w:fldCharType="end"/>
        </w:r>
      </w:ins>
    </w:p>
    <w:p w14:paraId="5A66AF4A" w14:textId="03247A7A" w:rsidR="00F57411" w:rsidRDefault="00F57411">
      <w:pPr>
        <w:pStyle w:val="Figurfrteckning"/>
        <w:tabs>
          <w:tab w:val="right" w:leader="dot" w:pos="9016"/>
        </w:tabs>
        <w:rPr>
          <w:ins w:id="341" w:author="Elezovic Suad PMU/MFS-S" w:date="2020-09-25T12:42:00Z"/>
          <w:rStyle w:val="Hyperlnk"/>
          <w:noProof/>
        </w:rPr>
      </w:pPr>
      <w:ins w:id="342" w:author="Elezovic Suad PMU/MFS-S" w:date="2020-09-25T12:40:00Z">
        <w:r w:rsidRPr="00FF63E1">
          <w:rPr>
            <w:rStyle w:val="Hyperlnk"/>
            <w:noProof/>
          </w:rPr>
          <w:fldChar w:fldCharType="begin"/>
        </w:r>
        <w:r w:rsidRPr="00FF63E1">
          <w:rPr>
            <w:rStyle w:val="Hyperlnk"/>
            <w:noProof/>
          </w:rPr>
          <w:instrText xml:space="preserve"> </w:instrText>
        </w:r>
        <w:r>
          <w:rPr>
            <w:noProof/>
          </w:rPr>
          <w:instrText>HYPERLINK \l "_Toc51930121"</w:instrText>
        </w:r>
        <w:r w:rsidRPr="00FF63E1">
          <w:rPr>
            <w:rStyle w:val="Hyperlnk"/>
            <w:noProof/>
          </w:rPr>
          <w:instrText xml:space="preserve"> </w:instrText>
        </w:r>
        <w:r w:rsidRPr="00FF63E1">
          <w:rPr>
            <w:rStyle w:val="Hyperlnk"/>
            <w:noProof/>
          </w:rPr>
        </w:r>
        <w:r w:rsidRPr="00FF63E1">
          <w:rPr>
            <w:rStyle w:val="Hyperlnk"/>
            <w:noProof/>
          </w:rPr>
          <w:fldChar w:fldCharType="separate"/>
        </w:r>
        <w:r w:rsidRPr="00FF63E1">
          <w:rPr>
            <w:rStyle w:val="Hyperlnk"/>
            <w:noProof/>
          </w:rPr>
          <w:t>Figure 45: Results of the text mining use for occupation classification</w:t>
        </w:r>
        <w:r>
          <w:rPr>
            <w:noProof/>
            <w:webHidden/>
          </w:rPr>
          <w:tab/>
        </w:r>
        <w:r>
          <w:rPr>
            <w:noProof/>
            <w:webHidden/>
          </w:rPr>
          <w:fldChar w:fldCharType="begin"/>
        </w:r>
        <w:r>
          <w:rPr>
            <w:noProof/>
            <w:webHidden/>
          </w:rPr>
          <w:instrText xml:space="preserve"> PAGEREF _Toc51930121 \h </w:instrText>
        </w:r>
        <w:r>
          <w:rPr>
            <w:noProof/>
            <w:webHidden/>
          </w:rPr>
        </w:r>
      </w:ins>
      <w:r>
        <w:rPr>
          <w:noProof/>
          <w:webHidden/>
        </w:rPr>
        <w:fldChar w:fldCharType="separate"/>
      </w:r>
      <w:ins w:id="343" w:author="Elezovic Suad PMU/MFS-S" w:date="2020-09-25T12:40:00Z">
        <w:r>
          <w:rPr>
            <w:noProof/>
            <w:webHidden/>
          </w:rPr>
          <w:t>81</w:t>
        </w:r>
        <w:r>
          <w:rPr>
            <w:noProof/>
            <w:webHidden/>
          </w:rPr>
          <w:fldChar w:fldCharType="end"/>
        </w:r>
        <w:r w:rsidRPr="00FF63E1">
          <w:rPr>
            <w:rStyle w:val="Hyperlnk"/>
            <w:noProof/>
          </w:rPr>
          <w:fldChar w:fldCharType="end"/>
        </w:r>
      </w:ins>
    </w:p>
    <w:p w14:paraId="297B4C26" w14:textId="012DF51A" w:rsidR="008E2065" w:rsidRDefault="008E2065" w:rsidP="008E2065">
      <w:pPr>
        <w:rPr>
          <w:ins w:id="344" w:author="Elezovic Suad PMU/MFS-S" w:date="2020-09-25T12:43:00Z"/>
        </w:rPr>
        <w:pPrChange w:id="345" w:author="Elezovic Suad PMU/MFS-S" w:date="2020-09-25T12:42:00Z">
          <w:pPr>
            <w:pStyle w:val="Figurfrteckning"/>
            <w:tabs>
              <w:tab w:val="right" w:leader="dot" w:pos="9016"/>
            </w:tabs>
          </w:pPr>
        </w:pPrChange>
      </w:pPr>
      <w:ins w:id="346" w:author="Elezovic Suad PMU/MFS-S" w:date="2020-09-25T12:42:00Z">
        <w:r>
          <w:t xml:space="preserve">Figure 46: Processing Online job advertisements from Swedish Employment Service to </w:t>
        </w:r>
      </w:ins>
      <w:ins w:id="347" w:author="Elezovic Suad PMU/MFS-S" w:date="2020-09-25T12:43:00Z">
        <w:r>
          <w:t>SCB…………. 8</w:t>
        </w:r>
      </w:ins>
      <w:ins w:id="348" w:author="Elezovic Suad PMU/MFS-S" w:date="2020-09-25T12:53:00Z">
        <w:r w:rsidR="00C218A0">
          <w:t>3</w:t>
        </w:r>
      </w:ins>
      <w:ins w:id="349" w:author="Elezovic Suad PMU/MFS-S" w:date="2020-09-25T12:44:00Z">
        <w:r>
          <w:t xml:space="preserve"> Figure </w:t>
        </w:r>
        <w:proofErr w:type="gramStart"/>
        <w:r>
          <w:t>47</w:t>
        </w:r>
      </w:ins>
      <w:ins w:id="350" w:author="Elezovic Suad PMU/MFS-S" w:date="2020-09-25T12:43:00Z">
        <w:r>
          <w:t xml:space="preserve">: </w:t>
        </w:r>
        <w:r w:rsidR="001B0659">
          <w:t xml:space="preserve"> SCB</w:t>
        </w:r>
        <w:proofErr w:type="gramEnd"/>
        <w:r w:rsidR="001B0659">
          <w:t xml:space="preserve">:s Experimental Index Online Job Vacancies (I-OLT): Seasonally adjusted, trend- and unadjusted index values (Jan 2008=100) </w:t>
        </w:r>
      </w:ins>
      <w:ins w:id="351" w:author="Elezovic Suad PMU/MFS-S" w:date="2020-09-25T12:51:00Z">
        <w:r w:rsidR="001B0659">
          <w:t>………………………………………………………………………………………..</w:t>
        </w:r>
      </w:ins>
      <w:ins w:id="352" w:author="Elezovic Suad PMU/MFS-S" w:date="2020-09-25T12:52:00Z">
        <w:r w:rsidR="001B0659">
          <w:t xml:space="preserve"> </w:t>
        </w:r>
      </w:ins>
      <w:ins w:id="353" w:author="Elezovic Suad PMU/MFS-S" w:date="2020-09-25T12:51:00Z">
        <w:r w:rsidR="001B0659">
          <w:t>8</w:t>
        </w:r>
      </w:ins>
      <w:ins w:id="354" w:author="Elezovic Suad PMU/MFS-S" w:date="2020-09-25T12:53:00Z">
        <w:r w:rsidR="00C218A0">
          <w:t>4</w:t>
        </w:r>
      </w:ins>
      <w:ins w:id="355" w:author="Elezovic Suad PMU/MFS-S" w:date="2020-09-25T12:43:00Z">
        <w:r>
          <w:t xml:space="preserve">                                                                                                                                                              </w:t>
        </w:r>
      </w:ins>
    </w:p>
    <w:p w14:paraId="74C82BCB" w14:textId="69C11097" w:rsidR="00F57411" w:rsidRPr="008E2065" w:rsidRDefault="00F57411" w:rsidP="00F57411">
      <w:pPr>
        <w:rPr>
          <w:ins w:id="356" w:author="Elezovic Suad PMU/MFS-S" w:date="2020-09-25T12:40:00Z"/>
          <w:lang w:val="en-GB"/>
          <w:rPrChange w:id="357" w:author="Elezovic Suad PMU/MFS-S" w:date="2020-09-25T12:42:00Z">
            <w:rPr>
              <w:ins w:id="358" w:author="Elezovic Suad PMU/MFS-S" w:date="2020-09-25T12:40:00Z"/>
              <w:rFonts w:asciiTheme="minorHAnsi" w:eastAsiaTheme="minorEastAsia" w:hAnsiTheme="minorHAnsi" w:cstheme="minorBidi"/>
              <w:noProof/>
              <w:lang w:val="sv-SE" w:eastAsia="sv-SE"/>
            </w:rPr>
          </w:rPrChange>
        </w:rPr>
        <w:pPrChange w:id="359" w:author="Elezovic Suad PMU/MFS-S" w:date="2020-09-25T12:41:00Z">
          <w:pPr>
            <w:pStyle w:val="Figurfrteckning"/>
            <w:tabs>
              <w:tab w:val="right" w:leader="dot" w:pos="9016"/>
            </w:tabs>
          </w:pPr>
        </w:pPrChange>
      </w:pPr>
    </w:p>
    <w:p w14:paraId="5D6193D5" w14:textId="19BC9A86" w:rsidR="000B50C3" w:rsidDel="00F57411" w:rsidRDefault="000B50C3">
      <w:pPr>
        <w:pStyle w:val="Figurfrteckning"/>
        <w:tabs>
          <w:tab w:val="right" w:leader="dot" w:pos="9016"/>
        </w:tabs>
        <w:rPr>
          <w:del w:id="360" w:author="Elezovic Suad PMU/MFS-S" w:date="2020-09-25T12:40:00Z"/>
          <w:rFonts w:asciiTheme="minorHAnsi" w:eastAsiaTheme="minorEastAsia" w:hAnsiTheme="minorHAnsi" w:cstheme="minorBidi"/>
          <w:noProof/>
          <w:lang w:val="en-GB" w:eastAsia="en-GB"/>
        </w:rPr>
      </w:pPr>
      <w:del w:id="361" w:author="Elezovic Suad PMU/MFS-S" w:date="2020-09-25T12:40:00Z">
        <w:r w:rsidRPr="00F57411" w:rsidDel="00F57411">
          <w:rPr>
            <w:noProof/>
            <w:rPrChange w:id="362" w:author="Elezovic Suad PMU/MFS-S" w:date="2020-09-25T12:40:00Z">
              <w:rPr>
                <w:rStyle w:val="Hyperlnk"/>
                <w:noProof/>
              </w:rPr>
            </w:rPrChange>
          </w:rPr>
          <w:delText>Figure 1: Graphical representation of monthly OJA (absolute figures V2 before 25.03.2020; 15 months)</w:delText>
        </w:r>
        <w:r w:rsidDel="00F57411">
          <w:rPr>
            <w:noProof/>
            <w:webHidden/>
          </w:rPr>
          <w:tab/>
          <w:delText>17</w:delText>
        </w:r>
      </w:del>
    </w:p>
    <w:p w14:paraId="03714699" w14:textId="49E7B424" w:rsidR="000B50C3" w:rsidDel="00F57411" w:rsidRDefault="000B50C3">
      <w:pPr>
        <w:pStyle w:val="Figurfrteckning"/>
        <w:tabs>
          <w:tab w:val="right" w:leader="dot" w:pos="9016"/>
        </w:tabs>
        <w:rPr>
          <w:del w:id="363" w:author="Elezovic Suad PMU/MFS-S" w:date="2020-09-25T12:40:00Z"/>
          <w:rFonts w:asciiTheme="minorHAnsi" w:eastAsiaTheme="minorEastAsia" w:hAnsiTheme="minorHAnsi" w:cstheme="minorBidi"/>
          <w:noProof/>
          <w:lang w:val="en-GB" w:eastAsia="en-GB"/>
        </w:rPr>
      </w:pPr>
      <w:del w:id="364" w:author="Elezovic Suad PMU/MFS-S" w:date="2020-09-25T12:40:00Z">
        <w:r w:rsidRPr="00F57411" w:rsidDel="00F57411">
          <w:rPr>
            <w:noProof/>
            <w:rPrChange w:id="365" w:author="Elezovic Suad PMU/MFS-S" w:date="2020-09-25T12:40:00Z">
              <w:rPr>
                <w:rStyle w:val="Hyperlnk"/>
                <w:noProof/>
              </w:rPr>
            </w:rPrChange>
          </w:rPr>
          <w:delText>Figure 2: Scatterplots of relationships between OJA population size and GDP for V2 CEDEFOP datasets. Left: all countries; right : focus on smaller countries with populations size &lt; 12 mio. or GDP &lt; 700 billions USD)</w:delText>
        </w:r>
        <w:r w:rsidDel="00F57411">
          <w:rPr>
            <w:noProof/>
            <w:webHidden/>
          </w:rPr>
          <w:tab/>
          <w:delText>18</w:delText>
        </w:r>
      </w:del>
    </w:p>
    <w:p w14:paraId="2BAE047F" w14:textId="6F1232E6" w:rsidR="000B50C3" w:rsidDel="00F57411" w:rsidRDefault="000B50C3">
      <w:pPr>
        <w:pStyle w:val="Figurfrteckning"/>
        <w:tabs>
          <w:tab w:val="right" w:leader="dot" w:pos="9016"/>
        </w:tabs>
        <w:rPr>
          <w:del w:id="366" w:author="Elezovic Suad PMU/MFS-S" w:date="2020-09-25T12:40:00Z"/>
          <w:rFonts w:asciiTheme="minorHAnsi" w:eastAsiaTheme="minorEastAsia" w:hAnsiTheme="minorHAnsi" w:cstheme="minorBidi"/>
          <w:noProof/>
          <w:lang w:val="en-GB" w:eastAsia="en-GB"/>
        </w:rPr>
      </w:pPr>
      <w:del w:id="367" w:author="Elezovic Suad PMU/MFS-S" w:date="2020-09-25T12:40:00Z">
        <w:r w:rsidRPr="00F57411" w:rsidDel="00F57411">
          <w:rPr>
            <w:noProof/>
            <w:rPrChange w:id="368" w:author="Elezovic Suad PMU/MFS-S" w:date="2020-09-25T12:40:00Z">
              <w:rPr>
                <w:rStyle w:val="Hyperlnk"/>
                <w:noProof/>
              </w:rPr>
            </w:rPrChange>
          </w:rPr>
          <w:delText>Figure 3: Scatterplot of OJVs predicted (or fitted) by the model (vertical axis) against observed OJVs for the 13 countries of the V1 CEDFOP data (log scales)</w:delText>
        </w:r>
        <w:r w:rsidDel="00F57411">
          <w:rPr>
            <w:noProof/>
            <w:webHidden/>
          </w:rPr>
          <w:tab/>
          <w:delText>19</w:delText>
        </w:r>
      </w:del>
    </w:p>
    <w:p w14:paraId="4DEF365B" w14:textId="3FED81DC" w:rsidR="000B50C3" w:rsidDel="00F57411" w:rsidRDefault="000B50C3">
      <w:pPr>
        <w:pStyle w:val="Figurfrteckning"/>
        <w:tabs>
          <w:tab w:val="right" w:leader="dot" w:pos="9016"/>
        </w:tabs>
        <w:rPr>
          <w:del w:id="369" w:author="Elezovic Suad PMU/MFS-S" w:date="2020-09-25T12:40:00Z"/>
          <w:rFonts w:asciiTheme="minorHAnsi" w:eastAsiaTheme="minorEastAsia" w:hAnsiTheme="minorHAnsi" w:cstheme="minorBidi"/>
          <w:noProof/>
          <w:lang w:val="en-GB" w:eastAsia="en-GB"/>
        </w:rPr>
      </w:pPr>
      <w:del w:id="370" w:author="Elezovic Suad PMU/MFS-S" w:date="2020-09-25T12:40:00Z">
        <w:r w:rsidRPr="00F57411" w:rsidDel="00F57411">
          <w:rPr>
            <w:noProof/>
            <w:rPrChange w:id="371" w:author="Elezovic Suad PMU/MFS-S" w:date="2020-09-25T12:40:00Z">
              <w:rPr>
                <w:rStyle w:val="Hyperlnk"/>
                <w:noProof/>
              </w:rPr>
            </w:rPrChange>
          </w:rPr>
          <w:delText>Figure 4: Prediction model</w:delText>
        </w:r>
        <w:r w:rsidDel="00F57411">
          <w:rPr>
            <w:noProof/>
            <w:webHidden/>
          </w:rPr>
          <w:tab/>
          <w:delText>19</w:delText>
        </w:r>
      </w:del>
    </w:p>
    <w:p w14:paraId="6D052011" w14:textId="1E11267F" w:rsidR="000B50C3" w:rsidDel="00F57411" w:rsidRDefault="000B50C3">
      <w:pPr>
        <w:pStyle w:val="Figurfrteckning"/>
        <w:tabs>
          <w:tab w:val="right" w:leader="dot" w:pos="9016"/>
        </w:tabs>
        <w:rPr>
          <w:del w:id="372" w:author="Elezovic Suad PMU/MFS-S" w:date="2020-09-25T12:40:00Z"/>
          <w:rFonts w:asciiTheme="minorHAnsi" w:eastAsiaTheme="minorEastAsia" w:hAnsiTheme="minorHAnsi" w:cstheme="minorBidi"/>
          <w:noProof/>
          <w:lang w:val="en-GB" w:eastAsia="en-GB"/>
        </w:rPr>
      </w:pPr>
      <w:del w:id="373" w:author="Elezovic Suad PMU/MFS-S" w:date="2020-09-25T12:40:00Z">
        <w:r w:rsidRPr="00F57411" w:rsidDel="00F57411">
          <w:rPr>
            <w:noProof/>
            <w:rPrChange w:id="374" w:author="Elezovic Suad PMU/MFS-S" w:date="2020-09-25T12:40:00Z">
              <w:rPr>
                <w:rStyle w:val="Hyperlnk"/>
                <w:noProof/>
              </w:rPr>
            </w:rPrChange>
          </w:rPr>
          <w:delText>Figure 5: OJVs predictions for the 19 countries for which no data are available in the V1 CEDEFOP dataset (monthly averages and 95% confidence intervals). Monthtly V2 observations from the V2 dataset have been added to the original table</w:delText>
        </w:r>
        <w:r w:rsidDel="00F57411">
          <w:rPr>
            <w:noProof/>
            <w:webHidden/>
          </w:rPr>
          <w:tab/>
          <w:delText>20</w:delText>
        </w:r>
      </w:del>
    </w:p>
    <w:p w14:paraId="78AC124D" w14:textId="7C413165" w:rsidR="000B50C3" w:rsidDel="00F57411" w:rsidRDefault="000B50C3">
      <w:pPr>
        <w:pStyle w:val="Figurfrteckning"/>
        <w:tabs>
          <w:tab w:val="right" w:leader="dot" w:pos="9016"/>
        </w:tabs>
        <w:rPr>
          <w:del w:id="375" w:author="Elezovic Suad PMU/MFS-S" w:date="2020-09-25T12:40:00Z"/>
          <w:rFonts w:asciiTheme="minorHAnsi" w:eastAsiaTheme="minorEastAsia" w:hAnsiTheme="minorHAnsi" w:cstheme="minorBidi"/>
          <w:noProof/>
          <w:lang w:val="en-GB" w:eastAsia="en-GB"/>
        </w:rPr>
      </w:pPr>
      <w:del w:id="376" w:author="Elezovic Suad PMU/MFS-S" w:date="2020-09-25T12:40:00Z">
        <w:r w:rsidRPr="00F57411" w:rsidDel="00F57411">
          <w:rPr>
            <w:noProof/>
            <w:rPrChange w:id="377" w:author="Elezovic Suad PMU/MFS-S" w:date="2020-09-25T12:40:00Z">
              <w:rPr>
                <w:rStyle w:val="Hyperlnk"/>
                <w:noProof/>
              </w:rPr>
            </w:rPrChange>
          </w:rPr>
          <w:delText>Figure 6: Observed OJAs in the V2 CEDEFOP data set versus Predicted values from the regression model for countries without data in the V1 Dataset</w:delText>
        </w:r>
        <w:r w:rsidDel="00F57411">
          <w:rPr>
            <w:noProof/>
            <w:webHidden/>
          </w:rPr>
          <w:tab/>
          <w:delText>21</w:delText>
        </w:r>
      </w:del>
    </w:p>
    <w:p w14:paraId="7C4703FD" w14:textId="607FFA48" w:rsidR="000B50C3" w:rsidDel="00F57411" w:rsidRDefault="000B50C3">
      <w:pPr>
        <w:pStyle w:val="Figurfrteckning"/>
        <w:tabs>
          <w:tab w:val="right" w:leader="dot" w:pos="9016"/>
        </w:tabs>
        <w:rPr>
          <w:del w:id="378" w:author="Elezovic Suad PMU/MFS-S" w:date="2020-09-25T12:40:00Z"/>
          <w:rFonts w:asciiTheme="minorHAnsi" w:eastAsiaTheme="minorEastAsia" w:hAnsiTheme="minorHAnsi" w:cstheme="minorBidi"/>
          <w:noProof/>
          <w:lang w:val="en-GB" w:eastAsia="en-GB"/>
        </w:rPr>
      </w:pPr>
      <w:del w:id="379" w:author="Elezovic Suad PMU/MFS-S" w:date="2020-09-25T12:40:00Z">
        <w:r w:rsidRPr="00F57411" w:rsidDel="00F57411">
          <w:rPr>
            <w:noProof/>
            <w:rPrChange w:id="380" w:author="Elezovic Suad PMU/MFS-S" w:date="2020-09-25T12:40:00Z">
              <w:rPr>
                <w:rStyle w:val="Hyperlnk"/>
                <w:noProof/>
              </w:rPr>
            </w:rPrChange>
          </w:rPr>
          <w:delText>Figure 7: Prediction map based on the NUTS1 model compared to observed OJA</w:delText>
        </w:r>
        <w:r w:rsidDel="00F57411">
          <w:rPr>
            <w:noProof/>
            <w:webHidden/>
          </w:rPr>
          <w:tab/>
          <w:delText>21</w:delText>
        </w:r>
      </w:del>
    </w:p>
    <w:p w14:paraId="4B70F007" w14:textId="296A30BA" w:rsidR="000B50C3" w:rsidDel="00F57411" w:rsidRDefault="000B50C3">
      <w:pPr>
        <w:pStyle w:val="Figurfrteckning"/>
        <w:tabs>
          <w:tab w:val="right" w:leader="dot" w:pos="9016"/>
        </w:tabs>
        <w:rPr>
          <w:del w:id="381" w:author="Elezovic Suad PMU/MFS-S" w:date="2020-09-25T12:40:00Z"/>
          <w:rFonts w:asciiTheme="minorHAnsi" w:eastAsiaTheme="minorEastAsia" w:hAnsiTheme="minorHAnsi" w:cstheme="minorBidi"/>
          <w:noProof/>
          <w:lang w:val="en-GB" w:eastAsia="en-GB"/>
        </w:rPr>
      </w:pPr>
      <w:del w:id="382" w:author="Elezovic Suad PMU/MFS-S" w:date="2020-09-25T12:40:00Z">
        <w:r w:rsidRPr="00F57411" w:rsidDel="00F57411">
          <w:rPr>
            <w:noProof/>
            <w:rPrChange w:id="383" w:author="Elezovic Suad PMU/MFS-S" w:date="2020-09-25T12:40:00Z">
              <w:rPr>
                <w:rStyle w:val="Hyperlnk"/>
                <w:noProof/>
              </w:rPr>
            </w:rPrChange>
          </w:rPr>
          <w:delText>Figure 8: The abline of slope 1 makes conspicuous two oulierrs  (IE and CT) for which OJVs depart largely from the Eurostat JVS</w:delText>
        </w:r>
        <w:r w:rsidDel="00F57411">
          <w:rPr>
            <w:noProof/>
            <w:webHidden/>
          </w:rPr>
          <w:tab/>
          <w:delText>23</w:delText>
        </w:r>
      </w:del>
    </w:p>
    <w:p w14:paraId="46B524C5" w14:textId="7F99DE6E" w:rsidR="000B50C3" w:rsidDel="00F57411" w:rsidRDefault="000B50C3">
      <w:pPr>
        <w:pStyle w:val="Figurfrteckning"/>
        <w:tabs>
          <w:tab w:val="right" w:leader="dot" w:pos="9016"/>
        </w:tabs>
        <w:rPr>
          <w:del w:id="384" w:author="Elezovic Suad PMU/MFS-S" w:date="2020-09-25T12:40:00Z"/>
          <w:rFonts w:asciiTheme="minorHAnsi" w:eastAsiaTheme="minorEastAsia" w:hAnsiTheme="minorHAnsi" w:cstheme="minorBidi"/>
          <w:noProof/>
          <w:lang w:val="en-GB" w:eastAsia="en-GB"/>
        </w:rPr>
      </w:pPr>
      <w:del w:id="385" w:author="Elezovic Suad PMU/MFS-S" w:date="2020-09-25T12:40:00Z">
        <w:r w:rsidRPr="00F57411" w:rsidDel="00F57411">
          <w:rPr>
            <w:noProof/>
            <w:lang w:val="en-GB"/>
            <w:rPrChange w:id="386" w:author="Elezovic Suad PMU/MFS-S" w:date="2020-09-25T12:40:00Z">
              <w:rPr>
                <w:rStyle w:val="Hyperlnk"/>
                <w:noProof/>
                <w:lang w:val="en-GB"/>
              </w:rPr>
            </w:rPrChange>
          </w:rPr>
          <w:delText>Figure 9:  Number of job ads per day</w:delText>
        </w:r>
        <w:r w:rsidDel="00F57411">
          <w:rPr>
            <w:noProof/>
            <w:webHidden/>
          </w:rPr>
          <w:tab/>
          <w:delText>25</w:delText>
        </w:r>
      </w:del>
    </w:p>
    <w:p w14:paraId="2E506672" w14:textId="72D29E7C" w:rsidR="000B50C3" w:rsidDel="00F57411" w:rsidRDefault="000B50C3">
      <w:pPr>
        <w:pStyle w:val="Figurfrteckning"/>
        <w:tabs>
          <w:tab w:val="right" w:leader="dot" w:pos="9016"/>
        </w:tabs>
        <w:rPr>
          <w:del w:id="387" w:author="Elezovic Suad PMU/MFS-S" w:date="2020-09-25T12:40:00Z"/>
          <w:rFonts w:asciiTheme="minorHAnsi" w:eastAsiaTheme="minorEastAsia" w:hAnsiTheme="minorHAnsi" w:cstheme="minorBidi"/>
          <w:noProof/>
          <w:lang w:val="en-GB" w:eastAsia="en-GB"/>
        </w:rPr>
      </w:pPr>
      <w:del w:id="388" w:author="Elezovic Suad PMU/MFS-S" w:date="2020-09-25T12:40:00Z">
        <w:r w:rsidRPr="00F57411" w:rsidDel="00F57411">
          <w:rPr>
            <w:noProof/>
            <w:lang w:val="en-GB"/>
            <w:rPrChange w:id="389" w:author="Elezovic Suad PMU/MFS-S" w:date="2020-09-25T12:40:00Z">
              <w:rPr>
                <w:rStyle w:val="Hyperlnk"/>
                <w:noProof/>
                <w:lang w:val="en-GB"/>
              </w:rPr>
            </w:rPrChange>
          </w:rPr>
          <w:delText>Figure 10: Pseudo-stock of active job ads at time T</w:delText>
        </w:r>
        <w:r w:rsidDel="00F57411">
          <w:rPr>
            <w:noProof/>
            <w:webHidden/>
          </w:rPr>
          <w:tab/>
          <w:delText>26</w:delText>
        </w:r>
      </w:del>
    </w:p>
    <w:p w14:paraId="5D76E4D3" w14:textId="6482EADE" w:rsidR="000B50C3" w:rsidDel="00F57411" w:rsidRDefault="000B50C3">
      <w:pPr>
        <w:pStyle w:val="Figurfrteckning"/>
        <w:tabs>
          <w:tab w:val="right" w:leader="dot" w:pos="9016"/>
        </w:tabs>
        <w:rPr>
          <w:del w:id="390" w:author="Elezovic Suad PMU/MFS-S" w:date="2020-09-25T12:40:00Z"/>
          <w:rFonts w:asciiTheme="minorHAnsi" w:eastAsiaTheme="minorEastAsia" w:hAnsiTheme="minorHAnsi" w:cstheme="minorBidi"/>
          <w:noProof/>
          <w:lang w:val="en-GB" w:eastAsia="en-GB"/>
        </w:rPr>
      </w:pPr>
      <w:del w:id="391" w:author="Elezovic Suad PMU/MFS-S" w:date="2020-09-25T12:40:00Z">
        <w:r w:rsidRPr="00F57411" w:rsidDel="00F57411">
          <w:rPr>
            <w:noProof/>
            <w:lang w:val="en-GB"/>
            <w:rPrChange w:id="392" w:author="Elezovic Suad PMU/MFS-S" w:date="2020-09-25T12:40:00Z">
              <w:rPr>
                <w:rStyle w:val="Hyperlnk"/>
                <w:noProof/>
                <w:lang w:val="en-GB"/>
              </w:rPr>
            </w:rPrChange>
          </w:rPr>
          <w:delText>Figure 11: Ads collected by source and month</w:delText>
        </w:r>
        <w:r w:rsidDel="00F57411">
          <w:rPr>
            <w:noProof/>
            <w:webHidden/>
          </w:rPr>
          <w:tab/>
          <w:delText>27</w:delText>
        </w:r>
      </w:del>
    </w:p>
    <w:p w14:paraId="35356272" w14:textId="172F0DFE" w:rsidR="000B50C3" w:rsidDel="00F57411" w:rsidRDefault="000B50C3">
      <w:pPr>
        <w:pStyle w:val="Figurfrteckning"/>
        <w:tabs>
          <w:tab w:val="right" w:leader="dot" w:pos="9016"/>
        </w:tabs>
        <w:rPr>
          <w:del w:id="393" w:author="Elezovic Suad PMU/MFS-S" w:date="2020-09-25T12:40:00Z"/>
          <w:rFonts w:asciiTheme="minorHAnsi" w:eastAsiaTheme="minorEastAsia" w:hAnsiTheme="minorHAnsi" w:cstheme="minorBidi"/>
          <w:noProof/>
          <w:lang w:val="en-GB" w:eastAsia="en-GB"/>
        </w:rPr>
      </w:pPr>
      <w:del w:id="394" w:author="Elezovic Suad PMU/MFS-S" w:date="2020-09-25T12:40:00Z">
        <w:r w:rsidRPr="00F57411" w:rsidDel="00F57411">
          <w:rPr>
            <w:noProof/>
            <w:lang w:val="en-GB"/>
            <w:rPrChange w:id="395" w:author="Elezovic Suad PMU/MFS-S" w:date="2020-09-25T12:40:00Z">
              <w:rPr>
                <w:rStyle w:val="Hyperlnk"/>
                <w:noProof/>
                <w:lang w:val="en-GB"/>
              </w:rPr>
            </w:rPrChange>
          </w:rPr>
          <w:delText>Figure 12: Ads collected from the 3 largest sources</w:delText>
        </w:r>
        <w:r w:rsidDel="00F57411">
          <w:rPr>
            <w:noProof/>
            <w:webHidden/>
          </w:rPr>
          <w:tab/>
          <w:delText>28</w:delText>
        </w:r>
      </w:del>
    </w:p>
    <w:p w14:paraId="5C0E898D" w14:textId="78A88143" w:rsidR="000B50C3" w:rsidDel="00F57411" w:rsidRDefault="000B50C3">
      <w:pPr>
        <w:pStyle w:val="Figurfrteckning"/>
        <w:tabs>
          <w:tab w:val="right" w:leader="dot" w:pos="9016"/>
        </w:tabs>
        <w:rPr>
          <w:del w:id="396" w:author="Elezovic Suad PMU/MFS-S" w:date="2020-09-25T12:40:00Z"/>
          <w:rFonts w:asciiTheme="minorHAnsi" w:eastAsiaTheme="minorEastAsia" w:hAnsiTheme="minorHAnsi" w:cstheme="minorBidi"/>
          <w:noProof/>
          <w:lang w:val="en-GB" w:eastAsia="en-GB"/>
        </w:rPr>
      </w:pPr>
      <w:del w:id="397" w:author="Elezovic Suad PMU/MFS-S" w:date="2020-09-25T12:40:00Z">
        <w:r w:rsidRPr="00F57411" w:rsidDel="00F57411">
          <w:rPr>
            <w:noProof/>
            <w:lang w:val="en-GB"/>
            <w:rPrChange w:id="398" w:author="Elezovic Suad PMU/MFS-S" w:date="2020-09-25T12:40:00Z">
              <w:rPr>
                <w:rStyle w:val="Hyperlnk"/>
                <w:noProof/>
                <w:lang w:val="en-GB"/>
              </w:rPr>
            </w:rPrChange>
          </w:rPr>
          <w:delText>Figure 13: CEDEFOP‐OJAs vs. JVS vs.</w:delText>
        </w:r>
        <w:r w:rsidDel="00F57411">
          <w:rPr>
            <w:noProof/>
            <w:webHidden/>
          </w:rPr>
          <w:tab/>
          <w:delText>28</w:delText>
        </w:r>
      </w:del>
    </w:p>
    <w:p w14:paraId="34BFD3C5" w14:textId="79CF2281" w:rsidR="000B50C3" w:rsidDel="00F57411" w:rsidRDefault="000B50C3">
      <w:pPr>
        <w:pStyle w:val="Figurfrteckning"/>
        <w:tabs>
          <w:tab w:val="right" w:leader="dot" w:pos="9016"/>
        </w:tabs>
        <w:rPr>
          <w:del w:id="399" w:author="Elezovic Suad PMU/MFS-S" w:date="2020-09-25T12:40:00Z"/>
          <w:rFonts w:asciiTheme="minorHAnsi" w:eastAsiaTheme="minorEastAsia" w:hAnsiTheme="minorHAnsi" w:cstheme="minorBidi"/>
          <w:noProof/>
          <w:lang w:val="en-GB" w:eastAsia="en-GB"/>
        </w:rPr>
      </w:pPr>
      <w:del w:id="400" w:author="Elezovic Suad PMU/MFS-S" w:date="2020-09-25T12:40:00Z">
        <w:r w:rsidRPr="00F57411" w:rsidDel="00F57411">
          <w:rPr>
            <w:noProof/>
            <w:rPrChange w:id="401" w:author="Elezovic Suad PMU/MFS-S" w:date="2020-09-25T12:40:00Z">
              <w:rPr>
                <w:rStyle w:val="Hyperlnk"/>
                <w:noProof/>
              </w:rPr>
            </w:rPrChange>
          </w:rPr>
          <w:delText>Figure 14: Pseudostocs of CEDEFOP-OJAs by validity period</w:delText>
        </w:r>
        <w:r w:rsidDel="00F57411">
          <w:rPr>
            <w:noProof/>
            <w:webHidden/>
          </w:rPr>
          <w:tab/>
          <w:delText>29</w:delText>
        </w:r>
      </w:del>
    </w:p>
    <w:p w14:paraId="3E2BF579" w14:textId="0F46F603" w:rsidR="000B50C3" w:rsidDel="00F57411" w:rsidRDefault="000B50C3">
      <w:pPr>
        <w:pStyle w:val="Figurfrteckning"/>
        <w:tabs>
          <w:tab w:val="right" w:leader="dot" w:pos="9016"/>
        </w:tabs>
        <w:rPr>
          <w:del w:id="402" w:author="Elezovic Suad PMU/MFS-S" w:date="2020-09-25T12:40:00Z"/>
          <w:rFonts w:asciiTheme="minorHAnsi" w:eastAsiaTheme="minorEastAsia" w:hAnsiTheme="minorHAnsi" w:cstheme="minorBidi"/>
          <w:noProof/>
          <w:lang w:val="en-GB" w:eastAsia="en-GB"/>
        </w:rPr>
      </w:pPr>
      <w:del w:id="403" w:author="Elezovic Suad PMU/MFS-S" w:date="2020-09-25T12:40:00Z">
        <w:r w:rsidRPr="00F57411" w:rsidDel="00F57411">
          <w:rPr>
            <w:noProof/>
            <w:lang w:val="en-GB"/>
            <w:rPrChange w:id="404" w:author="Elezovic Suad PMU/MFS-S" w:date="2020-09-25T12:40:00Z">
              <w:rPr>
                <w:rStyle w:val="Hyperlnk"/>
                <w:noProof/>
                <w:lang w:val="en-GB"/>
              </w:rPr>
            </w:rPrChange>
          </w:rPr>
          <w:delText>Figure 15: Map of job ad pseudo‐stocks Q1 2019</w:delText>
        </w:r>
        <w:r w:rsidDel="00F57411">
          <w:rPr>
            <w:noProof/>
            <w:webHidden/>
          </w:rPr>
          <w:tab/>
          <w:delText>29</w:delText>
        </w:r>
      </w:del>
    </w:p>
    <w:p w14:paraId="3774F2AE" w14:textId="2DF0F43F" w:rsidR="000B50C3" w:rsidDel="00F57411" w:rsidRDefault="000B50C3">
      <w:pPr>
        <w:pStyle w:val="Figurfrteckning"/>
        <w:tabs>
          <w:tab w:val="right" w:leader="dot" w:pos="9016"/>
        </w:tabs>
        <w:rPr>
          <w:del w:id="405" w:author="Elezovic Suad PMU/MFS-S" w:date="2020-09-25T12:40:00Z"/>
          <w:rFonts w:asciiTheme="minorHAnsi" w:eastAsiaTheme="minorEastAsia" w:hAnsiTheme="minorHAnsi" w:cstheme="minorBidi"/>
          <w:noProof/>
          <w:lang w:val="en-GB" w:eastAsia="en-GB"/>
        </w:rPr>
      </w:pPr>
      <w:del w:id="406" w:author="Elezovic Suad PMU/MFS-S" w:date="2020-09-25T12:40:00Z">
        <w:r w:rsidRPr="00F57411" w:rsidDel="00F57411">
          <w:rPr>
            <w:noProof/>
            <w:lang w:val="en-GB"/>
            <w:rPrChange w:id="407" w:author="Elezovic Suad PMU/MFS-S" w:date="2020-09-25T12:40:00Z">
              <w:rPr>
                <w:rStyle w:val="Hyperlnk"/>
                <w:noProof/>
                <w:lang w:val="en-GB"/>
              </w:rPr>
            </w:rPrChange>
          </w:rPr>
          <w:delText>Figure 16: CEDEFOP‐OJA vs. JVS: relative share of job ads by industry sector</w:delText>
        </w:r>
        <w:r w:rsidDel="00F57411">
          <w:rPr>
            <w:noProof/>
            <w:webHidden/>
          </w:rPr>
          <w:tab/>
          <w:delText>30</w:delText>
        </w:r>
      </w:del>
    </w:p>
    <w:p w14:paraId="1C8EE13E" w14:textId="19C22E23" w:rsidR="000B50C3" w:rsidDel="00F57411" w:rsidRDefault="000B50C3">
      <w:pPr>
        <w:pStyle w:val="Figurfrteckning"/>
        <w:tabs>
          <w:tab w:val="right" w:leader="dot" w:pos="9016"/>
        </w:tabs>
        <w:rPr>
          <w:del w:id="408" w:author="Elezovic Suad PMU/MFS-S" w:date="2020-09-25T12:40:00Z"/>
          <w:rFonts w:asciiTheme="minorHAnsi" w:eastAsiaTheme="minorEastAsia" w:hAnsiTheme="minorHAnsi" w:cstheme="minorBidi"/>
          <w:noProof/>
          <w:lang w:val="en-GB" w:eastAsia="en-GB"/>
        </w:rPr>
      </w:pPr>
      <w:del w:id="409" w:author="Elezovic Suad PMU/MFS-S" w:date="2020-09-25T12:40:00Z">
        <w:r w:rsidRPr="00F57411" w:rsidDel="00F57411">
          <w:rPr>
            <w:noProof/>
            <w:rPrChange w:id="410" w:author="Elezovic Suad PMU/MFS-S" w:date="2020-09-25T12:40:00Z">
              <w:rPr>
                <w:rStyle w:val="Hyperlnk"/>
                <w:noProof/>
              </w:rPr>
            </w:rPrChange>
          </w:rPr>
          <w:delText>Figure 17: OJAs used in labour market reporting by public-law / non-profit institutions (selection) – part 1</w:delText>
        </w:r>
        <w:r w:rsidDel="00F57411">
          <w:rPr>
            <w:noProof/>
            <w:webHidden/>
          </w:rPr>
          <w:tab/>
          <w:delText>34</w:delText>
        </w:r>
      </w:del>
    </w:p>
    <w:p w14:paraId="3063CDCF" w14:textId="78499F60" w:rsidR="000B50C3" w:rsidDel="00F57411" w:rsidRDefault="000B50C3">
      <w:pPr>
        <w:pStyle w:val="Figurfrteckning"/>
        <w:tabs>
          <w:tab w:val="right" w:leader="dot" w:pos="9016"/>
        </w:tabs>
        <w:rPr>
          <w:del w:id="411" w:author="Elezovic Suad PMU/MFS-S" w:date="2020-09-25T12:40:00Z"/>
          <w:rFonts w:asciiTheme="minorHAnsi" w:eastAsiaTheme="minorEastAsia" w:hAnsiTheme="minorHAnsi" w:cstheme="minorBidi"/>
          <w:noProof/>
          <w:lang w:val="en-GB" w:eastAsia="en-GB"/>
        </w:rPr>
      </w:pPr>
      <w:del w:id="412" w:author="Elezovic Suad PMU/MFS-S" w:date="2020-09-25T12:40:00Z">
        <w:r w:rsidRPr="00F57411" w:rsidDel="00F57411">
          <w:rPr>
            <w:noProof/>
            <w:rPrChange w:id="413" w:author="Elezovic Suad PMU/MFS-S" w:date="2020-09-25T12:40:00Z">
              <w:rPr>
                <w:rStyle w:val="Hyperlnk"/>
                <w:noProof/>
              </w:rPr>
            </w:rPrChange>
          </w:rPr>
          <w:delText>Figure 18: OJAs used in labour market reporting by public-law / non-profit institutions (selection) – part 2</w:delText>
        </w:r>
        <w:r w:rsidDel="00F57411">
          <w:rPr>
            <w:noProof/>
            <w:webHidden/>
          </w:rPr>
          <w:tab/>
          <w:delText>36</w:delText>
        </w:r>
      </w:del>
    </w:p>
    <w:p w14:paraId="7FDB4035" w14:textId="2D6460C6" w:rsidR="000B50C3" w:rsidDel="00F57411" w:rsidRDefault="000B50C3">
      <w:pPr>
        <w:pStyle w:val="Figurfrteckning"/>
        <w:tabs>
          <w:tab w:val="right" w:leader="dot" w:pos="9016"/>
        </w:tabs>
        <w:rPr>
          <w:del w:id="414" w:author="Elezovic Suad PMU/MFS-S" w:date="2020-09-25T12:40:00Z"/>
          <w:rFonts w:asciiTheme="minorHAnsi" w:eastAsiaTheme="minorEastAsia" w:hAnsiTheme="minorHAnsi" w:cstheme="minorBidi"/>
          <w:noProof/>
          <w:lang w:val="en-GB" w:eastAsia="en-GB"/>
        </w:rPr>
      </w:pPr>
      <w:del w:id="415" w:author="Elezovic Suad PMU/MFS-S" w:date="2020-09-25T12:40:00Z">
        <w:r w:rsidRPr="00F57411" w:rsidDel="00F57411">
          <w:rPr>
            <w:noProof/>
            <w:rPrChange w:id="416" w:author="Elezovic Suad PMU/MFS-S" w:date="2020-09-25T12:40:00Z">
              <w:rPr>
                <w:rStyle w:val="Hyperlnk"/>
                <w:noProof/>
              </w:rPr>
            </w:rPrChange>
          </w:rPr>
          <w:delText>Figure 19: OJAs (commercially) collected and analysed by private companies (selection)</w:delText>
        </w:r>
        <w:r w:rsidDel="00F57411">
          <w:rPr>
            <w:noProof/>
            <w:webHidden/>
          </w:rPr>
          <w:tab/>
          <w:delText>38</w:delText>
        </w:r>
      </w:del>
    </w:p>
    <w:p w14:paraId="193B326F" w14:textId="5092256B" w:rsidR="000B50C3" w:rsidDel="00F57411" w:rsidRDefault="000B50C3">
      <w:pPr>
        <w:pStyle w:val="Figurfrteckning"/>
        <w:tabs>
          <w:tab w:val="right" w:leader="dot" w:pos="9016"/>
        </w:tabs>
        <w:rPr>
          <w:del w:id="417" w:author="Elezovic Suad PMU/MFS-S" w:date="2020-09-25T12:40:00Z"/>
          <w:rFonts w:asciiTheme="minorHAnsi" w:eastAsiaTheme="minorEastAsia" w:hAnsiTheme="minorHAnsi" w:cstheme="minorBidi"/>
          <w:noProof/>
          <w:lang w:val="en-GB" w:eastAsia="en-GB"/>
        </w:rPr>
      </w:pPr>
      <w:del w:id="418" w:author="Elezovic Suad PMU/MFS-S" w:date="2020-09-25T12:40:00Z">
        <w:r w:rsidRPr="00F57411" w:rsidDel="00F57411">
          <w:rPr>
            <w:noProof/>
            <w:rPrChange w:id="419" w:author="Elezovic Suad PMU/MFS-S" w:date="2020-09-25T12:40:00Z">
              <w:rPr>
                <w:rStyle w:val="Hyperlnk"/>
                <w:noProof/>
              </w:rPr>
            </w:rPrChange>
          </w:rPr>
          <w:delText>Figure 20: Australia: First page of the monthly report of Internet Vacancy Index (IVI)</w:delText>
        </w:r>
        <w:r w:rsidDel="00F57411">
          <w:rPr>
            <w:noProof/>
            <w:webHidden/>
          </w:rPr>
          <w:tab/>
          <w:delText>38</w:delText>
        </w:r>
      </w:del>
    </w:p>
    <w:p w14:paraId="0F0A857F" w14:textId="7EEF8297" w:rsidR="000B50C3" w:rsidDel="00F57411" w:rsidRDefault="000B50C3">
      <w:pPr>
        <w:pStyle w:val="Figurfrteckning"/>
        <w:tabs>
          <w:tab w:val="right" w:leader="dot" w:pos="9016"/>
        </w:tabs>
        <w:rPr>
          <w:del w:id="420" w:author="Elezovic Suad PMU/MFS-S" w:date="2020-09-25T12:40:00Z"/>
          <w:rFonts w:asciiTheme="minorHAnsi" w:eastAsiaTheme="minorEastAsia" w:hAnsiTheme="minorHAnsi" w:cstheme="minorBidi"/>
          <w:noProof/>
          <w:lang w:val="en-GB" w:eastAsia="en-GB"/>
        </w:rPr>
      </w:pPr>
      <w:del w:id="421" w:author="Elezovic Suad PMU/MFS-S" w:date="2020-09-25T12:40:00Z">
        <w:r w:rsidRPr="00F57411" w:rsidDel="00F57411">
          <w:rPr>
            <w:noProof/>
            <w:rPrChange w:id="422" w:author="Elezovic Suad PMU/MFS-S" w:date="2020-09-25T12:40:00Z">
              <w:rPr>
                <w:rStyle w:val="Hyperlnk"/>
                <w:noProof/>
              </w:rPr>
            </w:rPrChange>
          </w:rPr>
          <w:delText>Figure 21: USA: First page of the monthly report of Help Wanted Online (HWOL) Index</w:delText>
        </w:r>
        <w:r w:rsidDel="00F57411">
          <w:rPr>
            <w:noProof/>
            <w:webHidden/>
          </w:rPr>
          <w:tab/>
          <w:delText>39</w:delText>
        </w:r>
      </w:del>
    </w:p>
    <w:p w14:paraId="21B02351" w14:textId="22E58931" w:rsidR="000B50C3" w:rsidDel="00F57411" w:rsidRDefault="000B50C3">
      <w:pPr>
        <w:pStyle w:val="Figurfrteckning"/>
        <w:tabs>
          <w:tab w:val="right" w:leader="dot" w:pos="9016"/>
        </w:tabs>
        <w:rPr>
          <w:del w:id="423" w:author="Elezovic Suad PMU/MFS-S" w:date="2020-09-25T12:40:00Z"/>
          <w:rFonts w:asciiTheme="minorHAnsi" w:eastAsiaTheme="minorEastAsia" w:hAnsiTheme="minorHAnsi" w:cstheme="minorBidi"/>
          <w:noProof/>
          <w:lang w:val="en-GB" w:eastAsia="en-GB"/>
        </w:rPr>
      </w:pPr>
      <w:del w:id="424" w:author="Elezovic Suad PMU/MFS-S" w:date="2020-09-25T12:40:00Z">
        <w:r w:rsidRPr="00F57411" w:rsidDel="00F57411">
          <w:rPr>
            <w:noProof/>
            <w:rPrChange w:id="425" w:author="Elezovic Suad PMU/MFS-S" w:date="2020-09-25T12:40:00Z">
              <w:rPr>
                <w:rStyle w:val="Hyperlnk"/>
                <w:noProof/>
              </w:rPr>
            </w:rPrChange>
          </w:rPr>
          <w:delText>Figure 22: Burningglass US: Free access to timely data in the situation of Covid-19</w:delText>
        </w:r>
        <w:r w:rsidDel="00F57411">
          <w:rPr>
            <w:noProof/>
            <w:webHidden/>
          </w:rPr>
          <w:tab/>
          <w:delText>41</w:delText>
        </w:r>
      </w:del>
    </w:p>
    <w:p w14:paraId="7D47AD85" w14:textId="67EC63E9" w:rsidR="000B50C3" w:rsidDel="00F57411" w:rsidRDefault="000B50C3">
      <w:pPr>
        <w:pStyle w:val="Figurfrteckning"/>
        <w:tabs>
          <w:tab w:val="right" w:leader="dot" w:pos="9016"/>
        </w:tabs>
        <w:rPr>
          <w:del w:id="426" w:author="Elezovic Suad PMU/MFS-S" w:date="2020-09-25T12:40:00Z"/>
          <w:rFonts w:asciiTheme="minorHAnsi" w:eastAsiaTheme="minorEastAsia" w:hAnsiTheme="minorHAnsi" w:cstheme="minorBidi"/>
          <w:noProof/>
          <w:lang w:val="en-GB" w:eastAsia="en-GB"/>
        </w:rPr>
      </w:pPr>
      <w:del w:id="427" w:author="Elezovic Suad PMU/MFS-S" w:date="2020-09-25T12:40:00Z">
        <w:r w:rsidRPr="00F57411" w:rsidDel="00F57411">
          <w:rPr>
            <w:noProof/>
            <w:rPrChange w:id="428" w:author="Elezovic Suad PMU/MFS-S" w:date="2020-09-25T12:40:00Z">
              <w:rPr>
                <w:rStyle w:val="Hyperlnk"/>
                <w:noProof/>
              </w:rPr>
            </w:rPrChange>
          </w:rPr>
          <w:delText>Figure 23: Indeed Hiring Lab: Free access to timely data in the situation of Covid-19 (first page)</w:delText>
        </w:r>
        <w:r w:rsidDel="00F57411">
          <w:rPr>
            <w:noProof/>
            <w:webHidden/>
          </w:rPr>
          <w:tab/>
          <w:delText>42</w:delText>
        </w:r>
      </w:del>
    </w:p>
    <w:p w14:paraId="41D8B204" w14:textId="6B4FEA91" w:rsidR="000B50C3" w:rsidDel="00F57411" w:rsidRDefault="000B50C3">
      <w:pPr>
        <w:pStyle w:val="Figurfrteckning"/>
        <w:tabs>
          <w:tab w:val="right" w:leader="dot" w:pos="9016"/>
        </w:tabs>
        <w:rPr>
          <w:del w:id="429" w:author="Elezovic Suad PMU/MFS-S" w:date="2020-09-25T12:40:00Z"/>
          <w:rFonts w:asciiTheme="minorHAnsi" w:eastAsiaTheme="minorEastAsia" w:hAnsiTheme="minorHAnsi" w:cstheme="minorBidi"/>
          <w:noProof/>
          <w:lang w:val="en-GB" w:eastAsia="en-GB"/>
        </w:rPr>
      </w:pPr>
      <w:del w:id="430" w:author="Elezovic Suad PMU/MFS-S" w:date="2020-09-25T12:40:00Z">
        <w:r w:rsidRPr="00F57411" w:rsidDel="00F57411">
          <w:rPr>
            <w:noProof/>
            <w:rPrChange w:id="431" w:author="Elezovic Suad PMU/MFS-S" w:date="2020-09-25T12:40:00Z">
              <w:rPr>
                <w:rStyle w:val="Hyperlnk"/>
                <w:noProof/>
              </w:rPr>
            </w:rPrChange>
          </w:rPr>
          <w:delText>Figure 24: LinkedIn: How COVID-19 is impacting hiring around the world</w:delText>
        </w:r>
        <w:r w:rsidDel="00F57411">
          <w:rPr>
            <w:noProof/>
            <w:webHidden/>
          </w:rPr>
          <w:tab/>
          <w:delText>43</w:delText>
        </w:r>
      </w:del>
    </w:p>
    <w:p w14:paraId="3132101B" w14:textId="183D2E5B" w:rsidR="000B50C3" w:rsidDel="00F57411" w:rsidRDefault="000B50C3">
      <w:pPr>
        <w:pStyle w:val="Figurfrteckning"/>
        <w:tabs>
          <w:tab w:val="right" w:leader="dot" w:pos="9016"/>
        </w:tabs>
        <w:rPr>
          <w:del w:id="432" w:author="Elezovic Suad PMU/MFS-S" w:date="2020-09-25T12:40:00Z"/>
          <w:rFonts w:asciiTheme="minorHAnsi" w:eastAsiaTheme="minorEastAsia" w:hAnsiTheme="minorHAnsi" w:cstheme="minorBidi"/>
          <w:noProof/>
          <w:lang w:val="en-GB" w:eastAsia="en-GB"/>
        </w:rPr>
      </w:pPr>
      <w:del w:id="433" w:author="Elezovic Suad PMU/MFS-S" w:date="2020-09-25T12:40:00Z">
        <w:r w:rsidRPr="00F57411" w:rsidDel="00F57411">
          <w:rPr>
            <w:noProof/>
            <w:rPrChange w:id="434" w:author="Elezovic Suad PMU/MFS-S" w:date="2020-09-25T12:40:00Z">
              <w:rPr>
                <w:rStyle w:val="Hyperlnk"/>
                <w:noProof/>
              </w:rPr>
            </w:rPrChange>
          </w:rPr>
          <w:delText>Figure 25: Textkernel: Free access to timely graphs in the situation of Covid-19</w:delText>
        </w:r>
        <w:r w:rsidDel="00F57411">
          <w:rPr>
            <w:noProof/>
            <w:webHidden/>
          </w:rPr>
          <w:tab/>
          <w:delText>44</w:delText>
        </w:r>
      </w:del>
    </w:p>
    <w:p w14:paraId="68A0AEAD" w14:textId="242A13BD" w:rsidR="000B50C3" w:rsidDel="00F57411" w:rsidRDefault="000B50C3">
      <w:pPr>
        <w:pStyle w:val="Figurfrteckning"/>
        <w:tabs>
          <w:tab w:val="right" w:leader="dot" w:pos="9016"/>
        </w:tabs>
        <w:rPr>
          <w:del w:id="435" w:author="Elezovic Suad PMU/MFS-S" w:date="2020-09-25T12:40:00Z"/>
          <w:rFonts w:asciiTheme="minorHAnsi" w:eastAsiaTheme="minorEastAsia" w:hAnsiTheme="minorHAnsi" w:cstheme="minorBidi"/>
          <w:noProof/>
          <w:lang w:val="en-GB" w:eastAsia="en-GB"/>
        </w:rPr>
      </w:pPr>
      <w:del w:id="436" w:author="Elezovic Suad PMU/MFS-S" w:date="2020-09-25T12:40:00Z">
        <w:r w:rsidRPr="00F57411" w:rsidDel="00F57411">
          <w:rPr>
            <w:noProof/>
            <w:rPrChange w:id="437" w:author="Elezovic Suad PMU/MFS-S" w:date="2020-09-25T12:40:00Z">
              <w:rPr>
                <w:rStyle w:val="Hyperlnk"/>
                <w:noProof/>
              </w:rPr>
            </w:rPrChange>
          </w:rPr>
          <w:delText>Figure 26: Germany: how to interpret the different OJA indicators from selected private companies using the example of Covid-19</w:delText>
        </w:r>
        <w:r w:rsidDel="00F57411">
          <w:rPr>
            <w:noProof/>
            <w:webHidden/>
          </w:rPr>
          <w:tab/>
          <w:delText>45</w:delText>
        </w:r>
      </w:del>
    </w:p>
    <w:p w14:paraId="775A1F00" w14:textId="7E48285E" w:rsidR="000B50C3" w:rsidDel="00F57411" w:rsidRDefault="000B50C3">
      <w:pPr>
        <w:pStyle w:val="Figurfrteckning"/>
        <w:tabs>
          <w:tab w:val="right" w:leader="dot" w:pos="9016"/>
        </w:tabs>
        <w:rPr>
          <w:del w:id="438" w:author="Elezovic Suad PMU/MFS-S" w:date="2020-09-25T12:40:00Z"/>
          <w:rFonts w:asciiTheme="minorHAnsi" w:eastAsiaTheme="minorEastAsia" w:hAnsiTheme="minorHAnsi" w:cstheme="minorBidi"/>
          <w:noProof/>
          <w:lang w:val="en-GB" w:eastAsia="en-GB"/>
        </w:rPr>
      </w:pPr>
      <w:del w:id="439" w:author="Elezovic Suad PMU/MFS-S" w:date="2020-09-25T12:40:00Z">
        <w:r w:rsidRPr="00F57411" w:rsidDel="00F57411">
          <w:rPr>
            <w:noProof/>
            <w:lang w:val="en-GB"/>
            <w:rPrChange w:id="440" w:author="Elezovic Suad PMU/MFS-S" w:date="2020-09-25T12:40:00Z">
              <w:rPr>
                <w:rStyle w:val="Hyperlnk"/>
                <w:noProof/>
                <w:lang w:val="en-GB"/>
              </w:rPr>
            </w:rPrChange>
          </w:rPr>
          <w:delText>Figure 27: LMC index 072018 - 032019 average over occupations and quarters</w:delText>
        </w:r>
        <w:r w:rsidDel="00F57411">
          <w:rPr>
            <w:noProof/>
            <w:webHidden/>
          </w:rPr>
          <w:tab/>
          <w:delText>50</w:delText>
        </w:r>
      </w:del>
    </w:p>
    <w:p w14:paraId="57644261" w14:textId="557DFDD5" w:rsidR="000B50C3" w:rsidDel="00F57411" w:rsidRDefault="000B50C3">
      <w:pPr>
        <w:pStyle w:val="Figurfrteckning"/>
        <w:tabs>
          <w:tab w:val="right" w:leader="dot" w:pos="9016"/>
        </w:tabs>
        <w:rPr>
          <w:del w:id="441" w:author="Elezovic Suad PMU/MFS-S" w:date="2020-09-25T12:40:00Z"/>
          <w:rFonts w:asciiTheme="minorHAnsi" w:eastAsiaTheme="minorEastAsia" w:hAnsiTheme="minorHAnsi" w:cstheme="minorBidi"/>
          <w:noProof/>
          <w:lang w:val="en-GB" w:eastAsia="en-GB"/>
        </w:rPr>
      </w:pPr>
      <w:del w:id="442" w:author="Elezovic Suad PMU/MFS-S" w:date="2020-09-25T12:40:00Z">
        <w:r w:rsidRPr="00F57411" w:rsidDel="00F57411">
          <w:rPr>
            <w:noProof/>
            <w:rPrChange w:id="443" w:author="Elezovic Suad PMU/MFS-S" w:date="2020-09-25T12:40:00Z">
              <w:rPr>
                <w:rStyle w:val="Hyperlnk"/>
                <w:noProof/>
              </w:rPr>
            </w:rPrChange>
          </w:rPr>
          <w:delText>Figure 28: OJAs vs JV rates: Italy, Total Economy (NACE Rev. 2 economic activity sections from B to S, excluding O)</w:delText>
        </w:r>
        <w:r w:rsidDel="00F57411">
          <w:rPr>
            <w:noProof/>
            <w:webHidden/>
          </w:rPr>
          <w:tab/>
          <w:delText>53</w:delText>
        </w:r>
      </w:del>
    </w:p>
    <w:p w14:paraId="3C5354FC" w14:textId="53B628C8" w:rsidR="000B50C3" w:rsidDel="00F57411" w:rsidRDefault="000B50C3">
      <w:pPr>
        <w:pStyle w:val="Figurfrteckning"/>
        <w:tabs>
          <w:tab w:val="right" w:leader="dot" w:pos="9016"/>
        </w:tabs>
        <w:rPr>
          <w:del w:id="444" w:author="Elezovic Suad PMU/MFS-S" w:date="2020-09-25T12:40:00Z"/>
          <w:rFonts w:asciiTheme="minorHAnsi" w:eastAsiaTheme="minorEastAsia" w:hAnsiTheme="minorHAnsi" w:cstheme="minorBidi"/>
          <w:noProof/>
          <w:lang w:val="en-GB" w:eastAsia="en-GB"/>
        </w:rPr>
      </w:pPr>
      <w:del w:id="445" w:author="Elezovic Suad PMU/MFS-S" w:date="2020-09-25T12:40:00Z">
        <w:r w:rsidRPr="00F57411" w:rsidDel="00F57411">
          <w:rPr>
            <w:noProof/>
            <w:rPrChange w:id="446" w:author="Elezovic Suad PMU/MFS-S" w:date="2020-09-25T12:40:00Z">
              <w:rPr>
                <w:rStyle w:val="Hyperlnk"/>
                <w:noProof/>
              </w:rPr>
            </w:rPrChange>
          </w:rPr>
          <w:delText>Figure 29: OJAs vs JV rates: Italy, Industry (NACE Rev. 2 economic activity sections from B to F)</w:delText>
        </w:r>
        <w:r w:rsidDel="00F57411">
          <w:rPr>
            <w:noProof/>
            <w:webHidden/>
          </w:rPr>
          <w:tab/>
          <w:delText>53</w:delText>
        </w:r>
      </w:del>
    </w:p>
    <w:p w14:paraId="63F027E7" w14:textId="24865068" w:rsidR="000B50C3" w:rsidDel="00F57411" w:rsidRDefault="000B50C3">
      <w:pPr>
        <w:pStyle w:val="Figurfrteckning"/>
        <w:tabs>
          <w:tab w:val="right" w:leader="dot" w:pos="9016"/>
        </w:tabs>
        <w:rPr>
          <w:del w:id="447" w:author="Elezovic Suad PMU/MFS-S" w:date="2020-09-25T12:40:00Z"/>
          <w:rFonts w:asciiTheme="minorHAnsi" w:eastAsiaTheme="minorEastAsia" w:hAnsiTheme="minorHAnsi" w:cstheme="minorBidi"/>
          <w:noProof/>
          <w:lang w:val="en-GB" w:eastAsia="en-GB"/>
        </w:rPr>
      </w:pPr>
      <w:del w:id="448" w:author="Elezovic Suad PMU/MFS-S" w:date="2020-09-25T12:40:00Z">
        <w:r w:rsidRPr="00F57411" w:rsidDel="00F57411">
          <w:rPr>
            <w:noProof/>
            <w:rPrChange w:id="449" w:author="Elezovic Suad PMU/MFS-S" w:date="2020-09-25T12:40:00Z">
              <w:rPr>
                <w:rStyle w:val="Hyperlnk"/>
                <w:noProof/>
              </w:rPr>
            </w:rPrChange>
          </w:rPr>
          <w:delText>Figure 30: OJAs vs JV rates: Italy, Industry (NACE Rev. 2 economic activity sections from G to S, excluding O)</w:delText>
        </w:r>
        <w:r w:rsidDel="00F57411">
          <w:rPr>
            <w:noProof/>
            <w:webHidden/>
          </w:rPr>
          <w:tab/>
          <w:delText>54</w:delText>
        </w:r>
      </w:del>
    </w:p>
    <w:p w14:paraId="0F37B963" w14:textId="308280D9" w:rsidR="000B50C3" w:rsidDel="00F57411" w:rsidRDefault="000B50C3">
      <w:pPr>
        <w:pStyle w:val="Figurfrteckning"/>
        <w:tabs>
          <w:tab w:val="right" w:leader="dot" w:pos="9016"/>
        </w:tabs>
        <w:rPr>
          <w:del w:id="450" w:author="Elezovic Suad PMU/MFS-S" w:date="2020-09-25T12:40:00Z"/>
          <w:rFonts w:asciiTheme="minorHAnsi" w:eastAsiaTheme="minorEastAsia" w:hAnsiTheme="minorHAnsi" w:cstheme="minorBidi"/>
          <w:noProof/>
          <w:lang w:val="en-GB" w:eastAsia="en-GB"/>
        </w:rPr>
      </w:pPr>
      <w:del w:id="451" w:author="Elezovic Suad PMU/MFS-S" w:date="2020-09-25T12:40:00Z">
        <w:r w:rsidRPr="00F57411" w:rsidDel="00F57411">
          <w:rPr>
            <w:noProof/>
            <w:rPrChange w:id="452" w:author="Elezovic Suad PMU/MFS-S" w:date="2020-09-25T12:40:00Z">
              <w:rPr>
                <w:rStyle w:val="Hyperlnk"/>
                <w:noProof/>
              </w:rPr>
            </w:rPrChange>
          </w:rPr>
          <w:delText>Figure 31: OJAs daily distribution during the four quarters of 2019: the Italian case, first quarter 2019</w:delText>
        </w:r>
        <w:r w:rsidDel="00F57411">
          <w:rPr>
            <w:noProof/>
            <w:webHidden/>
          </w:rPr>
          <w:tab/>
          <w:delText>55</w:delText>
        </w:r>
      </w:del>
    </w:p>
    <w:p w14:paraId="67CFD717" w14:textId="1EB21E7C" w:rsidR="000B50C3" w:rsidDel="00F57411" w:rsidRDefault="000B50C3">
      <w:pPr>
        <w:pStyle w:val="Figurfrteckning"/>
        <w:tabs>
          <w:tab w:val="right" w:leader="dot" w:pos="9016"/>
        </w:tabs>
        <w:rPr>
          <w:del w:id="453" w:author="Elezovic Suad PMU/MFS-S" w:date="2020-09-25T12:40:00Z"/>
          <w:rFonts w:asciiTheme="minorHAnsi" w:eastAsiaTheme="minorEastAsia" w:hAnsiTheme="minorHAnsi" w:cstheme="minorBidi"/>
          <w:noProof/>
          <w:lang w:val="en-GB" w:eastAsia="en-GB"/>
        </w:rPr>
      </w:pPr>
      <w:del w:id="454" w:author="Elezovic Suad PMU/MFS-S" w:date="2020-09-25T12:40:00Z">
        <w:r w:rsidRPr="00F57411" w:rsidDel="00F57411">
          <w:rPr>
            <w:noProof/>
            <w:rPrChange w:id="455" w:author="Elezovic Suad PMU/MFS-S" w:date="2020-09-25T12:40:00Z">
              <w:rPr>
                <w:rStyle w:val="Hyperlnk"/>
                <w:noProof/>
              </w:rPr>
            </w:rPrChange>
          </w:rPr>
          <w:delText>Figure 32: OJAs daily distribution during the four quarters of 2019: the Italian case, second quarter 2019</w:delText>
        </w:r>
        <w:r w:rsidDel="00F57411">
          <w:rPr>
            <w:noProof/>
            <w:webHidden/>
          </w:rPr>
          <w:tab/>
          <w:delText>55</w:delText>
        </w:r>
      </w:del>
    </w:p>
    <w:p w14:paraId="2B7B7C2D" w14:textId="3D23EE43" w:rsidR="000B50C3" w:rsidDel="00F57411" w:rsidRDefault="000B50C3">
      <w:pPr>
        <w:pStyle w:val="Figurfrteckning"/>
        <w:tabs>
          <w:tab w:val="right" w:leader="dot" w:pos="9016"/>
        </w:tabs>
        <w:rPr>
          <w:del w:id="456" w:author="Elezovic Suad PMU/MFS-S" w:date="2020-09-25T12:40:00Z"/>
          <w:rFonts w:asciiTheme="minorHAnsi" w:eastAsiaTheme="minorEastAsia" w:hAnsiTheme="minorHAnsi" w:cstheme="minorBidi"/>
          <w:noProof/>
          <w:lang w:val="en-GB" w:eastAsia="en-GB"/>
        </w:rPr>
      </w:pPr>
      <w:del w:id="457" w:author="Elezovic Suad PMU/MFS-S" w:date="2020-09-25T12:40:00Z">
        <w:r w:rsidRPr="00F57411" w:rsidDel="00F57411">
          <w:rPr>
            <w:noProof/>
            <w:rPrChange w:id="458" w:author="Elezovic Suad PMU/MFS-S" w:date="2020-09-25T12:40:00Z">
              <w:rPr>
                <w:rStyle w:val="Hyperlnk"/>
                <w:noProof/>
              </w:rPr>
            </w:rPrChange>
          </w:rPr>
          <w:delText>Figure 33: OJAs daily distribution during the four quarters of 2019: the Italian case, third quarter 2019</w:delText>
        </w:r>
        <w:r w:rsidDel="00F57411">
          <w:rPr>
            <w:noProof/>
            <w:webHidden/>
          </w:rPr>
          <w:tab/>
          <w:delText>56</w:delText>
        </w:r>
      </w:del>
    </w:p>
    <w:p w14:paraId="3B5796A0" w14:textId="19A930EA" w:rsidR="000B50C3" w:rsidDel="00F57411" w:rsidRDefault="000B50C3">
      <w:pPr>
        <w:pStyle w:val="Figurfrteckning"/>
        <w:tabs>
          <w:tab w:val="right" w:leader="dot" w:pos="9016"/>
        </w:tabs>
        <w:rPr>
          <w:del w:id="459" w:author="Elezovic Suad PMU/MFS-S" w:date="2020-09-25T12:40:00Z"/>
          <w:rFonts w:asciiTheme="minorHAnsi" w:eastAsiaTheme="minorEastAsia" w:hAnsiTheme="minorHAnsi" w:cstheme="minorBidi"/>
          <w:noProof/>
          <w:lang w:val="en-GB" w:eastAsia="en-GB"/>
        </w:rPr>
      </w:pPr>
      <w:del w:id="460" w:author="Elezovic Suad PMU/MFS-S" w:date="2020-09-25T12:40:00Z">
        <w:r w:rsidRPr="00F57411" w:rsidDel="00F57411">
          <w:rPr>
            <w:noProof/>
            <w:rPrChange w:id="461" w:author="Elezovic Suad PMU/MFS-S" w:date="2020-09-25T12:40:00Z">
              <w:rPr>
                <w:rStyle w:val="Hyperlnk"/>
                <w:noProof/>
              </w:rPr>
            </w:rPrChange>
          </w:rPr>
          <w:delText>Figure 34: OJAs daily distribution during the four quarters of 2019: the Italian case, fourth quarter 2019</w:delText>
        </w:r>
        <w:r w:rsidDel="00F57411">
          <w:rPr>
            <w:noProof/>
            <w:webHidden/>
          </w:rPr>
          <w:tab/>
          <w:delText>56</w:delText>
        </w:r>
      </w:del>
    </w:p>
    <w:p w14:paraId="2A3A4E85" w14:textId="300CEB3A" w:rsidR="000B50C3" w:rsidDel="00F57411" w:rsidRDefault="000B50C3">
      <w:pPr>
        <w:pStyle w:val="Figurfrteckning"/>
        <w:tabs>
          <w:tab w:val="right" w:leader="dot" w:pos="9016"/>
        </w:tabs>
        <w:rPr>
          <w:del w:id="462" w:author="Elezovic Suad PMU/MFS-S" w:date="2020-09-25T12:40:00Z"/>
          <w:rFonts w:asciiTheme="minorHAnsi" w:eastAsiaTheme="minorEastAsia" w:hAnsiTheme="minorHAnsi" w:cstheme="minorBidi"/>
          <w:noProof/>
          <w:lang w:val="en-GB" w:eastAsia="en-GB"/>
        </w:rPr>
      </w:pPr>
      <w:del w:id="463" w:author="Elezovic Suad PMU/MFS-S" w:date="2020-09-25T12:40:00Z">
        <w:r w:rsidRPr="00F57411" w:rsidDel="00F57411">
          <w:rPr>
            <w:noProof/>
            <w:rPrChange w:id="464" w:author="Elezovic Suad PMU/MFS-S" w:date="2020-09-25T12:40:00Z">
              <w:rPr>
                <w:rStyle w:val="Hyperlnk"/>
                <w:noProof/>
              </w:rPr>
            </w:rPrChange>
          </w:rPr>
          <w:delText>Figure 35: From a quarterly to a monthly basis job vacancies rate estimates: the Italian case</w:delText>
        </w:r>
        <w:r w:rsidDel="00F57411">
          <w:rPr>
            <w:noProof/>
            <w:webHidden/>
          </w:rPr>
          <w:tab/>
          <w:delText>57</w:delText>
        </w:r>
      </w:del>
    </w:p>
    <w:p w14:paraId="19E3085B" w14:textId="444D356C" w:rsidR="000B50C3" w:rsidDel="00F57411" w:rsidRDefault="000B50C3">
      <w:pPr>
        <w:pStyle w:val="Figurfrteckning"/>
        <w:tabs>
          <w:tab w:val="right" w:leader="dot" w:pos="9016"/>
        </w:tabs>
        <w:rPr>
          <w:del w:id="465" w:author="Elezovic Suad PMU/MFS-S" w:date="2020-09-25T12:40:00Z"/>
          <w:rFonts w:asciiTheme="minorHAnsi" w:eastAsiaTheme="minorEastAsia" w:hAnsiTheme="minorHAnsi" w:cstheme="minorBidi"/>
          <w:noProof/>
          <w:lang w:val="en-GB" w:eastAsia="en-GB"/>
        </w:rPr>
      </w:pPr>
      <w:del w:id="466" w:author="Elezovic Suad PMU/MFS-S" w:date="2020-09-25T12:40:00Z">
        <w:r w:rsidRPr="00F57411" w:rsidDel="00F57411">
          <w:rPr>
            <w:noProof/>
            <w:rPrChange w:id="467" w:author="Elezovic Suad PMU/MFS-S" w:date="2020-09-25T12:40:00Z">
              <w:rPr>
                <w:rStyle w:val="Hyperlnk"/>
                <w:noProof/>
              </w:rPr>
            </w:rPrChange>
          </w:rPr>
          <w:delText>Figure 36: Mean tightness by occupation groups, including OJAs</w:delText>
        </w:r>
        <w:r w:rsidDel="00F57411">
          <w:rPr>
            <w:noProof/>
            <w:webHidden/>
          </w:rPr>
          <w:tab/>
          <w:delText>63</w:delText>
        </w:r>
      </w:del>
    </w:p>
    <w:p w14:paraId="35C43BD6" w14:textId="05246C76" w:rsidR="000B50C3" w:rsidDel="00F57411" w:rsidRDefault="000B50C3">
      <w:pPr>
        <w:pStyle w:val="Figurfrteckning"/>
        <w:tabs>
          <w:tab w:val="right" w:leader="dot" w:pos="9016"/>
        </w:tabs>
        <w:rPr>
          <w:del w:id="468" w:author="Elezovic Suad PMU/MFS-S" w:date="2020-09-25T12:40:00Z"/>
          <w:rFonts w:asciiTheme="minorHAnsi" w:eastAsiaTheme="minorEastAsia" w:hAnsiTheme="minorHAnsi" w:cstheme="minorBidi"/>
          <w:noProof/>
          <w:lang w:val="en-GB" w:eastAsia="en-GB"/>
        </w:rPr>
      </w:pPr>
      <w:del w:id="469" w:author="Elezovic Suad PMU/MFS-S" w:date="2020-09-25T12:40:00Z">
        <w:r w:rsidRPr="00F57411" w:rsidDel="00F57411">
          <w:rPr>
            <w:noProof/>
            <w:rPrChange w:id="470" w:author="Elezovic Suad PMU/MFS-S" w:date="2020-09-25T12:40:00Z">
              <w:rPr>
                <w:rStyle w:val="Hyperlnk"/>
                <w:noProof/>
              </w:rPr>
            </w:rPrChange>
          </w:rPr>
          <w:delText>Figure 37: Tightness distribution among qualification groups</w:delText>
        </w:r>
        <w:r w:rsidDel="00F57411">
          <w:rPr>
            <w:noProof/>
            <w:webHidden/>
          </w:rPr>
          <w:tab/>
          <w:delText>63</w:delText>
        </w:r>
      </w:del>
    </w:p>
    <w:p w14:paraId="44386419" w14:textId="6668D78D" w:rsidR="000B50C3" w:rsidDel="00F57411" w:rsidRDefault="000B50C3">
      <w:pPr>
        <w:pStyle w:val="Figurfrteckning"/>
        <w:tabs>
          <w:tab w:val="right" w:leader="dot" w:pos="9016"/>
        </w:tabs>
        <w:rPr>
          <w:del w:id="471" w:author="Elezovic Suad PMU/MFS-S" w:date="2020-09-25T12:40:00Z"/>
          <w:rFonts w:asciiTheme="minorHAnsi" w:eastAsiaTheme="minorEastAsia" w:hAnsiTheme="minorHAnsi" w:cstheme="minorBidi"/>
          <w:noProof/>
          <w:lang w:val="en-GB" w:eastAsia="en-GB"/>
        </w:rPr>
      </w:pPr>
      <w:del w:id="472" w:author="Elezovic Suad PMU/MFS-S" w:date="2020-09-25T12:40:00Z">
        <w:r w:rsidRPr="00F57411" w:rsidDel="00F57411">
          <w:rPr>
            <w:noProof/>
            <w:rPrChange w:id="473" w:author="Elezovic Suad PMU/MFS-S" w:date="2020-09-25T12:40:00Z">
              <w:rPr>
                <w:rStyle w:val="Hyperlnk"/>
                <w:noProof/>
              </w:rPr>
            </w:rPrChange>
          </w:rPr>
          <w:delText>Figure 38: The job portals and economic indicators data</w:delText>
        </w:r>
        <w:r w:rsidDel="00F57411">
          <w:rPr>
            <w:noProof/>
            <w:webHidden/>
          </w:rPr>
          <w:tab/>
          <w:delText>64</w:delText>
        </w:r>
      </w:del>
    </w:p>
    <w:p w14:paraId="4264E760" w14:textId="2A39772C" w:rsidR="000B50C3" w:rsidDel="00F57411" w:rsidRDefault="000B50C3">
      <w:pPr>
        <w:pStyle w:val="Figurfrteckning"/>
        <w:tabs>
          <w:tab w:val="right" w:leader="dot" w:pos="9016"/>
        </w:tabs>
        <w:rPr>
          <w:del w:id="474" w:author="Elezovic Suad PMU/MFS-S" w:date="2020-09-25T12:40:00Z"/>
          <w:rFonts w:asciiTheme="minorHAnsi" w:eastAsiaTheme="minorEastAsia" w:hAnsiTheme="minorHAnsi" w:cstheme="minorBidi"/>
          <w:noProof/>
          <w:lang w:val="en-GB" w:eastAsia="en-GB"/>
        </w:rPr>
      </w:pPr>
      <w:del w:id="475" w:author="Elezovic Suad PMU/MFS-S" w:date="2020-09-25T12:40:00Z">
        <w:r w:rsidRPr="00F57411" w:rsidDel="00F57411">
          <w:rPr>
            <w:noProof/>
            <w:rPrChange w:id="476" w:author="Elezovic Suad PMU/MFS-S" w:date="2020-09-25T12:40:00Z">
              <w:rPr>
                <w:rStyle w:val="Hyperlnk"/>
                <w:noProof/>
              </w:rPr>
            </w:rPrChange>
          </w:rPr>
          <w:delText>Figure 39: Linear regression and ARIMAX models graphs</w:delText>
        </w:r>
        <w:r w:rsidDel="00F57411">
          <w:rPr>
            <w:noProof/>
            <w:webHidden/>
          </w:rPr>
          <w:tab/>
          <w:delText>65</w:delText>
        </w:r>
      </w:del>
    </w:p>
    <w:p w14:paraId="340D34FA" w14:textId="51B5CD07" w:rsidR="000B50C3" w:rsidDel="00F57411" w:rsidRDefault="000B50C3">
      <w:pPr>
        <w:pStyle w:val="Figurfrteckning"/>
        <w:tabs>
          <w:tab w:val="right" w:leader="dot" w:pos="9016"/>
        </w:tabs>
        <w:rPr>
          <w:del w:id="477" w:author="Elezovic Suad PMU/MFS-S" w:date="2020-09-25T12:40:00Z"/>
          <w:rFonts w:asciiTheme="minorHAnsi" w:eastAsiaTheme="minorEastAsia" w:hAnsiTheme="minorHAnsi" w:cstheme="minorBidi"/>
          <w:noProof/>
          <w:lang w:val="en-GB" w:eastAsia="en-GB"/>
        </w:rPr>
      </w:pPr>
      <w:del w:id="478" w:author="Elezovic Suad PMU/MFS-S" w:date="2020-09-25T12:40:00Z">
        <w:r w:rsidRPr="00F57411" w:rsidDel="00F57411">
          <w:rPr>
            <w:noProof/>
            <w:rPrChange w:id="479" w:author="Elezovic Suad PMU/MFS-S" w:date="2020-09-25T12:40:00Z">
              <w:rPr>
                <w:rStyle w:val="Hyperlnk"/>
                <w:noProof/>
              </w:rPr>
            </w:rPrChange>
          </w:rPr>
          <w:delText>Figure 40: Linear regression and ARIMAX estimations with lagged MD data</w:delText>
        </w:r>
        <w:r w:rsidDel="00F57411">
          <w:rPr>
            <w:noProof/>
            <w:webHidden/>
          </w:rPr>
          <w:tab/>
          <w:delText>65</w:delText>
        </w:r>
      </w:del>
    </w:p>
    <w:p w14:paraId="79B63242" w14:textId="7B97F569" w:rsidR="000B50C3" w:rsidDel="00F57411" w:rsidRDefault="000B50C3">
      <w:pPr>
        <w:pStyle w:val="Figurfrteckning"/>
        <w:tabs>
          <w:tab w:val="right" w:leader="dot" w:pos="9016"/>
        </w:tabs>
        <w:rPr>
          <w:del w:id="480" w:author="Elezovic Suad PMU/MFS-S" w:date="2020-09-25T12:40:00Z"/>
          <w:rFonts w:asciiTheme="minorHAnsi" w:eastAsiaTheme="minorEastAsia" w:hAnsiTheme="minorHAnsi" w:cstheme="minorBidi"/>
          <w:noProof/>
          <w:lang w:val="en-GB" w:eastAsia="en-GB"/>
        </w:rPr>
      </w:pPr>
      <w:del w:id="481" w:author="Elezovic Suad PMU/MFS-S" w:date="2020-09-25T12:40:00Z">
        <w:r w:rsidRPr="00F57411" w:rsidDel="00F57411">
          <w:rPr>
            <w:noProof/>
            <w:rPrChange w:id="482" w:author="Elezovic Suad PMU/MFS-S" w:date="2020-09-25T12:40:00Z">
              <w:rPr>
                <w:rStyle w:val="Hyperlnk"/>
                <w:noProof/>
              </w:rPr>
            </w:rPrChange>
          </w:rPr>
          <w:delText>Figure 41: Number of OJAs and change by Educational level (flow)</w:delText>
        </w:r>
        <w:r w:rsidDel="00F57411">
          <w:rPr>
            <w:noProof/>
            <w:webHidden/>
          </w:rPr>
          <w:tab/>
          <w:delText>74</w:delText>
        </w:r>
      </w:del>
    </w:p>
    <w:p w14:paraId="5DB30D34" w14:textId="70463998" w:rsidR="000B50C3" w:rsidDel="00F57411" w:rsidRDefault="000B50C3">
      <w:pPr>
        <w:pStyle w:val="Figurfrteckning"/>
        <w:tabs>
          <w:tab w:val="right" w:leader="dot" w:pos="9016"/>
        </w:tabs>
        <w:rPr>
          <w:del w:id="483" w:author="Elezovic Suad PMU/MFS-S" w:date="2020-09-25T12:40:00Z"/>
          <w:rFonts w:asciiTheme="minorHAnsi" w:eastAsiaTheme="minorEastAsia" w:hAnsiTheme="minorHAnsi" w:cstheme="minorBidi"/>
          <w:noProof/>
          <w:lang w:val="en-GB" w:eastAsia="en-GB"/>
        </w:rPr>
      </w:pPr>
      <w:del w:id="484" w:author="Elezovic Suad PMU/MFS-S" w:date="2020-09-25T12:40:00Z">
        <w:r w:rsidRPr="00F57411" w:rsidDel="00F57411">
          <w:rPr>
            <w:noProof/>
            <w:rPrChange w:id="485" w:author="Elezovic Suad PMU/MFS-S" w:date="2020-09-25T12:40:00Z">
              <w:rPr>
                <w:rStyle w:val="Hyperlnk"/>
                <w:noProof/>
              </w:rPr>
            </w:rPrChange>
          </w:rPr>
          <w:delText>Figure 42: Registered unemployed and OJAs during COVID outbreak</w:delText>
        </w:r>
        <w:r w:rsidDel="00F57411">
          <w:rPr>
            <w:noProof/>
            <w:webHidden/>
          </w:rPr>
          <w:tab/>
          <w:delText>75</w:delText>
        </w:r>
      </w:del>
    </w:p>
    <w:p w14:paraId="390E6E37" w14:textId="0A55C5FA" w:rsidR="000B50C3" w:rsidDel="00F57411" w:rsidRDefault="000B50C3">
      <w:pPr>
        <w:pStyle w:val="Figurfrteckning"/>
        <w:tabs>
          <w:tab w:val="right" w:leader="dot" w:pos="9016"/>
        </w:tabs>
        <w:rPr>
          <w:del w:id="486" w:author="Elezovic Suad PMU/MFS-S" w:date="2020-09-25T12:40:00Z"/>
          <w:rFonts w:asciiTheme="minorHAnsi" w:eastAsiaTheme="minorEastAsia" w:hAnsiTheme="minorHAnsi" w:cstheme="minorBidi"/>
          <w:noProof/>
          <w:lang w:val="en-GB" w:eastAsia="en-GB"/>
        </w:rPr>
      </w:pPr>
      <w:del w:id="487" w:author="Elezovic Suad PMU/MFS-S" w:date="2020-09-25T12:40:00Z">
        <w:r w:rsidRPr="00F57411" w:rsidDel="00F57411">
          <w:rPr>
            <w:noProof/>
            <w:rPrChange w:id="488" w:author="Elezovic Suad PMU/MFS-S" w:date="2020-09-25T12:40:00Z">
              <w:rPr>
                <w:rStyle w:val="Hyperlnk"/>
                <w:noProof/>
              </w:rPr>
            </w:rPrChange>
          </w:rPr>
          <w:delText>Figure 43: Number of OJA by educational level</w:delText>
        </w:r>
        <w:r w:rsidDel="00F57411">
          <w:rPr>
            <w:noProof/>
            <w:webHidden/>
          </w:rPr>
          <w:tab/>
          <w:delText>78</w:delText>
        </w:r>
      </w:del>
    </w:p>
    <w:p w14:paraId="79A70427" w14:textId="783E7E33" w:rsidR="000B50C3" w:rsidDel="00F57411" w:rsidRDefault="000B50C3">
      <w:pPr>
        <w:pStyle w:val="Figurfrteckning"/>
        <w:tabs>
          <w:tab w:val="right" w:leader="dot" w:pos="9016"/>
        </w:tabs>
        <w:rPr>
          <w:del w:id="489" w:author="Elezovic Suad PMU/MFS-S" w:date="2020-09-25T12:40:00Z"/>
          <w:rFonts w:asciiTheme="minorHAnsi" w:eastAsiaTheme="minorEastAsia" w:hAnsiTheme="minorHAnsi" w:cstheme="minorBidi"/>
          <w:noProof/>
          <w:lang w:val="en-GB" w:eastAsia="en-GB"/>
        </w:rPr>
      </w:pPr>
      <w:del w:id="490" w:author="Elezovic Suad PMU/MFS-S" w:date="2020-09-25T12:40:00Z">
        <w:r w:rsidRPr="00F57411" w:rsidDel="00F57411">
          <w:rPr>
            <w:noProof/>
            <w:rPrChange w:id="491" w:author="Elezovic Suad PMU/MFS-S" w:date="2020-09-25T12:40:00Z">
              <w:rPr>
                <w:rStyle w:val="Hyperlnk"/>
                <w:noProof/>
              </w:rPr>
            </w:rPrChange>
          </w:rPr>
          <w:delText>Figure 44: Number of OJA by experience years</w:delText>
        </w:r>
        <w:r w:rsidDel="00F57411">
          <w:rPr>
            <w:noProof/>
            <w:webHidden/>
          </w:rPr>
          <w:tab/>
          <w:delText>78</w:delText>
        </w:r>
      </w:del>
    </w:p>
    <w:p w14:paraId="175733A6" w14:textId="0B1DA5C4" w:rsidR="000B50C3" w:rsidDel="00F57411" w:rsidRDefault="000B50C3">
      <w:pPr>
        <w:pStyle w:val="Figurfrteckning"/>
        <w:tabs>
          <w:tab w:val="right" w:leader="dot" w:pos="9016"/>
        </w:tabs>
        <w:rPr>
          <w:del w:id="492" w:author="Elezovic Suad PMU/MFS-S" w:date="2020-09-25T12:40:00Z"/>
          <w:rFonts w:asciiTheme="minorHAnsi" w:eastAsiaTheme="minorEastAsia" w:hAnsiTheme="minorHAnsi" w:cstheme="minorBidi"/>
          <w:noProof/>
          <w:lang w:val="en-GB" w:eastAsia="en-GB"/>
        </w:rPr>
      </w:pPr>
      <w:del w:id="493" w:author="Elezovic Suad PMU/MFS-S" w:date="2020-09-25T12:40:00Z">
        <w:r w:rsidRPr="00F57411" w:rsidDel="00F57411">
          <w:rPr>
            <w:noProof/>
            <w:rPrChange w:id="494" w:author="Elezovic Suad PMU/MFS-S" w:date="2020-09-25T12:40:00Z">
              <w:rPr>
                <w:rStyle w:val="Hyperlnk"/>
                <w:noProof/>
              </w:rPr>
            </w:rPrChange>
          </w:rPr>
          <w:delText>Figure 45: Results of the text mining use for occupation classification</w:delText>
        </w:r>
        <w:r w:rsidDel="00F57411">
          <w:rPr>
            <w:noProof/>
            <w:webHidden/>
          </w:rPr>
          <w:tab/>
          <w:delText>81</w:delText>
        </w:r>
      </w:del>
    </w:p>
    <w:p w14:paraId="275FE98F" w14:textId="446B246F" w:rsidR="0007130E" w:rsidRPr="007B40B2" w:rsidRDefault="0007130E">
      <w:pPr>
        <w:spacing w:after="160" w:line="259" w:lineRule="auto"/>
        <w:rPr>
          <w:lang w:val="en-GB"/>
        </w:rPr>
      </w:pPr>
      <w:r w:rsidRPr="007B40B2">
        <w:rPr>
          <w:lang w:val="en-GB"/>
        </w:rPr>
        <w:fldChar w:fldCharType="end"/>
      </w:r>
    </w:p>
    <w:p w14:paraId="1B3FCCCB" w14:textId="77777777" w:rsidR="0007130E" w:rsidRPr="007B40B2" w:rsidRDefault="0007130E">
      <w:pPr>
        <w:spacing w:after="160" w:line="259" w:lineRule="auto"/>
        <w:rPr>
          <w:lang w:val="en-GB"/>
        </w:rPr>
      </w:pPr>
    </w:p>
    <w:p w14:paraId="24BF5458" w14:textId="77777777" w:rsidR="005C75D3" w:rsidRDefault="005C75D3">
      <w:pPr>
        <w:spacing w:after="160" w:line="259" w:lineRule="auto"/>
        <w:rPr>
          <w:lang w:val="en-GB"/>
        </w:rPr>
      </w:pPr>
      <w:r>
        <w:rPr>
          <w:lang w:val="en-GB"/>
        </w:rPr>
        <w:br w:type="page"/>
      </w:r>
    </w:p>
    <w:p w14:paraId="35988280" w14:textId="19386D21" w:rsidR="0007130E" w:rsidRPr="007B40B2" w:rsidRDefault="0007130E" w:rsidP="0007130E">
      <w:pPr>
        <w:rPr>
          <w:lang w:val="en-GB"/>
        </w:rPr>
      </w:pPr>
      <w:r w:rsidRPr="007B40B2">
        <w:rPr>
          <w:lang w:val="en-GB"/>
        </w:rPr>
        <w:lastRenderedPageBreak/>
        <w:t>List of Tables:</w:t>
      </w:r>
    </w:p>
    <w:p w14:paraId="1A93006A" w14:textId="44A92F4A" w:rsidR="000B50C3" w:rsidRDefault="0007130E">
      <w:pPr>
        <w:pStyle w:val="Figurfrteckning"/>
        <w:tabs>
          <w:tab w:val="right" w:leader="dot" w:pos="9016"/>
        </w:tabs>
        <w:rPr>
          <w:rFonts w:asciiTheme="minorHAnsi" w:eastAsiaTheme="minorEastAsia" w:hAnsiTheme="minorHAnsi" w:cstheme="minorBidi"/>
          <w:noProof/>
          <w:lang w:val="en-GB" w:eastAsia="en-GB"/>
        </w:rPr>
      </w:pPr>
      <w:r w:rsidRPr="007B40B2">
        <w:rPr>
          <w:lang w:val="en-GB"/>
        </w:rPr>
        <w:fldChar w:fldCharType="begin"/>
      </w:r>
      <w:r w:rsidRPr="007B40B2">
        <w:rPr>
          <w:lang w:val="en-GB"/>
        </w:rPr>
        <w:instrText xml:space="preserve"> TOC \h \z \c "Table" </w:instrText>
      </w:r>
      <w:r w:rsidRPr="007B40B2">
        <w:rPr>
          <w:lang w:val="en-GB"/>
        </w:rPr>
        <w:fldChar w:fldCharType="separate"/>
      </w:r>
      <w:hyperlink w:anchor="_Toc51312470" w:history="1">
        <w:r w:rsidR="000B50C3" w:rsidRPr="00DB3019">
          <w:rPr>
            <w:rStyle w:val="Hyperlnk"/>
            <w:noProof/>
          </w:rPr>
          <w:t>Table 1: Structure of CEDEFOP data</w:t>
        </w:r>
        <w:r w:rsidR="000B50C3">
          <w:rPr>
            <w:noProof/>
            <w:webHidden/>
          </w:rPr>
          <w:tab/>
        </w:r>
        <w:r w:rsidR="000B50C3">
          <w:rPr>
            <w:noProof/>
            <w:webHidden/>
          </w:rPr>
          <w:fldChar w:fldCharType="begin"/>
        </w:r>
        <w:r w:rsidR="000B50C3">
          <w:rPr>
            <w:noProof/>
            <w:webHidden/>
          </w:rPr>
          <w:instrText xml:space="preserve"> PAGEREF _Toc51312470 \h </w:instrText>
        </w:r>
        <w:r w:rsidR="000B50C3">
          <w:rPr>
            <w:noProof/>
            <w:webHidden/>
          </w:rPr>
        </w:r>
        <w:r w:rsidR="000B50C3">
          <w:rPr>
            <w:noProof/>
            <w:webHidden/>
          </w:rPr>
          <w:fldChar w:fldCharType="separate"/>
        </w:r>
        <w:r w:rsidR="000B50C3">
          <w:rPr>
            <w:noProof/>
            <w:webHidden/>
          </w:rPr>
          <w:t>16</w:t>
        </w:r>
        <w:r w:rsidR="000B50C3">
          <w:rPr>
            <w:noProof/>
            <w:webHidden/>
          </w:rPr>
          <w:fldChar w:fldCharType="end"/>
        </w:r>
      </w:hyperlink>
    </w:p>
    <w:p w14:paraId="148390AB" w14:textId="0BDC3E24"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1" w:history="1">
        <w:r w:rsidR="000B50C3" w:rsidRPr="00DB3019">
          <w:rPr>
            <w:rStyle w:val="Hyperlnk"/>
            <w:noProof/>
          </w:rPr>
          <w:t>Table 2: Attempt to extract monthly OJAs coresponding to quarterly JVS for period 2018Q3 to 2019Q1.</w:t>
        </w:r>
        <w:r w:rsidR="000B50C3">
          <w:rPr>
            <w:noProof/>
            <w:webHidden/>
          </w:rPr>
          <w:tab/>
        </w:r>
        <w:r w:rsidR="000B50C3">
          <w:rPr>
            <w:noProof/>
            <w:webHidden/>
          </w:rPr>
          <w:fldChar w:fldCharType="begin"/>
        </w:r>
        <w:r w:rsidR="000B50C3">
          <w:rPr>
            <w:noProof/>
            <w:webHidden/>
          </w:rPr>
          <w:instrText xml:space="preserve"> PAGEREF _Toc51312471 \h </w:instrText>
        </w:r>
        <w:r w:rsidR="000B50C3">
          <w:rPr>
            <w:noProof/>
            <w:webHidden/>
          </w:rPr>
        </w:r>
        <w:r w:rsidR="000B50C3">
          <w:rPr>
            <w:noProof/>
            <w:webHidden/>
          </w:rPr>
          <w:fldChar w:fldCharType="separate"/>
        </w:r>
        <w:r w:rsidR="000B50C3">
          <w:rPr>
            <w:noProof/>
            <w:webHidden/>
          </w:rPr>
          <w:t>24</w:t>
        </w:r>
        <w:r w:rsidR="000B50C3">
          <w:rPr>
            <w:noProof/>
            <w:webHidden/>
          </w:rPr>
          <w:fldChar w:fldCharType="end"/>
        </w:r>
      </w:hyperlink>
    </w:p>
    <w:p w14:paraId="16519F67" w14:textId="516485E4"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2" w:history="1">
        <w:r w:rsidR="000B50C3" w:rsidRPr="00DB3019">
          <w:rPr>
            <w:rStyle w:val="Hyperlnk"/>
            <w:noProof/>
            <w:lang w:val="en-GB"/>
          </w:rPr>
          <w:t>Table 3: Summary of concentration index</w:t>
        </w:r>
        <w:r w:rsidR="000B50C3">
          <w:rPr>
            <w:noProof/>
            <w:webHidden/>
          </w:rPr>
          <w:tab/>
        </w:r>
        <w:r w:rsidR="000B50C3">
          <w:rPr>
            <w:noProof/>
            <w:webHidden/>
          </w:rPr>
          <w:fldChar w:fldCharType="begin"/>
        </w:r>
        <w:r w:rsidR="000B50C3">
          <w:rPr>
            <w:noProof/>
            <w:webHidden/>
          </w:rPr>
          <w:instrText xml:space="preserve"> PAGEREF _Toc51312472 \h </w:instrText>
        </w:r>
        <w:r w:rsidR="000B50C3">
          <w:rPr>
            <w:noProof/>
            <w:webHidden/>
          </w:rPr>
        </w:r>
        <w:r w:rsidR="000B50C3">
          <w:rPr>
            <w:noProof/>
            <w:webHidden/>
          </w:rPr>
          <w:fldChar w:fldCharType="separate"/>
        </w:r>
        <w:r w:rsidR="000B50C3">
          <w:rPr>
            <w:noProof/>
            <w:webHidden/>
          </w:rPr>
          <w:t>49</w:t>
        </w:r>
        <w:r w:rsidR="000B50C3">
          <w:rPr>
            <w:noProof/>
            <w:webHidden/>
          </w:rPr>
          <w:fldChar w:fldCharType="end"/>
        </w:r>
      </w:hyperlink>
    </w:p>
    <w:p w14:paraId="545CFD7F" w14:textId="6128D3F6"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3" w:history="1">
        <w:r w:rsidR="000B50C3" w:rsidRPr="00DB3019">
          <w:rPr>
            <w:rStyle w:val="Hyperlnk"/>
            <w:noProof/>
          </w:rPr>
          <w:t>Table 4: Year on year change in the job vacancy rate (percentage points difference): the Italian case</w:t>
        </w:r>
        <w:r w:rsidR="000B50C3">
          <w:rPr>
            <w:noProof/>
            <w:webHidden/>
          </w:rPr>
          <w:tab/>
        </w:r>
        <w:r w:rsidR="000B50C3">
          <w:rPr>
            <w:noProof/>
            <w:webHidden/>
          </w:rPr>
          <w:fldChar w:fldCharType="begin"/>
        </w:r>
        <w:r w:rsidR="000B50C3">
          <w:rPr>
            <w:noProof/>
            <w:webHidden/>
          </w:rPr>
          <w:instrText xml:space="preserve"> PAGEREF _Toc51312473 \h </w:instrText>
        </w:r>
        <w:r w:rsidR="000B50C3">
          <w:rPr>
            <w:noProof/>
            <w:webHidden/>
          </w:rPr>
        </w:r>
        <w:r w:rsidR="000B50C3">
          <w:rPr>
            <w:noProof/>
            <w:webHidden/>
          </w:rPr>
          <w:fldChar w:fldCharType="separate"/>
        </w:r>
        <w:r w:rsidR="000B50C3">
          <w:rPr>
            <w:noProof/>
            <w:webHidden/>
          </w:rPr>
          <w:t>58</w:t>
        </w:r>
        <w:r w:rsidR="000B50C3">
          <w:rPr>
            <w:noProof/>
            <w:webHidden/>
          </w:rPr>
          <w:fldChar w:fldCharType="end"/>
        </w:r>
      </w:hyperlink>
    </w:p>
    <w:p w14:paraId="0E75CB21" w14:textId="7465ED9E"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4" w:history="1">
        <w:r w:rsidR="000B50C3" w:rsidRPr="00DB3019">
          <w:rPr>
            <w:rStyle w:val="Hyperlnk"/>
            <w:noProof/>
          </w:rPr>
          <w:t>Table 5: Percentage distribution of employees by Isco level 1 and quarter</w:t>
        </w:r>
        <w:r w:rsidR="000B50C3">
          <w:rPr>
            <w:noProof/>
            <w:webHidden/>
          </w:rPr>
          <w:tab/>
        </w:r>
        <w:r w:rsidR="000B50C3">
          <w:rPr>
            <w:noProof/>
            <w:webHidden/>
          </w:rPr>
          <w:fldChar w:fldCharType="begin"/>
        </w:r>
        <w:r w:rsidR="000B50C3">
          <w:rPr>
            <w:noProof/>
            <w:webHidden/>
          </w:rPr>
          <w:instrText xml:space="preserve"> PAGEREF _Toc51312474 \h </w:instrText>
        </w:r>
        <w:r w:rsidR="000B50C3">
          <w:rPr>
            <w:noProof/>
            <w:webHidden/>
          </w:rPr>
        </w:r>
        <w:r w:rsidR="000B50C3">
          <w:rPr>
            <w:noProof/>
            <w:webHidden/>
          </w:rPr>
          <w:fldChar w:fldCharType="separate"/>
        </w:r>
        <w:r w:rsidR="000B50C3">
          <w:rPr>
            <w:noProof/>
            <w:webHidden/>
          </w:rPr>
          <w:t>58</w:t>
        </w:r>
        <w:r w:rsidR="000B50C3">
          <w:rPr>
            <w:noProof/>
            <w:webHidden/>
          </w:rPr>
          <w:fldChar w:fldCharType="end"/>
        </w:r>
      </w:hyperlink>
    </w:p>
    <w:p w14:paraId="57FE6A3B" w14:textId="0DC969CE"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5" w:history="1">
        <w:r w:rsidR="000B50C3" w:rsidRPr="00DB3019">
          <w:rPr>
            <w:rStyle w:val="Hyperlnk"/>
            <w:noProof/>
          </w:rPr>
          <w:t>Table 6: Italian OJAs quarterly rate by Isco level 1</w:t>
        </w:r>
        <w:r w:rsidR="000B50C3">
          <w:rPr>
            <w:noProof/>
            <w:webHidden/>
          </w:rPr>
          <w:tab/>
        </w:r>
        <w:r w:rsidR="000B50C3">
          <w:rPr>
            <w:noProof/>
            <w:webHidden/>
          </w:rPr>
          <w:fldChar w:fldCharType="begin"/>
        </w:r>
        <w:r w:rsidR="000B50C3">
          <w:rPr>
            <w:noProof/>
            <w:webHidden/>
          </w:rPr>
          <w:instrText xml:space="preserve"> PAGEREF _Toc51312475 \h </w:instrText>
        </w:r>
        <w:r w:rsidR="000B50C3">
          <w:rPr>
            <w:noProof/>
            <w:webHidden/>
          </w:rPr>
        </w:r>
        <w:r w:rsidR="000B50C3">
          <w:rPr>
            <w:noProof/>
            <w:webHidden/>
          </w:rPr>
          <w:fldChar w:fldCharType="separate"/>
        </w:r>
        <w:r w:rsidR="000B50C3">
          <w:rPr>
            <w:noProof/>
            <w:webHidden/>
          </w:rPr>
          <w:t>59</w:t>
        </w:r>
        <w:r w:rsidR="000B50C3">
          <w:rPr>
            <w:noProof/>
            <w:webHidden/>
          </w:rPr>
          <w:fldChar w:fldCharType="end"/>
        </w:r>
      </w:hyperlink>
    </w:p>
    <w:p w14:paraId="563E50F1" w14:textId="531A62BB"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6" w:history="1">
        <w:r w:rsidR="000B50C3" w:rsidRPr="00DB3019">
          <w:rPr>
            <w:rStyle w:val="Hyperlnk"/>
            <w:noProof/>
          </w:rPr>
          <w:t>Table 7: Italian OJAr year on year differences, by Isco level 1</w:t>
        </w:r>
        <w:r w:rsidR="000B50C3">
          <w:rPr>
            <w:noProof/>
            <w:webHidden/>
          </w:rPr>
          <w:tab/>
        </w:r>
        <w:r w:rsidR="000B50C3">
          <w:rPr>
            <w:noProof/>
            <w:webHidden/>
          </w:rPr>
          <w:fldChar w:fldCharType="begin"/>
        </w:r>
        <w:r w:rsidR="000B50C3">
          <w:rPr>
            <w:noProof/>
            <w:webHidden/>
          </w:rPr>
          <w:instrText xml:space="preserve"> PAGEREF _Toc51312476 \h </w:instrText>
        </w:r>
        <w:r w:rsidR="000B50C3">
          <w:rPr>
            <w:noProof/>
            <w:webHidden/>
          </w:rPr>
        </w:r>
        <w:r w:rsidR="000B50C3">
          <w:rPr>
            <w:noProof/>
            <w:webHidden/>
          </w:rPr>
          <w:fldChar w:fldCharType="separate"/>
        </w:r>
        <w:r w:rsidR="000B50C3">
          <w:rPr>
            <w:noProof/>
            <w:webHidden/>
          </w:rPr>
          <w:t>60</w:t>
        </w:r>
        <w:r w:rsidR="000B50C3">
          <w:rPr>
            <w:noProof/>
            <w:webHidden/>
          </w:rPr>
          <w:fldChar w:fldCharType="end"/>
        </w:r>
      </w:hyperlink>
    </w:p>
    <w:p w14:paraId="2FB422E4" w14:textId="614A73CB"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7" w:history="1">
        <w:r w:rsidR="000B50C3" w:rsidRPr="00DB3019">
          <w:rPr>
            <w:rStyle w:val="Hyperlnk"/>
            <w:noProof/>
          </w:rPr>
          <w:t>Table 8: Percentage distribution of employees by geographical area and quarter</w:t>
        </w:r>
        <w:r w:rsidR="000B50C3">
          <w:rPr>
            <w:noProof/>
            <w:webHidden/>
          </w:rPr>
          <w:tab/>
        </w:r>
        <w:r w:rsidR="000B50C3">
          <w:rPr>
            <w:noProof/>
            <w:webHidden/>
          </w:rPr>
          <w:fldChar w:fldCharType="begin"/>
        </w:r>
        <w:r w:rsidR="000B50C3">
          <w:rPr>
            <w:noProof/>
            <w:webHidden/>
          </w:rPr>
          <w:instrText xml:space="preserve"> PAGEREF _Toc51312477 \h </w:instrText>
        </w:r>
        <w:r w:rsidR="000B50C3">
          <w:rPr>
            <w:noProof/>
            <w:webHidden/>
          </w:rPr>
        </w:r>
        <w:r w:rsidR="000B50C3">
          <w:rPr>
            <w:noProof/>
            <w:webHidden/>
          </w:rPr>
          <w:fldChar w:fldCharType="separate"/>
        </w:r>
        <w:r w:rsidR="000B50C3">
          <w:rPr>
            <w:noProof/>
            <w:webHidden/>
          </w:rPr>
          <w:t>60</w:t>
        </w:r>
        <w:r w:rsidR="000B50C3">
          <w:rPr>
            <w:noProof/>
            <w:webHidden/>
          </w:rPr>
          <w:fldChar w:fldCharType="end"/>
        </w:r>
      </w:hyperlink>
    </w:p>
    <w:p w14:paraId="2CAB498A" w14:textId="11E07955"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8" w:history="1">
        <w:r w:rsidR="000B50C3" w:rsidRPr="00DB3019">
          <w:rPr>
            <w:rStyle w:val="Hyperlnk"/>
            <w:noProof/>
          </w:rPr>
          <w:t>Table 9: Italian OJAs quarterly rate by geographical area and quarter</w:t>
        </w:r>
        <w:r w:rsidR="000B50C3">
          <w:rPr>
            <w:noProof/>
            <w:webHidden/>
          </w:rPr>
          <w:tab/>
        </w:r>
        <w:r w:rsidR="000B50C3">
          <w:rPr>
            <w:noProof/>
            <w:webHidden/>
          </w:rPr>
          <w:fldChar w:fldCharType="begin"/>
        </w:r>
        <w:r w:rsidR="000B50C3">
          <w:rPr>
            <w:noProof/>
            <w:webHidden/>
          </w:rPr>
          <w:instrText xml:space="preserve"> PAGEREF _Toc51312478 \h </w:instrText>
        </w:r>
        <w:r w:rsidR="000B50C3">
          <w:rPr>
            <w:noProof/>
            <w:webHidden/>
          </w:rPr>
        </w:r>
        <w:r w:rsidR="000B50C3">
          <w:rPr>
            <w:noProof/>
            <w:webHidden/>
          </w:rPr>
          <w:fldChar w:fldCharType="separate"/>
        </w:r>
        <w:r w:rsidR="000B50C3">
          <w:rPr>
            <w:noProof/>
            <w:webHidden/>
          </w:rPr>
          <w:t>61</w:t>
        </w:r>
        <w:r w:rsidR="000B50C3">
          <w:rPr>
            <w:noProof/>
            <w:webHidden/>
          </w:rPr>
          <w:fldChar w:fldCharType="end"/>
        </w:r>
      </w:hyperlink>
    </w:p>
    <w:p w14:paraId="4230FC43" w14:textId="2FF2F805"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79" w:history="1">
        <w:r w:rsidR="000B50C3" w:rsidRPr="00DB3019">
          <w:rPr>
            <w:rStyle w:val="Hyperlnk"/>
            <w:noProof/>
          </w:rPr>
          <w:t>Table 10: Italian OJAs quarterly rate by geographical area and quarter</w:t>
        </w:r>
        <w:r w:rsidR="000B50C3">
          <w:rPr>
            <w:noProof/>
            <w:webHidden/>
          </w:rPr>
          <w:tab/>
        </w:r>
        <w:r w:rsidR="000B50C3">
          <w:rPr>
            <w:noProof/>
            <w:webHidden/>
          </w:rPr>
          <w:fldChar w:fldCharType="begin"/>
        </w:r>
        <w:r w:rsidR="000B50C3">
          <w:rPr>
            <w:noProof/>
            <w:webHidden/>
          </w:rPr>
          <w:instrText xml:space="preserve"> PAGEREF _Toc51312479 \h </w:instrText>
        </w:r>
        <w:r w:rsidR="000B50C3">
          <w:rPr>
            <w:noProof/>
            <w:webHidden/>
          </w:rPr>
        </w:r>
        <w:r w:rsidR="000B50C3">
          <w:rPr>
            <w:noProof/>
            <w:webHidden/>
          </w:rPr>
          <w:fldChar w:fldCharType="separate"/>
        </w:r>
        <w:r w:rsidR="000B50C3">
          <w:rPr>
            <w:noProof/>
            <w:webHidden/>
          </w:rPr>
          <w:t>61</w:t>
        </w:r>
        <w:r w:rsidR="000B50C3">
          <w:rPr>
            <w:noProof/>
            <w:webHidden/>
          </w:rPr>
          <w:fldChar w:fldCharType="end"/>
        </w:r>
      </w:hyperlink>
    </w:p>
    <w:p w14:paraId="6C4A7AF7" w14:textId="2DDCDBFC"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0" w:history="1">
        <w:r w:rsidR="000B50C3" w:rsidRPr="00DB3019">
          <w:rPr>
            <w:rStyle w:val="Hyperlnk"/>
            <w:noProof/>
          </w:rPr>
          <w:t>Table 11: Number of OJVs and main proportions (in ‰) for the period May - July 2019</w:t>
        </w:r>
        <w:r w:rsidR="000B50C3">
          <w:rPr>
            <w:noProof/>
            <w:webHidden/>
          </w:rPr>
          <w:tab/>
        </w:r>
        <w:r w:rsidR="000B50C3">
          <w:rPr>
            <w:noProof/>
            <w:webHidden/>
          </w:rPr>
          <w:fldChar w:fldCharType="begin"/>
        </w:r>
        <w:r w:rsidR="000B50C3">
          <w:rPr>
            <w:noProof/>
            <w:webHidden/>
          </w:rPr>
          <w:instrText xml:space="preserve"> PAGEREF _Toc51312480 \h </w:instrText>
        </w:r>
        <w:r w:rsidR="000B50C3">
          <w:rPr>
            <w:noProof/>
            <w:webHidden/>
          </w:rPr>
        </w:r>
        <w:r w:rsidR="000B50C3">
          <w:rPr>
            <w:noProof/>
            <w:webHidden/>
          </w:rPr>
          <w:fldChar w:fldCharType="separate"/>
        </w:r>
        <w:r w:rsidR="000B50C3">
          <w:rPr>
            <w:noProof/>
            <w:webHidden/>
          </w:rPr>
          <w:t>69</w:t>
        </w:r>
        <w:r w:rsidR="000B50C3">
          <w:rPr>
            <w:noProof/>
            <w:webHidden/>
          </w:rPr>
          <w:fldChar w:fldCharType="end"/>
        </w:r>
      </w:hyperlink>
    </w:p>
    <w:p w14:paraId="005C53C4" w14:textId="4CD1A0A0"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1" w:history="1">
        <w:r w:rsidR="000B50C3" w:rsidRPr="00DB3019">
          <w:rPr>
            <w:rStyle w:val="Hyperlnk"/>
            <w:noProof/>
          </w:rPr>
          <w:t>Table 11: Number of OJVs and main proportions (in ‰) for the period May - July 2019</w:t>
        </w:r>
        <w:r w:rsidR="000B50C3">
          <w:rPr>
            <w:noProof/>
            <w:webHidden/>
          </w:rPr>
          <w:tab/>
        </w:r>
        <w:r w:rsidR="000B50C3">
          <w:rPr>
            <w:noProof/>
            <w:webHidden/>
          </w:rPr>
          <w:fldChar w:fldCharType="begin"/>
        </w:r>
        <w:r w:rsidR="000B50C3">
          <w:rPr>
            <w:noProof/>
            <w:webHidden/>
          </w:rPr>
          <w:instrText xml:space="preserve"> PAGEREF _Toc51312481 \h </w:instrText>
        </w:r>
        <w:r w:rsidR="000B50C3">
          <w:rPr>
            <w:noProof/>
            <w:webHidden/>
          </w:rPr>
        </w:r>
        <w:r w:rsidR="000B50C3">
          <w:rPr>
            <w:noProof/>
            <w:webHidden/>
          </w:rPr>
          <w:fldChar w:fldCharType="separate"/>
        </w:r>
        <w:r w:rsidR="000B50C3">
          <w:rPr>
            <w:noProof/>
            <w:webHidden/>
          </w:rPr>
          <w:t>71</w:t>
        </w:r>
        <w:r w:rsidR="000B50C3">
          <w:rPr>
            <w:noProof/>
            <w:webHidden/>
          </w:rPr>
          <w:fldChar w:fldCharType="end"/>
        </w:r>
      </w:hyperlink>
    </w:p>
    <w:p w14:paraId="71062765" w14:textId="18FEF44A"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2" w:history="1">
        <w:r w:rsidR="000B50C3" w:rsidRPr="00DB3019">
          <w:rPr>
            <w:rStyle w:val="Hyperlnk"/>
            <w:noProof/>
          </w:rPr>
          <w:t>Table 12: Distribution of OJAs by Educational level and NUTS 3</w:t>
        </w:r>
        <w:r w:rsidR="000B50C3">
          <w:rPr>
            <w:noProof/>
            <w:webHidden/>
          </w:rPr>
          <w:tab/>
        </w:r>
        <w:r w:rsidR="000B50C3">
          <w:rPr>
            <w:noProof/>
            <w:webHidden/>
          </w:rPr>
          <w:fldChar w:fldCharType="begin"/>
        </w:r>
        <w:r w:rsidR="000B50C3">
          <w:rPr>
            <w:noProof/>
            <w:webHidden/>
          </w:rPr>
          <w:instrText xml:space="preserve"> PAGEREF _Toc51312482 \h </w:instrText>
        </w:r>
        <w:r w:rsidR="000B50C3">
          <w:rPr>
            <w:noProof/>
            <w:webHidden/>
          </w:rPr>
        </w:r>
        <w:r w:rsidR="000B50C3">
          <w:rPr>
            <w:noProof/>
            <w:webHidden/>
          </w:rPr>
          <w:fldChar w:fldCharType="separate"/>
        </w:r>
        <w:r w:rsidR="000B50C3">
          <w:rPr>
            <w:noProof/>
            <w:webHidden/>
          </w:rPr>
          <w:t>72</w:t>
        </w:r>
        <w:r w:rsidR="000B50C3">
          <w:rPr>
            <w:noProof/>
            <w:webHidden/>
          </w:rPr>
          <w:fldChar w:fldCharType="end"/>
        </w:r>
      </w:hyperlink>
    </w:p>
    <w:p w14:paraId="14223971" w14:textId="5A4F3C55"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3" w:history="1">
        <w:r w:rsidR="000B50C3" w:rsidRPr="00DB3019">
          <w:rPr>
            <w:rStyle w:val="Hyperlnk"/>
            <w:noProof/>
          </w:rPr>
          <w:t>Table 13: Distribution of OJAs by NUTS 3 and NACE Level 1 for the period May-July 2019</w:t>
        </w:r>
        <w:r w:rsidR="000B50C3">
          <w:rPr>
            <w:noProof/>
            <w:webHidden/>
          </w:rPr>
          <w:tab/>
        </w:r>
        <w:r w:rsidR="000B50C3">
          <w:rPr>
            <w:noProof/>
            <w:webHidden/>
          </w:rPr>
          <w:fldChar w:fldCharType="begin"/>
        </w:r>
        <w:r w:rsidR="000B50C3">
          <w:rPr>
            <w:noProof/>
            <w:webHidden/>
          </w:rPr>
          <w:instrText xml:space="preserve"> PAGEREF _Toc51312483 \h </w:instrText>
        </w:r>
        <w:r w:rsidR="000B50C3">
          <w:rPr>
            <w:noProof/>
            <w:webHidden/>
          </w:rPr>
        </w:r>
        <w:r w:rsidR="000B50C3">
          <w:rPr>
            <w:noProof/>
            <w:webHidden/>
          </w:rPr>
          <w:fldChar w:fldCharType="separate"/>
        </w:r>
        <w:r w:rsidR="000B50C3">
          <w:rPr>
            <w:noProof/>
            <w:webHidden/>
          </w:rPr>
          <w:t>73</w:t>
        </w:r>
        <w:r w:rsidR="000B50C3">
          <w:rPr>
            <w:noProof/>
            <w:webHidden/>
          </w:rPr>
          <w:fldChar w:fldCharType="end"/>
        </w:r>
      </w:hyperlink>
    </w:p>
    <w:p w14:paraId="00026D8F" w14:textId="79899EEA"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4" w:history="1">
        <w:r w:rsidR="000B50C3" w:rsidRPr="00DB3019">
          <w:rPr>
            <w:rStyle w:val="Hyperlnk"/>
            <w:noProof/>
          </w:rPr>
          <w:t>Table 14: OJA by weeks and NUTS3 and % change during the COVID period in Bulgaria</w:t>
        </w:r>
        <w:r w:rsidR="000B50C3">
          <w:rPr>
            <w:noProof/>
            <w:webHidden/>
          </w:rPr>
          <w:tab/>
        </w:r>
        <w:r w:rsidR="000B50C3">
          <w:rPr>
            <w:noProof/>
            <w:webHidden/>
          </w:rPr>
          <w:fldChar w:fldCharType="begin"/>
        </w:r>
        <w:r w:rsidR="000B50C3">
          <w:rPr>
            <w:noProof/>
            <w:webHidden/>
          </w:rPr>
          <w:instrText xml:space="preserve"> PAGEREF _Toc51312484 \h </w:instrText>
        </w:r>
        <w:r w:rsidR="000B50C3">
          <w:rPr>
            <w:noProof/>
            <w:webHidden/>
          </w:rPr>
        </w:r>
        <w:r w:rsidR="000B50C3">
          <w:rPr>
            <w:noProof/>
            <w:webHidden/>
          </w:rPr>
          <w:fldChar w:fldCharType="separate"/>
        </w:r>
        <w:r w:rsidR="000B50C3">
          <w:rPr>
            <w:noProof/>
            <w:webHidden/>
          </w:rPr>
          <w:t>74</w:t>
        </w:r>
        <w:r w:rsidR="000B50C3">
          <w:rPr>
            <w:noProof/>
            <w:webHidden/>
          </w:rPr>
          <w:fldChar w:fldCharType="end"/>
        </w:r>
      </w:hyperlink>
    </w:p>
    <w:p w14:paraId="7831C1B1" w14:textId="6598F545"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5" w:history="1">
        <w:r w:rsidR="000B50C3" w:rsidRPr="00DB3019">
          <w:rPr>
            <w:rStyle w:val="Hyperlnk"/>
            <w:noProof/>
          </w:rPr>
          <w:t>Table 15: Ratio of OJAs to registered unemployed by weeks</w:t>
        </w:r>
        <w:r w:rsidR="000B50C3">
          <w:rPr>
            <w:noProof/>
            <w:webHidden/>
          </w:rPr>
          <w:tab/>
        </w:r>
        <w:r w:rsidR="000B50C3">
          <w:rPr>
            <w:noProof/>
            <w:webHidden/>
          </w:rPr>
          <w:fldChar w:fldCharType="begin"/>
        </w:r>
        <w:r w:rsidR="000B50C3">
          <w:rPr>
            <w:noProof/>
            <w:webHidden/>
          </w:rPr>
          <w:instrText xml:space="preserve"> PAGEREF _Toc51312485 \h </w:instrText>
        </w:r>
        <w:r w:rsidR="000B50C3">
          <w:rPr>
            <w:noProof/>
            <w:webHidden/>
          </w:rPr>
        </w:r>
        <w:r w:rsidR="000B50C3">
          <w:rPr>
            <w:noProof/>
            <w:webHidden/>
          </w:rPr>
          <w:fldChar w:fldCharType="separate"/>
        </w:r>
        <w:r w:rsidR="000B50C3">
          <w:rPr>
            <w:noProof/>
            <w:webHidden/>
          </w:rPr>
          <w:t>75</w:t>
        </w:r>
        <w:r w:rsidR="000B50C3">
          <w:rPr>
            <w:noProof/>
            <w:webHidden/>
          </w:rPr>
          <w:fldChar w:fldCharType="end"/>
        </w:r>
      </w:hyperlink>
    </w:p>
    <w:p w14:paraId="27E08CBA" w14:textId="185240F5"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6" w:history="1">
        <w:r w:rsidR="000B50C3" w:rsidRPr="00DB3019">
          <w:rPr>
            <w:rStyle w:val="Hyperlnk"/>
            <w:noProof/>
          </w:rPr>
          <w:t>Table 16: Year-by-year comparison in the number of job offers among different data sources</w:t>
        </w:r>
        <w:r w:rsidR="000B50C3">
          <w:rPr>
            <w:noProof/>
            <w:webHidden/>
          </w:rPr>
          <w:tab/>
        </w:r>
        <w:r w:rsidR="000B50C3">
          <w:rPr>
            <w:noProof/>
            <w:webHidden/>
          </w:rPr>
          <w:fldChar w:fldCharType="begin"/>
        </w:r>
        <w:r w:rsidR="000B50C3">
          <w:rPr>
            <w:noProof/>
            <w:webHidden/>
          </w:rPr>
          <w:instrText xml:space="preserve"> PAGEREF _Toc51312486 \h </w:instrText>
        </w:r>
        <w:r w:rsidR="000B50C3">
          <w:rPr>
            <w:noProof/>
            <w:webHidden/>
          </w:rPr>
        </w:r>
        <w:r w:rsidR="000B50C3">
          <w:rPr>
            <w:noProof/>
            <w:webHidden/>
          </w:rPr>
          <w:fldChar w:fldCharType="separate"/>
        </w:r>
        <w:r w:rsidR="000B50C3">
          <w:rPr>
            <w:noProof/>
            <w:webHidden/>
          </w:rPr>
          <w:t>79</w:t>
        </w:r>
        <w:r w:rsidR="000B50C3">
          <w:rPr>
            <w:noProof/>
            <w:webHidden/>
          </w:rPr>
          <w:fldChar w:fldCharType="end"/>
        </w:r>
      </w:hyperlink>
    </w:p>
    <w:p w14:paraId="6C8392B6" w14:textId="1278B64E" w:rsidR="000B50C3" w:rsidRDefault="006F399D">
      <w:pPr>
        <w:pStyle w:val="Figurfrteckning"/>
        <w:tabs>
          <w:tab w:val="right" w:leader="dot" w:pos="9016"/>
        </w:tabs>
        <w:rPr>
          <w:rFonts w:asciiTheme="minorHAnsi" w:eastAsiaTheme="minorEastAsia" w:hAnsiTheme="minorHAnsi" w:cstheme="minorBidi"/>
          <w:noProof/>
          <w:lang w:val="en-GB" w:eastAsia="en-GB"/>
        </w:rPr>
      </w:pPr>
      <w:hyperlink w:anchor="_Toc51312487" w:history="1">
        <w:r w:rsidR="000B50C3" w:rsidRPr="00DB3019">
          <w:rPr>
            <w:rStyle w:val="Hyperlnk"/>
            <w:noProof/>
          </w:rPr>
          <w:t>Table 17: The comparison between official statistics and Big Data sources</w:t>
        </w:r>
        <w:r w:rsidR="000B50C3">
          <w:rPr>
            <w:noProof/>
            <w:webHidden/>
          </w:rPr>
          <w:tab/>
        </w:r>
        <w:r w:rsidR="000B50C3">
          <w:rPr>
            <w:noProof/>
            <w:webHidden/>
          </w:rPr>
          <w:fldChar w:fldCharType="begin"/>
        </w:r>
        <w:r w:rsidR="000B50C3">
          <w:rPr>
            <w:noProof/>
            <w:webHidden/>
          </w:rPr>
          <w:instrText xml:space="preserve"> PAGEREF _Toc51312487 \h </w:instrText>
        </w:r>
        <w:r w:rsidR="000B50C3">
          <w:rPr>
            <w:noProof/>
            <w:webHidden/>
          </w:rPr>
        </w:r>
        <w:r w:rsidR="000B50C3">
          <w:rPr>
            <w:noProof/>
            <w:webHidden/>
          </w:rPr>
          <w:fldChar w:fldCharType="separate"/>
        </w:r>
        <w:r w:rsidR="000B50C3">
          <w:rPr>
            <w:noProof/>
            <w:webHidden/>
          </w:rPr>
          <w:t>80</w:t>
        </w:r>
        <w:r w:rsidR="000B50C3">
          <w:rPr>
            <w:noProof/>
            <w:webHidden/>
          </w:rPr>
          <w:fldChar w:fldCharType="end"/>
        </w:r>
      </w:hyperlink>
    </w:p>
    <w:p w14:paraId="0EA0337A" w14:textId="79407350" w:rsidR="000B50C3" w:rsidRDefault="006F399D">
      <w:pPr>
        <w:pStyle w:val="Figurfrteckning"/>
        <w:tabs>
          <w:tab w:val="right" w:leader="dot" w:pos="9016"/>
        </w:tabs>
        <w:rPr>
          <w:ins w:id="495" w:author="Elezovic Suad PMU/MFS-S" w:date="2020-09-25T12:53:00Z"/>
          <w:noProof/>
        </w:rPr>
      </w:pPr>
      <w:hyperlink w:anchor="_Toc51312488" w:history="1">
        <w:r w:rsidR="000B50C3" w:rsidRPr="00DB3019">
          <w:rPr>
            <w:rStyle w:val="Hyperlnk"/>
            <w:noProof/>
          </w:rPr>
          <w:t>Table 18: Comparison between CEDEFOP and home data (Big Data - one source)</w:t>
        </w:r>
        <w:r w:rsidR="000B50C3">
          <w:rPr>
            <w:noProof/>
            <w:webHidden/>
          </w:rPr>
          <w:tab/>
        </w:r>
        <w:r w:rsidR="000B50C3">
          <w:rPr>
            <w:noProof/>
            <w:webHidden/>
          </w:rPr>
          <w:fldChar w:fldCharType="begin"/>
        </w:r>
        <w:r w:rsidR="000B50C3">
          <w:rPr>
            <w:noProof/>
            <w:webHidden/>
          </w:rPr>
          <w:instrText xml:space="preserve"> PAGEREF _Toc51312488 \h </w:instrText>
        </w:r>
        <w:r w:rsidR="000B50C3">
          <w:rPr>
            <w:noProof/>
            <w:webHidden/>
          </w:rPr>
        </w:r>
        <w:r w:rsidR="000B50C3">
          <w:rPr>
            <w:noProof/>
            <w:webHidden/>
          </w:rPr>
          <w:fldChar w:fldCharType="separate"/>
        </w:r>
        <w:r w:rsidR="000B50C3">
          <w:rPr>
            <w:noProof/>
            <w:webHidden/>
          </w:rPr>
          <w:t>82</w:t>
        </w:r>
        <w:r w:rsidR="000B50C3">
          <w:rPr>
            <w:noProof/>
            <w:webHidden/>
          </w:rPr>
          <w:fldChar w:fldCharType="end"/>
        </w:r>
      </w:hyperlink>
    </w:p>
    <w:p w14:paraId="6D585923" w14:textId="04804BF6" w:rsidR="009D6FC5" w:rsidRDefault="00AD4C65" w:rsidP="00AD4C65">
      <w:pPr>
        <w:rPr>
          <w:ins w:id="496" w:author="Elezovic Suad PMU/MFS-S" w:date="2020-09-25T12:55:00Z"/>
        </w:rPr>
        <w:pPrChange w:id="497" w:author="Elezovic Suad PMU/MFS-S" w:date="2020-09-25T12:53:00Z">
          <w:pPr>
            <w:pStyle w:val="Figurfrteckning"/>
            <w:tabs>
              <w:tab w:val="right" w:leader="dot" w:pos="9016"/>
            </w:tabs>
          </w:pPr>
        </w:pPrChange>
      </w:pPr>
      <w:ins w:id="498" w:author="Elezovic Suad PMU/MFS-S" w:date="2020-09-25T12:53:00Z">
        <w:r>
          <w:t xml:space="preserve">Table 19: </w:t>
        </w:r>
      </w:ins>
      <w:proofErr w:type="gramStart"/>
      <w:ins w:id="499" w:author="Elezovic Suad PMU/MFS-S" w:date="2020-09-25T12:54:00Z">
        <w:r w:rsidR="009D6FC5">
          <w:t>SCB:s</w:t>
        </w:r>
        <w:proofErr w:type="gramEnd"/>
        <w:r w:rsidR="009D6FC5">
          <w:t xml:space="preserve"> Experimental Index Online Job Vacancies (I-OLT)- total: Seasonally adjusted, trend- and unadjusted index values (percentage changes)</w:t>
        </w:r>
      </w:ins>
      <w:ins w:id="500" w:author="Elezovic Suad PMU/MFS-S" w:date="2020-09-25T12:55:00Z">
        <w:r w:rsidR="009D6FC5">
          <w:t xml:space="preserve"> ………………………………………………………………………. 84 Table 20: </w:t>
        </w:r>
      </w:ins>
      <w:proofErr w:type="gramStart"/>
      <w:ins w:id="501" w:author="Elezovic Suad PMU/MFS-S" w:date="2020-09-25T12:56:00Z">
        <w:r w:rsidR="009D6FC5">
          <w:t>SCB:s</w:t>
        </w:r>
        <w:proofErr w:type="gramEnd"/>
        <w:r w:rsidR="009D6FC5">
          <w:t xml:space="preserve"> Experimental Index Online Job Vacancies (I-OLT)- total</w:t>
        </w:r>
        <w:r w:rsidR="009D6FC5">
          <w:t xml:space="preserve"> and by industrial classifications</w:t>
        </w:r>
        <w:r w:rsidR="009D6FC5">
          <w:t>: Seasonally adjuste</w:t>
        </w:r>
        <w:r w:rsidR="009D6FC5">
          <w:t>d figures- percentage changes …………………………………………………</w:t>
        </w:r>
      </w:ins>
      <w:ins w:id="502" w:author="Elezovic Suad PMU/MFS-S" w:date="2020-09-25T12:57:00Z">
        <w:r w:rsidR="009D6FC5">
          <w:t xml:space="preserve">.. </w:t>
        </w:r>
      </w:ins>
      <w:ins w:id="503" w:author="Elezovic Suad PMU/MFS-S" w:date="2020-09-25T12:56:00Z">
        <w:r w:rsidR="009D6FC5">
          <w:t>8</w:t>
        </w:r>
      </w:ins>
      <w:ins w:id="504" w:author="Elezovic Suad PMU/MFS-S" w:date="2020-09-25T12:58:00Z">
        <w:r w:rsidR="00EF262E">
          <w:t>5</w:t>
        </w:r>
      </w:ins>
    </w:p>
    <w:p w14:paraId="5CD6C1CB" w14:textId="51F14B0E" w:rsidR="009D6FC5" w:rsidRPr="00AD4C65" w:rsidRDefault="009D6FC5" w:rsidP="00AD4C65">
      <w:pPr>
        <w:rPr>
          <w:rPrChange w:id="505" w:author="Elezovic Suad PMU/MFS-S" w:date="2020-09-25T12:53:00Z">
            <w:rPr>
              <w:rFonts w:asciiTheme="minorHAnsi" w:eastAsiaTheme="minorEastAsia" w:hAnsiTheme="minorHAnsi" w:cstheme="minorBidi"/>
              <w:noProof/>
              <w:lang w:val="en-GB" w:eastAsia="en-GB"/>
            </w:rPr>
          </w:rPrChange>
        </w:rPr>
        <w:pPrChange w:id="506" w:author="Elezovic Suad PMU/MFS-S" w:date="2020-09-25T12:53:00Z">
          <w:pPr>
            <w:pStyle w:val="Figurfrteckning"/>
            <w:tabs>
              <w:tab w:val="right" w:leader="dot" w:pos="9016"/>
            </w:tabs>
          </w:pPr>
        </w:pPrChange>
      </w:pPr>
    </w:p>
    <w:p w14:paraId="1A239691" w14:textId="06EB73DC" w:rsidR="0007130E" w:rsidRDefault="0007130E">
      <w:pPr>
        <w:spacing w:after="160" w:line="259" w:lineRule="auto"/>
        <w:rPr>
          <w:ins w:id="507" w:author="Elezovic Suad PMU/MFS-S" w:date="2020-09-25T12:53:00Z"/>
          <w:lang w:val="en-GB"/>
        </w:rPr>
      </w:pPr>
      <w:r w:rsidRPr="007B40B2">
        <w:rPr>
          <w:lang w:val="en-GB"/>
        </w:rPr>
        <w:fldChar w:fldCharType="end"/>
      </w:r>
    </w:p>
    <w:p w14:paraId="11C86896" w14:textId="06FE2FDD" w:rsidR="009D6FC5" w:rsidRPr="007B40B2" w:rsidRDefault="009D6FC5">
      <w:pPr>
        <w:spacing w:after="160" w:line="259" w:lineRule="auto"/>
        <w:rPr>
          <w:rFonts w:asciiTheme="majorHAnsi" w:eastAsiaTheme="majorEastAsia" w:hAnsiTheme="majorHAnsi" w:cstheme="majorBidi"/>
          <w:color w:val="2E74B5" w:themeColor="accent1" w:themeShade="BF"/>
          <w:sz w:val="32"/>
          <w:szCs w:val="32"/>
          <w:lang w:val="en-GB"/>
        </w:rPr>
      </w:pPr>
    </w:p>
    <w:bookmarkEnd w:id="208"/>
    <w:p w14:paraId="0DF67E8E" w14:textId="77777777" w:rsidR="00AA3E0A" w:rsidRDefault="00AA3E0A">
      <w:pPr>
        <w:spacing w:after="160" w:line="259" w:lineRule="auto"/>
        <w:rPr>
          <w:rFonts w:asciiTheme="majorHAnsi" w:eastAsiaTheme="majorEastAsia" w:hAnsiTheme="majorHAnsi" w:cstheme="majorBidi"/>
          <w:color w:val="2E74B5" w:themeColor="accent1" w:themeShade="BF"/>
          <w:sz w:val="32"/>
          <w:szCs w:val="32"/>
          <w:lang w:val="en-GB"/>
        </w:rPr>
      </w:pPr>
      <w:r>
        <w:rPr>
          <w:lang w:val="en-GB"/>
        </w:rPr>
        <w:br w:type="page"/>
      </w:r>
    </w:p>
    <w:p w14:paraId="32C4384D" w14:textId="5647723D" w:rsidR="00D11722" w:rsidRPr="007B40B2" w:rsidRDefault="008405C7" w:rsidP="00D11722">
      <w:pPr>
        <w:pStyle w:val="Rubrik1"/>
        <w:rPr>
          <w:lang w:val="en-GB"/>
        </w:rPr>
      </w:pPr>
      <w:bookmarkStart w:id="508" w:name="_Toc51930043"/>
      <w:r>
        <w:rPr>
          <w:lang w:val="en-GB"/>
        </w:rPr>
        <w:lastRenderedPageBreak/>
        <w:t>Summary</w:t>
      </w:r>
      <w:bookmarkEnd w:id="508"/>
      <w:r w:rsidR="00D11722" w:rsidRPr="007B40B2">
        <w:rPr>
          <w:lang w:val="en-GB"/>
        </w:rPr>
        <w:t xml:space="preserve"> </w:t>
      </w:r>
    </w:p>
    <w:p w14:paraId="52AF2FE0" w14:textId="296D2BDE" w:rsidR="00D1577A" w:rsidRDefault="00D1577A" w:rsidP="00F7205D">
      <w:pPr>
        <w:spacing w:after="160" w:line="259" w:lineRule="auto"/>
        <w:jc w:val="both"/>
        <w:rPr>
          <w:lang w:val="en-GB"/>
        </w:rPr>
      </w:pPr>
      <w:r w:rsidRPr="00E36B2E">
        <w:rPr>
          <w:lang w:val="en-GB"/>
        </w:rPr>
        <w:t>The aim</w:t>
      </w:r>
      <w:r>
        <w:rPr>
          <w:lang w:val="en-GB"/>
        </w:rPr>
        <w:t>s</w:t>
      </w:r>
      <w:r w:rsidRPr="00E36B2E">
        <w:rPr>
          <w:lang w:val="en-GB"/>
        </w:rPr>
        <w:t xml:space="preserve"> of implementing this work package </w:t>
      </w:r>
      <w:r>
        <w:rPr>
          <w:lang w:val="en-GB"/>
        </w:rPr>
        <w:t>were</w:t>
      </w:r>
      <w:r w:rsidRPr="00E36B2E">
        <w:rPr>
          <w:lang w:val="en-GB"/>
        </w:rPr>
        <w:t xml:space="preserve"> to produce statistical estimates on the topic of online job </w:t>
      </w:r>
      <w:r>
        <w:rPr>
          <w:lang w:val="en-GB"/>
        </w:rPr>
        <w:t>adverts and</w:t>
      </w:r>
      <w:r w:rsidRPr="00E36B2E">
        <w:rPr>
          <w:lang w:val="en-GB"/>
        </w:rPr>
        <w:t xml:space="preserve"> to identify statistical production processes and capabilities that may be affected at the national level and to define the conceptual production processes at the national level and at the level of the ESS. Suitable techniques and specific methodologies </w:t>
      </w:r>
      <w:proofErr w:type="gramStart"/>
      <w:r w:rsidRPr="00E36B2E">
        <w:rPr>
          <w:lang w:val="en-GB"/>
        </w:rPr>
        <w:t>were developed</w:t>
      </w:r>
      <w:proofErr w:type="gramEnd"/>
      <w:r w:rsidRPr="00E36B2E">
        <w:rPr>
          <w:lang w:val="en-GB"/>
        </w:rPr>
        <w:t xml:space="preserve"> during the pilot phase of the project ESSNet Big Data 2016-2018 on Web Scraping for Job Vacancy Statistics. The implementation phase </w:t>
      </w:r>
      <w:proofErr w:type="gramStart"/>
      <w:r w:rsidR="008E26BD">
        <w:rPr>
          <w:lang w:val="en-GB"/>
        </w:rPr>
        <w:t>was</w:t>
      </w:r>
      <w:r w:rsidRPr="00E36B2E">
        <w:rPr>
          <w:lang w:val="en-GB"/>
        </w:rPr>
        <w:t xml:space="preserve"> based</w:t>
      </w:r>
      <w:proofErr w:type="gramEnd"/>
      <w:r w:rsidRPr="00E36B2E">
        <w:rPr>
          <w:lang w:val="en-GB"/>
        </w:rPr>
        <w:t xml:space="preserve"> on work carried out to establish the conditions under which web scraping techniques can be used</w:t>
      </w:r>
      <w:r w:rsidR="008E26BD">
        <w:rPr>
          <w:lang w:val="en-GB"/>
        </w:rPr>
        <w:t xml:space="preserve"> a</w:t>
      </w:r>
      <w:r w:rsidRPr="00E36B2E">
        <w:rPr>
          <w:lang w:val="en-GB"/>
        </w:rPr>
        <w:t xml:space="preserve">nd to evaluate the quality of the scraped </w:t>
      </w:r>
      <w:r w:rsidR="008E26BD">
        <w:rPr>
          <w:lang w:val="en-GB"/>
        </w:rPr>
        <w:t>data</w:t>
      </w:r>
      <w:r w:rsidRPr="00E36B2E">
        <w:rPr>
          <w:lang w:val="en-GB"/>
        </w:rPr>
        <w:t xml:space="preserve">. </w:t>
      </w:r>
      <w:r w:rsidR="00F7205D" w:rsidRPr="008405C7">
        <w:rPr>
          <w:lang w:val="en-GB"/>
        </w:rPr>
        <w:t xml:space="preserve">This report summarises the </w:t>
      </w:r>
      <w:r w:rsidR="00F7205D">
        <w:rPr>
          <w:lang w:val="en-GB"/>
        </w:rPr>
        <w:t>results</w:t>
      </w:r>
      <w:r w:rsidR="00F7205D" w:rsidRPr="008405C7">
        <w:rPr>
          <w:lang w:val="en-GB"/>
        </w:rPr>
        <w:t xml:space="preserve"> made with</w:t>
      </w:r>
      <w:r w:rsidR="00F7205D">
        <w:rPr>
          <w:lang w:val="en-GB"/>
        </w:rPr>
        <w:t>in</w:t>
      </w:r>
      <w:r w:rsidR="00F7205D" w:rsidRPr="008405C7">
        <w:rPr>
          <w:lang w:val="en-GB"/>
        </w:rPr>
        <w:t xml:space="preserve"> the Big Data ESSNet WPB 2018-2020 on online job vacancies implementation work package</w:t>
      </w:r>
      <w:r w:rsidR="00F7205D">
        <w:rPr>
          <w:lang w:val="en-GB"/>
        </w:rPr>
        <w:t>.</w:t>
      </w:r>
    </w:p>
    <w:p w14:paraId="7DFB24CC" w14:textId="33D925A6" w:rsidR="008E26BD" w:rsidRPr="008E26BD" w:rsidRDefault="008E26BD" w:rsidP="008E26BD">
      <w:pPr>
        <w:jc w:val="both"/>
        <w:rPr>
          <w:lang w:val="en-GB"/>
        </w:rPr>
      </w:pPr>
      <w:r w:rsidRPr="008E26BD">
        <w:rPr>
          <w:lang w:val="en-GB"/>
        </w:rPr>
        <w:t xml:space="preserve">Using OJA has a number of advantages. They </w:t>
      </w:r>
      <w:proofErr w:type="gramStart"/>
      <w:r w:rsidRPr="008E26BD">
        <w:rPr>
          <w:lang w:val="en-GB"/>
        </w:rPr>
        <w:t>can be used</w:t>
      </w:r>
      <w:proofErr w:type="gramEnd"/>
      <w:r w:rsidRPr="008E26BD">
        <w:rPr>
          <w:lang w:val="en-GB"/>
        </w:rPr>
        <w:t xml:space="preserve"> successfully for the needs of official statistics for completing and estimating the number and characteristics of the job vacancies. Their main advantages are their </w:t>
      </w:r>
      <w:r w:rsidR="00525D0A" w:rsidRPr="00525D0A">
        <w:rPr>
          <w:lang w:val="en-GB"/>
        </w:rPr>
        <w:t>accessibility</w:t>
      </w:r>
      <w:r w:rsidRPr="008E26BD">
        <w:rPr>
          <w:lang w:val="en-GB"/>
        </w:rPr>
        <w:t xml:space="preserve">, timeliness, comparatively low cost of producing them and lack of or minimal burden for the respondents. Most OJA contain information not only for the vacant position but also for the required qualifications and skills, including the so-called soft skills, for degree and kind of the graduate education and professional experience necessary for the potential applicants for taking it. Often they also contain information on the employer (sector of the economy, size of the enterprise, kind of ownership, etc.). Estimates </w:t>
      </w:r>
      <w:proofErr w:type="gramStart"/>
      <w:r w:rsidRPr="008E26BD">
        <w:rPr>
          <w:lang w:val="en-GB"/>
        </w:rPr>
        <w:t>could be made</w:t>
      </w:r>
      <w:proofErr w:type="gramEnd"/>
      <w:r w:rsidRPr="008E26BD">
        <w:rPr>
          <w:lang w:val="en-GB"/>
        </w:rPr>
        <w:t xml:space="preserve"> for labour demand by economy sectors, professions, specific skills and qualifications, and regions. A comparison </w:t>
      </w:r>
      <w:proofErr w:type="gramStart"/>
      <w:r w:rsidRPr="008E26BD">
        <w:rPr>
          <w:lang w:val="en-GB"/>
        </w:rPr>
        <w:t>could also be made</w:t>
      </w:r>
      <w:proofErr w:type="gramEnd"/>
      <w:r w:rsidRPr="008E26BD">
        <w:rPr>
          <w:lang w:val="en-GB"/>
        </w:rPr>
        <w:t xml:space="preserve"> for which job vacancies similar education, qualification and specific skills are required. However, using </w:t>
      </w:r>
      <w:r w:rsidR="004246F8">
        <w:rPr>
          <w:lang w:val="en-GB"/>
        </w:rPr>
        <w:t>OJA</w:t>
      </w:r>
      <w:r w:rsidRPr="008E26BD">
        <w:rPr>
          <w:lang w:val="en-GB"/>
        </w:rPr>
        <w:t xml:space="preserve"> as an alternative information source for statistical surveys </w:t>
      </w:r>
      <w:proofErr w:type="gramStart"/>
      <w:r w:rsidRPr="008E26BD">
        <w:rPr>
          <w:lang w:val="en-GB"/>
        </w:rPr>
        <w:t>is a</w:t>
      </w:r>
      <w:r w:rsidR="004246F8">
        <w:rPr>
          <w:lang w:val="en-GB"/>
        </w:rPr>
        <w:t>lways accompanied</w:t>
      </w:r>
      <w:proofErr w:type="gramEnd"/>
      <w:r w:rsidR="004246F8">
        <w:rPr>
          <w:lang w:val="en-GB"/>
        </w:rPr>
        <w:t xml:space="preserve"> by challenges:</w:t>
      </w:r>
    </w:p>
    <w:p w14:paraId="26BF9215" w14:textId="29BF71A7" w:rsidR="008E26BD" w:rsidRPr="004246F8" w:rsidRDefault="008E26BD" w:rsidP="003C50B1">
      <w:pPr>
        <w:pStyle w:val="Liststycke"/>
        <w:numPr>
          <w:ilvl w:val="0"/>
          <w:numId w:val="1"/>
        </w:numPr>
        <w:jc w:val="both"/>
        <w:rPr>
          <w:lang w:val="en-GB"/>
        </w:rPr>
      </w:pPr>
      <w:r w:rsidRPr="004246F8">
        <w:rPr>
          <w:lang w:val="en-GB"/>
        </w:rPr>
        <w:t xml:space="preserve">Defining the scope of the survey. </w:t>
      </w:r>
      <w:r w:rsidR="004246F8">
        <w:rPr>
          <w:lang w:val="en-GB"/>
        </w:rPr>
        <w:t>OJA data</w:t>
      </w:r>
      <w:r w:rsidRPr="004246F8">
        <w:rPr>
          <w:lang w:val="en-GB"/>
        </w:rPr>
        <w:t xml:space="preserve"> refer only to part of the actual job vacancies and not all workplaces </w:t>
      </w:r>
      <w:proofErr w:type="gramStart"/>
      <w:r w:rsidRPr="004246F8">
        <w:rPr>
          <w:lang w:val="en-GB"/>
        </w:rPr>
        <w:t>are announced</w:t>
      </w:r>
      <w:proofErr w:type="gramEnd"/>
      <w:r w:rsidRPr="004246F8">
        <w:rPr>
          <w:lang w:val="en-GB"/>
        </w:rPr>
        <w:t xml:space="preserve"> online regardless of the kind of channels. Some positions are more likely to </w:t>
      </w:r>
      <w:proofErr w:type="gramStart"/>
      <w:r w:rsidRPr="004246F8">
        <w:rPr>
          <w:lang w:val="en-GB"/>
        </w:rPr>
        <w:t>be advertised</w:t>
      </w:r>
      <w:proofErr w:type="gramEnd"/>
      <w:r w:rsidRPr="004246F8">
        <w:rPr>
          <w:lang w:val="en-GB"/>
        </w:rPr>
        <w:t xml:space="preserve"> on the Internet and the received estimates will contain deviations connected with the professions and qualification. As a rule, workplaces are announced on the Internet </w:t>
      </w:r>
      <w:proofErr w:type="gramStart"/>
      <w:r w:rsidRPr="004246F8">
        <w:rPr>
          <w:lang w:val="en-GB"/>
        </w:rPr>
        <w:t>to a much greater extent</w:t>
      </w:r>
      <w:proofErr w:type="gramEnd"/>
      <w:r w:rsidRPr="004246F8">
        <w:rPr>
          <w:lang w:val="en-GB"/>
        </w:rPr>
        <w:t xml:space="preserve"> in the high-tech economy sectors, as well as in such requiring higher education degree and specific qualification. </w:t>
      </w:r>
    </w:p>
    <w:p w14:paraId="1E53FFBB" w14:textId="7DCA3E28" w:rsidR="008E26BD" w:rsidRPr="004246F8" w:rsidRDefault="008E26BD" w:rsidP="003C50B1">
      <w:pPr>
        <w:pStyle w:val="Liststycke"/>
        <w:numPr>
          <w:ilvl w:val="0"/>
          <w:numId w:val="1"/>
        </w:numPr>
        <w:jc w:val="both"/>
        <w:rPr>
          <w:lang w:val="en-GB"/>
        </w:rPr>
      </w:pPr>
      <w:r w:rsidRPr="004246F8">
        <w:rPr>
          <w:lang w:val="en-GB"/>
        </w:rPr>
        <w:t xml:space="preserve">There is not a certain information source for job vacancies and sometimes they </w:t>
      </w:r>
      <w:proofErr w:type="gramStart"/>
      <w:r w:rsidRPr="004246F8">
        <w:rPr>
          <w:lang w:val="en-GB"/>
        </w:rPr>
        <w:t>are published</w:t>
      </w:r>
      <w:proofErr w:type="gramEnd"/>
      <w:r w:rsidRPr="004246F8">
        <w:rPr>
          <w:lang w:val="en-GB"/>
        </w:rPr>
        <w:t xml:space="preserve"> simultaneously on different Internet channels – on specialized websites for publishing job vacancies ads, on recruitment agencies’ websites, enterprises’ websites, on social media, etc. Often some websites republish ads from other ones. This raises the issue of constructing methods for avoiding the so-called duplication of </w:t>
      </w:r>
      <w:proofErr w:type="gramStart"/>
      <w:r w:rsidRPr="004246F8">
        <w:rPr>
          <w:lang w:val="en-GB"/>
        </w:rPr>
        <w:t>one and the</w:t>
      </w:r>
      <w:proofErr w:type="gramEnd"/>
      <w:r w:rsidRPr="004246F8">
        <w:rPr>
          <w:lang w:val="en-GB"/>
        </w:rPr>
        <w:t xml:space="preserve"> same ad in one and the same Internet source or in different Internet sources and solving this issue is among the main challenges of using big data for monitoring job vacancies. OJAs often contain both structured and unstructured elements. In the texts of the ads in unstructured form education, qualification and skills are usually required, which </w:t>
      </w:r>
      <w:proofErr w:type="gramStart"/>
      <w:r w:rsidRPr="004246F8">
        <w:rPr>
          <w:lang w:val="en-GB"/>
        </w:rPr>
        <w:t>should be turned</w:t>
      </w:r>
      <w:proofErr w:type="gramEnd"/>
      <w:r w:rsidRPr="004246F8">
        <w:rPr>
          <w:lang w:val="en-GB"/>
        </w:rPr>
        <w:t xml:space="preserve"> into structured elements through special procedures. This requires using of specific classification algorithms adjusted for the respective language used by the published ad. However, the data received through these algorithms often contain inaccuracies and errors. </w:t>
      </w:r>
    </w:p>
    <w:p w14:paraId="17866315" w14:textId="65545213" w:rsidR="008E26BD" w:rsidRPr="004246F8" w:rsidRDefault="008E26BD" w:rsidP="003C50B1">
      <w:pPr>
        <w:pStyle w:val="Liststycke"/>
        <w:numPr>
          <w:ilvl w:val="0"/>
          <w:numId w:val="1"/>
        </w:numPr>
        <w:jc w:val="both"/>
        <w:rPr>
          <w:lang w:val="en-GB"/>
        </w:rPr>
      </w:pPr>
      <w:r w:rsidRPr="004246F8">
        <w:rPr>
          <w:lang w:val="en-GB"/>
        </w:rPr>
        <w:t xml:space="preserve">The job vacancy ad does not always correspond to the statistical unit job vacancy. </w:t>
      </w:r>
    </w:p>
    <w:p w14:paraId="427253C1" w14:textId="2A49CEAD" w:rsidR="004246F8" w:rsidRPr="004246F8" w:rsidRDefault="008E26BD" w:rsidP="003C50B1">
      <w:pPr>
        <w:pStyle w:val="Liststycke"/>
        <w:numPr>
          <w:ilvl w:val="0"/>
          <w:numId w:val="1"/>
        </w:numPr>
        <w:jc w:val="both"/>
        <w:rPr>
          <w:lang w:val="en-GB"/>
        </w:rPr>
      </w:pPr>
      <w:r w:rsidRPr="004246F8">
        <w:rPr>
          <w:lang w:val="en-GB"/>
        </w:rPr>
        <w:t xml:space="preserve">In the various </w:t>
      </w:r>
      <w:r w:rsidR="007E403F">
        <w:rPr>
          <w:lang w:val="en-GB"/>
        </w:rPr>
        <w:t xml:space="preserve">job </w:t>
      </w:r>
      <w:proofErr w:type="gramStart"/>
      <w:r w:rsidRPr="004246F8">
        <w:rPr>
          <w:lang w:val="en-GB"/>
        </w:rPr>
        <w:t>ads</w:t>
      </w:r>
      <w:proofErr w:type="gramEnd"/>
      <w:r w:rsidRPr="004246F8">
        <w:rPr>
          <w:lang w:val="en-GB"/>
        </w:rPr>
        <w:t xml:space="preserve"> the information about the vacancies is with different extent of details.</w:t>
      </w:r>
    </w:p>
    <w:p w14:paraId="1993CE4F" w14:textId="3703EC94" w:rsidR="008E26BD" w:rsidRPr="004246F8" w:rsidRDefault="008E26BD" w:rsidP="003C50B1">
      <w:pPr>
        <w:pStyle w:val="Liststycke"/>
        <w:numPr>
          <w:ilvl w:val="0"/>
          <w:numId w:val="1"/>
        </w:numPr>
        <w:jc w:val="both"/>
        <w:rPr>
          <w:lang w:val="en-GB"/>
        </w:rPr>
      </w:pPr>
      <w:r w:rsidRPr="004246F8">
        <w:rPr>
          <w:lang w:val="en-GB"/>
        </w:rPr>
        <w:t xml:space="preserve">Most often, the ads of the recruitment agencies do not contain employer data. This leads to the impossibility of collecting data for the enterprise sector, as well as of connecting big data to the data from the official statistical sources. </w:t>
      </w:r>
    </w:p>
    <w:p w14:paraId="14F00F2D" w14:textId="50D10229" w:rsidR="006E3772" w:rsidRDefault="006E3772" w:rsidP="008E26BD">
      <w:pPr>
        <w:jc w:val="both"/>
        <w:rPr>
          <w:lang w:val="en-GB"/>
        </w:rPr>
      </w:pPr>
      <w:r w:rsidRPr="00E36B2E">
        <w:rPr>
          <w:lang w:val="en-GB"/>
        </w:rPr>
        <w:lastRenderedPageBreak/>
        <w:t xml:space="preserve">Since CEDEFOP is developing </w:t>
      </w:r>
      <w:r>
        <w:rPr>
          <w:lang w:val="en-GB"/>
        </w:rPr>
        <w:t xml:space="preserve">a </w:t>
      </w:r>
      <w:r w:rsidRPr="00E36B2E">
        <w:rPr>
          <w:lang w:val="en-GB"/>
        </w:rPr>
        <w:t>pan</w:t>
      </w:r>
      <w:r>
        <w:rPr>
          <w:lang w:val="en-GB"/>
        </w:rPr>
        <w:t>-</w:t>
      </w:r>
      <w:r w:rsidRPr="00E36B2E">
        <w:rPr>
          <w:lang w:val="en-GB"/>
        </w:rPr>
        <w:t>European system for collecting and processing</w:t>
      </w:r>
      <w:r>
        <w:rPr>
          <w:lang w:val="en-GB"/>
        </w:rPr>
        <w:t>,</w:t>
      </w:r>
      <w:r w:rsidRPr="00E36B2E">
        <w:rPr>
          <w:lang w:val="en-GB"/>
        </w:rPr>
        <w:t xml:space="preserve"> ESSNet collaborate</w:t>
      </w:r>
      <w:r>
        <w:rPr>
          <w:lang w:val="en-GB"/>
        </w:rPr>
        <w:t>d</w:t>
      </w:r>
      <w:r w:rsidRPr="00E36B2E">
        <w:rPr>
          <w:lang w:val="en-GB"/>
        </w:rPr>
        <w:t xml:space="preserve"> with CEDEFOP on using their data with the focus on facilitating the integration of these data in </w:t>
      </w:r>
      <w:r>
        <w:rPr>
          <w:lang w:val="en-GB"/>
        </w:rPr>
        <w:t>official statistics.</w:t>
      </w:r>
    </w:p>
    <w:p w14:paraId="16153FA4" w14:textId="0EC46B31" w:rsidR="00195943" w:rsidRPr="00195943" w:rsidRDefault="00195943" w:rsidP="008E26BD">
      <w:pPr>
        <w:jc w:val="both"/>
      </w:pPr>
      <w:r>
        <w:t>A good understanding of the “</w:t>
      </w:r>
      <w:proofErr w:type="gramStart"/>
      <w:r>
        <w:t>business models</w:t>
      </w:r>
      <w:proofErr w:type="gramEnd"/>
      <w:r>
        <w:t xml:space="preserve">” underlying the development of job portals, as well as of </w:t>
      </w:r>
      <w:r w:rsidR="00A44A94">
        <w:t>the market of OJA is crucial</w:t>
      </w:r>
      <w:r>
        <w:t xml:space="preserve">. Understanding of their mechanisms is a key issue to understand the data collected and processed by </w:t>
      </w:r>
      <w:proofErr w:type="gramStart"/>
      <w:r>
        <w:t>CEDEFOP system</w:t>
      </w:r>
      <w:proofErr w:type="gramEnd"/>
      <w:r>
        <w:t xml:space="preserve"> and identify the best fit model to use them for statistical purposes, direct on JVS or in correlation with other socio-economic indicators. Beware of that simple aspect, the Online job portals have not been developed to produce statistics or indicators of the job market. Their goal is different from a portal to portal, some of them are focused on human resource aspects, in finding the right person for a specific job, but other portals are focused only in making money from promoted adverts on their </w:t>
      </w:r>
      <w:proofErr w:type="gramStart"/>
      <w:r>
        <w:t>web pages</w:t>
      </w:r>
      <w:proofErr w:type="gramEnd"/>
      <w:r>
        <w:t xml:space="preserve">. </w:t>
      </w:r>
    </w:p>
    <w:p w14:paraId="25CC80C3" w14:textId="41DDCF99" w:rsidR="00D1577A" w:rsidRPr="00E36B2E" w:rsidRDefault="00D1577A" w:rsidP="00D1577A">
      <w:pPr>
        <w:jc w:val="both"/>
        <w:rPr>
          <w:lang w:val="en-GB"/>
        </w:rPr>
      </w:pPr>
      <w:r w:rsidRPr="00E36B2E">
        <w:rPr>
          <w:lang w:val="en-GB"/>
        </w:rPr>
        <w:t xml:space="preserve">The quality issues are such that it is not clear if these data </w:t>
      </w:r>
      <w:proofErr w:type="gramStart"/>
      <w:r w:rsidRPr="00E36B2E">
        <w:rPr>
          <w:lang w:val="en-GB"/>
        </w:rPr>
        <w:t>could be integrated</w:t>
      </w:r>
      <w:proofErr w:type="gramEnd"/>
      <w:r w:rsidRPr="00E36B2E">
        <w:rPr>
          <w:lang w:val="en-GB"/>
        </w:rPr>
        <w:t xml:space="preserve"> in a way that would enable them to meet the standards expected of official statistics. On the other hand, OJA data can provide many insights that official estimates cannot. Statistics based on OJA data </w:t>
      </w:r>
      <w:proofErr w:type="gramStart"/>
      <w:r w:rsidRPr="00E36B2E">
        <w:rPr>
          <w:lang w:val="en-GB"/>
        </w:rPr>
        <w:t>can be published</w:t>
      </w:r>
      <w:proofErr w:type="gramEnd"/>
      <w:r w:rsidRPr="00E36B2E">
        <w:rPr>
          <w:lang w:val="en-GB"/>
        </w:rPr>
        <w:t xml:space="preserve"> in a very timely and frequent manner, allowing for short-term tracking of labour market conditions and flash-estimates of labour demand. Because of the larger data pool available, OJA data also allow </w:t>
      </w:r>
      <w:proofErr w:type="gramStart"/>
      <w:r w:rsidRPr="00E36B2E">
        <w:rPr>
          <w:lang w:val="en-GB"/>
        </w:rPr>
        <w:t>for more granular analysis by subgroups or geographical regions</w:t>
      </w:r>
      <w:proofErr w:type="gramEnd"/>
      <w:r w:rsidRPr="00E36B2E">
        <w:rPr>
          <w:lang w:val="en-GB"/>
        </w:rPr>
        <w:t xml:space="preserve">. Additionally, OJA data might allow for the provision of completely new (to official statistics) labour market insights: </w:t>
      </w:r>
      <w:r>
        <w:rPr>
          <w:lang w:val="en-GB"/>
        </w:rPr>
        <w:t>f</w:t>
      </w:r>
      <w:r w:rsidRPr="00E36B2E">
        <w:rPr>
          <w:lang w:val="en-GB"/>
        </w:rPr>
        <w:t>or instance, indicators of labour market power by employers</w:t>
      </w:r>
      <w:r w:rsidRPr="00E36B2E">
        <w:rPr>
          <w:rStyle w:val="Fotnotsreferens"/>
          <w:lang w:val="en-GB"/>
        </w:rPr>
        <w:footnoteReference w:id="1"/>
      </w:r>
      <w:r w:rsidRPr="00E36B2E">
        <w:rPr>
          <w:lang w:val="en-GB"/>
        </w:rPr>
        <w:t xml:space="preserve">. There is, however, further need to address the challenges how OJA data </w:t>
      </w:r>
      <w:proofErr w:type="gramStart"/>
      <w:r w:rsidRPr="00E36B2E">
        <w:rPr>
          <w:lang w:val="en-GB"/>
        </w:rPr>
        <w:t>should be interpreted and used together with official estimates</w:t>
      </w:r>
      <w:proofErr w:type="gramEnd"/>
      <w:r w:rsidRPr="00E36B2E">
        <w:rPr>
          <w:lang w:val="en-GB"/>
        </w:rPr>
        <w:t xml:space="preserve">. </w:t>
      </w:r>
    </w:p>
    <w:p w14:paraId="7666E2ED" w14:textId="73A5216B" w:rsidR="00CE458C" w:rsidRPr="00E36B2E" w:rsidRDefault="00CE458C" w:rsidP="00CE458C">
      <w:pPr>
        <w:jc w:val="both"/>
        <w:rPr>
          <w:lang w:val="en-GB"/>
        </w:rPr>
      </w:pPr>
      <w:r w:rsidRPr="00E36B2E">
        <w:rPr>
          <w:lang w:val="en-GB"/>
        </w:rPr>
        <w:t xml:space="preserve">One area that shows some promise is to use the time series properties of OJA data to improve existing statistics. The </w:t>
      </w:r>
      <w:r>
        <w:rPr>
          <w:lang w:val="en-GB"/>
        </w:rPr>
        <w:t xml:space="preserve">analysis showed </w:t>
      </w:r>
      <w:r w:rsidRPr="00E36B2E">
        <w:rPr>
          <w:lang w:val="en-GB"/>
        </w:rPr>
        <w:t xml:space="preserve">modest success in predicting </w:t>
      </w:r>
      <w:proofErr w:type="gramStart"/>
      <w:r w:rsidRPr="00E36B2E">
        <w:rPr>
          <w:lang w:val="en-GB"/>
        </w:rPr>
        <w:t>job vacancy survey values</w:t>
      </w:r>
      <w:proofErr w:type="gramEnd"/>
      <w:r w:rsidRPr="00E36B2E">
        <w:rPr>
          <w:lang w:val="en-GB"/>
        </w:rPr>
        <w:t xml:space="preserve"> using OJA data, so these data could be used for producing flash estimates of labour demand. It may also be possible to use these time series properties to produce </w:t>
      </w:r>
      <w:proofErr w:type="gramStart"/>
      <w:r w:rsidRPr="00E36B2E">
        <w:rPr>
          <w:lang w:val="en-GB"/>
        </w:rPr>
        <w:t>more frequent estimates,</w:t>
      </w:r>
      <w:proofErr w:type="gramEnd"/>
      <w:r w:rsidRPr="00E36B2E">
        <w:rPr>
          <w:lang w:val="en-GB"/>
        </w:rPr>
        <w:t xml:space="preserve"> or even reduce the frequency of the survey. An important limiting factor of current CEDEFOP data is that this system holds data from 2018 onwards, so it will take several years at least to collect a reasonable time series. </w:t>
      </w:r>
    </w:p>
    <w:p w14:paraId="5852AA94" w14:textId="074619CB" w:rsidR="00CE458C" w:rsidRDefault="00CE458C" w:rsidP="00CE458C">
      <w:pPr>
        <w:jc w:val="both"/>
        <w:rPr>
          <w:lang w:val="en-GB"/>
        </w:rPr>
      </w:pPr>
      <w:r w:rsidRPr="00E36B2E">
        <w:rPr>
          <w:lang w:val="en-GB"/>
        </w:rPr>
        <w:t>CEDEFOP</w:t>
      </w:r>
      <w:r w:rsidR="00401769">
        <w:rPr>
          <w:lang w:val="en-GB"/>
        </w:rPr>
        <w:t xml:space="preserve"> data </w:t>
      </w:r>
      <w:r w:rsidRPr="00E36B2E">
        <w:rPr>
          <w:lang w:val="en-GB"/>
        </w:rPr>
        <w:t xml:space="preserve">demonstrate a strong relationship between OJAs and socio-economic variables such as national and regional population sizes and GDPs. These relationships </w:t>
      </w:r>
      <w:proofErr w:type="gramStart"/>
      <w:r w:rsidRPr="00E36B2E">
        <w:rPr>
          <w:lang w:val="en-GB"/>
        </w:rPr>
        <w:t>can be modelled</w:t>
      </w:r>
      <w:proofErr w:type="gramEnd"/>
      <w:r w:rsidRPr="00E36B2E">
        <w:rPr>
          <w:lang w:val="en-GB"/>
        </w:rPr>
        <w:t xml:space="preserve"> with promising outputs. Such models </w:t>
      </w:r>
      <w:proofErr w:type="gramStart"/>
      <w:r w:rsidRPr="00E36B2E">
        <w:rPr>
          <w:lang w:val="en-GB"/>
        </w:rPr>
        <w:t>may potentially be used</w:t>
      </w:r>
      <w:proofErr w:type="gramEnd"/>
      <w:r w:rsidRPr="00E36B2E">
        <w:rPr>
          <w:lang w:val="en-GB"/>
        </w:rPr>
        <w:t xml:space="preserve"> for predictive purposes. For instance, since OJAs are potentially instantly available, they might offer a data source for developing </w:t>
      </w:r>
      <w:r>
        <w:rPr>
          <w:lang w:val="en-GB"/>
        </w:rPr>
        <w:t>f</w:t>
      </w:r>
      <w:r w:rsidRPr="00E36B2E">
        <w:rPr>
          <w:lang w:val="en-GB"/>
        </w:rPr>
        <w:t xml:space="preserve">lash estimates of national and regional GDPs. The models and choice of variables </w:t>
      </w:r>
      <w:proofErr w:type="gramStart"/>
      <w:r w:rsidRPr="00E36B2E">
        <w:rPr>
          <w:lang w:val="en-GB"/>
        </w:rPr>
        <w:t>should of course be studied in more detail and improved</w:t>
      </w:r>
      <w:proofErr w:type="gramEnd"/>
      <w:r w:rsidRPr="00E36B2E">
        <w:rPr>
          <w:lang w:val="en-GB"/>
        </w:rPr>
        <w:t>. The models also indicate that the</w:t>
      </w:r>
      <w:r>
        <w:rPr>
          <w:lang w:val="en-GB"/>
        </w:rPr>
        <w:t>y</w:t>
      </w:r>
      <w:r w:rsidRPr="00E36B2E">
        <w:rPr>
          <w:lang w:val="en-GB"/>
        </w:rPr>
        <w:t xml:space="preserve"> offer the potential of predicting OJAs for countries without data for OJAs </w:t>
      </w:r>
      <w:proofErr w:type="gramStart"/>
      <w:r w:rsidRPr="00E36B2E">
        <w:rPr>
          <w:lang w:val="en-GB"/>
        </w:rPr>
        <w:t>on the basis of</w:t>
      </w:r>
      <w:proofErr w:type="gramEnd"/>
      <w:r w:rsidRPr="00E36B2E">
        <w:rPr>
          <w:lang w:val="en-GB"/>
        </w:rPr>
        <w:t xml:space="preserve"> their socio-economic variables. Such cases without CEDFOP OJAs data offer an interesting opportunity to test the models.</w:t>
      </w:r>
    </w:p>
    <w:p w14:paraId="2758252A" w14:textId="3C5133C3" w:rsidR="00932239" w:rsidRDefault="00932239" w:rsidP="00CE458C">
      <w:pPr>
        <w:jc w:val="both"/>
        <w:rPr>
          <w:lang w:val="en-GB"/>
        </w:rPr>
      </w:pPr>
      <w:r w:rsidRPr="00932239">
        <w:rPr>
          <w:lang w:val="en-GB"/>
        </w:rPr>
        <w:lastRenderedPageBreak/>
        <w:t xml:space="preserve">With a monthly index on the (economic) development of online job advertisements, the potential of real-time information from job portals can be analysed and processed in real time. Additional regional differentiations as well as job-group specific evaluations of the online job market provide new short-term indicators that show current and policy-relevant developments with regard to changes in the demand for labour. For example, early warnings of threatening bottlenecks or overcapacities are conceivable. In this way, information can be </w:t>
      </w:r>
      <w:proofErr w:type="gramStart"/>
      <w:r w:rsidRPr="00932239">
        <w:rPr>
          <w:lang w:val="en-GB"/>
        </w:rPr>
        <w:t>provided that</w:t>
      </w:r>
      <w:proofErr w:type="gramEnd"/>
      <w:r w:rsidRPr="00932239">
        <w:rPr>
          <w:lang w:val="en-GB"/>
        </w:rPr>
        <w:t xml:space="preserve"> goes beyond the established labour demand statistics.</w:t>
      </w:r>
    </w:p>
    <w:p w14:paraId="5E67BE6A" w14:textId="3BCD921F" w:rsidR="00360BD8" w:rsidRPr="00A52720" w:rsidRDefault="00360BD8" w:rsidP="00360BD8">
      <w:pPr>
        <w:jc w:val="both"/>
        <w:rPr>
          <w:lang w:val="en-GB"/>
        </w:rPr>
      </w:pPr>
      <w:r w:rsidRPr="00EB578C">
        <w:rPr>
          <w:lang w:val="en-GB"/>
        </w:rPr>
        <w:t xml:space="preserve">Integrating OJA in the production of JVS and replacing JVS by OJA may be major goals of collecting OJA in future years. Such an approach would significantly alleviate the survey burden on enterprises and would have important consequences on survey designs, with classical sampling surveys </w:t>
      </w:r>
      <w:proofErr w:type="gramStart"/>
      <w:r w:rsidRPr="00EB578C">
        <w:rPr>
          <w:lang w:val="en-GB"/>
        </w:rPr>
        <w:t>being replaced</w:t>
      </w:r>
      <w:proofErr w:type="gramEnd"/>
      <w:r w:rsidRPr="00EB578C">
        <w:rPr>
          <w:lang w:val="en-GB"/>
        </w:rPr>
        <w:t xml:space="preserve"> by censuses. </w:t>
      </w:r>
    </w:p>
    <w:p w14:paraId="339F45D0" w14:textId="44EC0F3D" w:rsidR="00360BD8" w:rsidRPr="00EB578C" w:rsidRDefault="00360BD8" w:rsidP="00360BD8">
      <w:pPr>
        <w:jc w:val="both"/>
        <w:rPr>
          <w:lang w:val="en-GB"/>
        </w:rPr>
      </w:pPr>
      <w:r>
        <w:rPr>
          <w:lang w:val="en-GB"/>
        </w:rPr>
        <w:t xml:space="preserve">Three levels of integration </w:t>
      </w:r>
      <w:proofErr w:type="gramStart"/>
      <w:r w:rsidR="001146A0">
        <w:rPr>
          <w:lang w:val="en-GB"/>
        </w:rPr>
        <w:t>are foreseen</w:t>
      </w:r>
      <w:proofErr w:type="gramEnd"/>
      <w:r w:rsidRPr="00EB578C">
        <w:rPr>
          <w:lang w:val="en-GB"/>
        </w:rPr>
        <w:t>:</w:t>
      </w:r>
    </w:p>
    <w:p w14:paraId="004605EC" w14:textId="77777777" w:rsidR="00360BD8" w:rsidRPr="00A52720" w:rsidRDefault="00360BD8" w:rsidP="003C50B1">
      <w:pPr>
        <w:pStyle w:val="Liststycke"/>
        <w:numPr>
          <w:ilvl w:val="0"/>
          <w:numId w:val="14"/>
        </w:numPr>
        <w:jc w:val="both"/>
        <w:rPr>
          <w:lang w:val="en-GB"/>
        </w:rPr>
      </w:pPr>
      <w:r w:rsidRPr="00A52720">
        <w:rPr>
          <w:lang w:val="en-GB"/>
        </w:rPr>
        <w:t>Use OJA as a complementary data source to help filling non-response items</w:t>
      </w:r>
    </w:p>
    <w:p w14:paraId="195DDB8B" w14:textId="77777777" w:rsidR="00360BD8" w:rsidRPr="00A52720" w:rsidRDefault="00360BD8" w:rsidP="003C50B1">
      <w:pPr>
        <w:pStyle w:val="Liststycke"/>
        <w:numPr>
          <w:ilvl w:val="0"/>
          <w:numId w:val="14"/>
        </w:numPr>
        <w:jc w:val="both"/>
        <w:rPr>
          <w:lang w:val="en-GB"/>
        </w:rPr>
      </w:pPr>
      <w:r w:rsidRPr="00A52720">
        <w:rPr>
          <w:lang w:val="en-GB"/>
        </w:rPr>
        <w:t>Replace the classical data collection using OJA in a classical sampling approach</w:t>
      </w:r>
    </w:p>
    <w:p w14:paraId="40BC2ECD" w14:textId="7226458F" w:rsidR="00360BD8" w:rsidRDefault="00360BD8" w:rsidP="003C50B1">
      <w:pPr>
        <w:pStyle w:val="Liststycke"/>
        <w:numPr>
          <w:ilvl w:val="0"/>
          <w:numId w:val="14"/>
        </w:numPr>
        <w:jc w:val="both"/>
        <w:rPr>
          <w:lang w:val="en-GB"/>
        </w:rPr>
      </w:pPr>
      <w:r w:rsidRPr="00A52720">
        <w:rPr>
          <w:lang w:val="en-GB"/>
        </w:rPr>
        <w:t>Replace both the survey data collection and the sampling approach by a census approach</w:t>
      </w:r>
    </w:p>
    <w:p w14:paraId="55856137" w14:textId="702B5616" w:rsidR="009F2EAB" w:rsidRDefault="009F2EAB" w:rsidP="009F2EAB">
      <w:pPr>
        <w:jc w:val="both"/>
        <w:rPr>
          <w:lang w:val="en-GB"/>
        </w:rPr>
      </w:pPr>
      <w:r w:rsidRPr="003812EB">
        <w:rPr>
          <w:lang w:val="en-GB"/>
        </w:rPr>
        <w:t xml:space="preserve">Starting from the interests and building strengths of all parties (Member States and Eurostat), there is a ground for collaborative development of a shared system for producing </w:t>
      </w:r>
      <w:r>
        <w:rPr>
          <w:lang w:val="en-GB"/>
        </w:rPr>
        <w:t>official</w:t>
      </w:r>
      <w:r w:rsidRPr="003812EB">
        <w:rPr>
          <w:lang w:val="en-GB"/>
        </w:rPr>
        <w:t xml:space="preserve"> from OJA. </w:t>
      </w:r>
    </w:p>
    <w:p w14:paraId="1195A274" w14:textId="29F43CC1" w:rsidR="009F2EAB" w:rsidRDefault="009F2EAB" w:rsidP="009F2EAB">
      <w:pPr>
        <w:jc w:val="both"/>
        <w:rPr>
          <w:lang w:val="en-GB"/>
        </w:rPr>
      </w:pPr>
      <w:r w:rsidRPr="001C668A">
        <w:rPr>
          <w:lang w:val="en-GB"/>
        </w:rPr>
        <w:t xml:space="preserve">Eurostat has undertaken </w:t>
      </w:r>
      <w:r>
        <w:rPr>
          <w:lang w:val="en-GB"/>
        </w:rPr>
        <w:t xml:space="preserve">further </w:t>
      </w:r>
      <w:r w:rsidRPr="001C668A">
        <w:rPr>
          <w:lang w:val="en-GB"/>
        </w:rPr>
        <w:t>initiatives like the development and</w:t>
      </w:r>
      <w:r>
        <w:rPr>
          <w:lang w:val="en-GB"/>
        </w:rPr>
        <w:t xml:space="preserve"> </w:t>
      </w:r>
      <w:r w:rsidRPr="001C668A">
        <w:rPr>
          <w:lang w:val="en-GB"/>
        </w:rPr>
        <w:t>maintenance of a flexible software solution freely available and identification of best</w:t>
      </w:r>
      <w:r>
        <w:rPr>
          <w:lang w:val="en-GB"/>
        </w:rPr>
        <w:t xml:space="preserve"> </w:t>
      </w:r>
      <w:r w:rsidRPr="001C668A">
        <w:rPr>
          <w:lang w:val="en-GB"/>
        </w:rPr>
        <w:t>practice for Data access Arrangements (DA), the use of Web Scraping (WS), Data</w:t>
      </w:r>
      <w:r>
        <w:rPr>
          <w:lang w:val="en-GB"/>
        </w:rPr>
        <w:t xml:space="preserve"> </w:t>
      </w:r>
      <w:r w:rsidRPr="001C668A">
        <w:rPr>
          <w:lang w:val="en-GB"/>
        </w:rPr>
        <w:t>from the IoT/Smart devices (DI), Natural Language Processing (NLP), Machine</w:t>
      </w:r>
      <w:r>
        <w:rPr>
          <w:lang w:val="en-GB"/>
        </w:rPr>
        <w:t xml:space="preserve"> </w:t>
      </w:r>
      <w:r w:rsidRPr="001C668A">
        <w:rPr>
          <w:lang w:val="en-GB"/>
        </w:rPr>
        <w:t>Learning (ML) and Production process Automation (PA) to produce Official Statistics</w:t>
      </w:r>
      <w:r>
        <w:rPr>
          <w:lang w:val="en-GB"/>
        </w:rPr>
        <w:t xml:space="preserve">. </w:t>
      </w:r>
      <w:r w:rsidRPr="001C668A">
        <w:rPr>
          <w:lang w:val="en-GB"/>
        </w:rPr>
        <w:t>Web Intelligence is an important element of the Smart Trust Statistics that will play a</w:t>
      </w:r>
      <w:r>
        <w:rPr>
          <w:lang w:val="en-GB"/>
        </w:rPr>
        <w:t xml:space="preserve"> </w:t>
      </w:r>
      <w:r w:rsidRPr="001C668A">
        <w:rPr>
          <w:lang w:val="en-GB"/>
        </w:rPr>
        <w:t>pivotal role in the new official s</w:t>
      </w:r>
      <w:r>
        <w:rPr>
          <w:lang w:val="en-GB"/>
        </w:rPr>
        <w:t>tatistics business architecture</w:t>
      </w:r>
      <w:r w:rsidRPr="00E36B2E">
        <w:rPr>
          <w:rStyle w:val="Fotnotsreferens"/>
          <w:lang w:val="en-GB"/>
        </w:rPr>
        <w:footnoteReference w:id="2"/>
      </w:r>
      <w:r w:rsidRPr="001C668A">
        <w:rPr>
          <w:lang w:val="en-GB"/>
        </w:rPr>
        <w:t>.</w:t>
      </w:r>
      <w:r w:rsidR="004377FD">
        <w:rPr>
          <w:lang w:val="en-GB"/>
        </w:rPr>
        <w:t xml:space="preserve"> </w:t>
      </w:r>
      <w:r w:rsidR="004377FD" w:rsidRPr="001C668A">
        <w:rPr>
          <w:lang w:val="en-GB"/>
        </w:rPr>
        <w:t xml:space="preserve">Eurostat </w:t>
      </w:r>
      <w:r w:rsidR="004377FD">
        <w:rPr>
          <w:lang w:val="en-GB"/>
        </w:rPr>
        <w:t>and CEDEFOP signed a MoU to further develop</w:t>
      </w:r>
      <w:r w:rsidR="00FD0B69">
        <w:rPr>
          <w:lang w:val="en-GB"/>
        </w:rPr>
        <w:t>ment</w:t>
      </w:r>
      <w:r w:rsidR="004377FD">
        <w:rPr>
          <w:lang w:val="en-GB"/>
        </w:rPr>
        <w:t xml:space="preserve"> and </w:t>
      </w:r>
      <w:r w:rsidR="00FD0B69">
        <w:rPr>
          <w:lang w:val="en-GB"/>
        </w:rPr>
        <w:t>maintenance of</w:t>
      </w:r>
      <w:r w:rsidR="004377FD">
        <w:rPr>
          <w:lang w:val="en-GB"/>
        </w:rPr>
        <w:t xml:space="preserve"> software solution for </w:t>
      </w:r>
      <w:r w:rsidR="00A96A63">
        <w:rPr>
          <w:lang w:val="en-GB"/>
        </w:rPr>
        <w:t>collecting</w:t>
      </w:r>
      <w:r w:rsidR="004377FD">
        <w:rPr>
          <w:lang w:val="en-GB"/>
        </w:rPr>
        <w:t xml:space="preserve"> OJA data developed by CEDEFOP.</w:t>
      </w:r>
    </w:p>
    <w:p w14:paraId="1FBC4B61" w14:textId="5817E092" w:rsidR="00360BD8" w:rsidRDefault="009F2EAB" w:rsidP="00CE458C">
      <w:pPr>
        <w:jc w:val="both"/>
        <w:rPr>
          <w:lang w:val="en-GB"/>
        </w:rPr>
      </w:pPr>
      <w:r w:rsidRPr="002431C6">
        <w:rPr>
          <w:lang w:val="en-GB"/>
        </w:rPr>
        <w:t xml:space="preserve">The </w:t>
      </w:r>
      <w:r>
        <w:rPr>
          <w:lang w:val="en-GB"/>
        </w:rPr>
        <w:t xml:space="preserve">member states should consider </w:t>
      </w:r>
      <w:r w:rsidRPr="002431C6">
        <w:rPr>
          <w:lang w:val="en-GB"/>
        </w:rPr>
        <w:t xml:space="preserve">an active role and </w:t>
      </w:r>
      <w:r>
        <w:rPr>
          <w:lang w:val="en-GB"/>
        </w:rPr>
        <w:t>b</w:t>
      </w:r>
      <w:r w:rsidRPr="002431C6">
        <w:rPr>
          <w:lang w:val="en-GB"/>
        </w:rPr>
        <w:t xml:space="preserve">ring their experience </w:t>
      </w:r>
      <w:r>
        <w:rPr>
          <w:lang w:val="en-GB"/>
        </w:rPr>
        <w:t>in the joint development of common solutions; further exploration of</w:t>
      </w:r>
      <w:r w:rsidRPr="002431C6">
        <w:rPr>
          <w:lang w:val="en-GB"/>
        </w:rPr>
        <w:t xml:space="preserve"> the potential of new types of </w:t>
      </w:r>
      <w:r>
        <w:rPr>
          <w:lang w:val="en-GB"/>
        </w:rPr>
        <w:t xml:space="preserve">OJA sources, assessment of </w:t>
      </w:r>
      <w:r w:rsidRPr="002431C6">
        <w:rPr>
          <w:lang w:val="en-GB"/>
        </w:rPr>
        <w:t>qu</w:t>
      </w:r>
      <w:r>
        <w:rPr>
          <w:lang w:val="en-GB"/>
        </w:rPr>
        <w:t xml:space="preserve">ality of the data collected and perform </w:t>
      </w:r>
      <w:r w:rsidRPr="002431C6">
        <w:rPr>
          <w:lang w:val="en-GB"/>
        </w:rPr>
        <w:t>methodological developments</w:t>
      </w:r>
      <w:r>
        <w:rPr>
          <w:lang w:val="en-GB"/>
        </w:rPr>
        <w:t>.</w:t>
      </w:r>
    </w:p>
    <w:p w14:paraId="29968201" w14:textId="77777777" w:rsidR="00F51CA4" w:rsidRDefault="00F51CA4" w:rsidP="00F51CA4">
      <w:pPr>
        <w:jc w:val="both"/>
        <w:rPr>
          <w:lang w:val="en-GB"/>
        </w:rPr>
      </w:pPr>
      <w:r w:rsidRPr="008E26BD">
        <w:rPr>
          <w:lang w:val="en-GB"/>
        </w:rPr>
        <w:t>All these challenges necessitate careful searching for ways and approaches for estimating the job vacancies via information from online ads.</w:t>
      </w:r>
      <w:r>
        <w:rPr>
          <w:lang w:val="en-GB"/>
        </w:rPr>
        <w:t xml:space="preserve"> </w:t>
      </w:r>
    </w:p>
    <w:p w14:paraId="2FF57C8F" w14:textId="6D533446" w:rsidR="003D11C8" w:rsidRDefault="003D11C8" w:rsidP="00CE458C">
      <w:pPr>
        <w:jc w:val="both"/>
        <w:rPr>
          <w:lang w:val="en-GB"/>
        </w:rPr>
      </w:pPr>
      <w:r w:rsidRPr="73D71145">
        <w:rPr>
          <w:lang w:val="en-GB"/>
        </w:rPr>
        <w:t>The document contai</w:t>
      </w:r>
      <w:r>
        <w:rPr>
          <w:lang w:val="en-GB"/>
        </w:rPr>
        <w:t xml:space="preserve">ns three parts. The first part, </w:t>
      </w:r>
      <w:r w:rsidRPr="003D11C8">
        <w:rPr>
          <w:b/>
          <w:lang w:val="en-GB"/>
        </w:rPr>
        <w:t>m</w:t>
      </w:r>
      <w:r w:rsidRPr="003D11C8">
        <w:rPr>
          <w:b/>
          <w:bCs/>
          <w:lang w:val="en-GB"/>
        </w:rPr>
        <w:t>ain findings of CEDEFOP data analysis</w:t>
      </w:r>
      <w:r w:rsidRPr="73D71145">
        <w:rPr>
          <w:lang w:val="en-GB"/>
        </w:rPr>
        <w:t xml:space="preserve">, </w:t>
      </w:r>
      <w:r>
        <w:rPr>
          <w:lang w:val="en-GB"/>
        </w:rPr>
        <w:t xml:space="preserve">describes </w:t>
      </w:r>
      <w:r w:rsidRPr="003D11C8">
        <w:rPr>
          <w:lang w:val="en-GB"/>
        </w:rPr>
        <w:t xml:space="preserve">describe the methodological aspects, at the conceptual and practical level, regarding the use of data produced by CEDEFOP as an input for producing statistical indicators in the area of </w:t>
      </w:r>
      <w:r w:rsidR="0041245E">
        <w:rPr>
          <w:lang w:val="en-GB"/>
        </w:rPr>
        <w:t>OJA</w:t>
      </w:r>
      <w:r w:rsidRPr="003D11C8">
        <w:rPr>
          <w:lang w:val="en-GB"/>
        </w:rPr>
        <w:t>, starting from pre-processed data. It addresses key conceptual, methodological, and technical aspects in using CEDEFOP data in OJA statistics</w:t>
      </w:r>
      <w:r>
        <w:rPr>
          <w:lang w:val="en-GB"/>
        </w:rPr>
        <w:t xml:space="preserve">. </w:t>
      </w:r>
      <w:r w:rsidR="002E5A53">
        <w:rPr>
          <w:lang w:val="en-GB"/>
        </w:rPr>
        <w:t>In t</w:t>
      </w:r>
      <w:r w:rsidRPr="73D71145">
        <w:rPr>
          <w:lang w:val="en-GB"/>
        </w:rPr>
        <w:t xml:space="preserve">he second part, </w:t>
      </w:r>
      <w:r w:rsidR="0052303E">
        <w:rPr>
          <w:b/>
          <w:bCs/>
          <w:lang w:val="en-GB"/>
        </w:rPr>
        <w:t>u</w:t>
      </w:r>
      <w:r w:rsidR="0052303E" w:rsidRPr="0052303E">
        <w:rPr>
          <w:b/>
          <w:bCs/>
          <w:lang w:val="en-GB"/>
        </w:rPr>
        <w:t>se cases of using OJA data in official statistics</w:t>
      </w:r>
      <w:r w:rsidRPr="73D71145">
        <w:rPr>
          <w:lang w:val="en-GB"/>
        </w:rPr>
        <w:t xml:space="preserve">, </w:t>
      </w:r>
      <w:r w:rsidR="002E5A53" w:rsidRPr="002E5A53">
        <w:rPr>
          <w:lang w:val="en-GB"/>
        </w:rPr>
        <w:t xml:space="preserve">we present a few examples of using OJA for producing statistical outputs of mainly experimental nature. These are not ready to </w:t>
      </w:r>
      <w:proofErr w:type="gramStart"/>
      <w:r w:rsidR="002E5A53" w:rsidRPr="002E5A53">
        <w:rPr>
          <w:lang w:val="en-GB"/>
        </w:rPr>
        <w:t>be used</w:t>
      </w:r>
      <w:proofErr w:type="gramEnd"/>
      <w:r w:rsidR="002E5A53" w:rsidRPr="002E5A53">
        <w:rPr>
          <w:lang w:val="en-GB"/>
        </w:rPr>
        <w:t xml:space="preserve"> as tools for decision making, and rather serve as proof-of-concepts illustrating some of the paths that are possible to follow in the future for creating statist</w:t>
      </w:r>
      <w:r w:rsidR="002E5A53">
        <w:rPr>
          <w:lang w:val="en-GB"/>
        </w:rPr>
        <w:t xml:space="preserve">ical </w:t>
      </w:r>
      <w:r w:rsidR="002E5A53">
        <w:rPr>
          <w:lang w:val="en-GB"/>
        </w:rPr>
        <w:lastRenderedPageBreak/>
        <w:t>outputs based on OJA data</w:t>
      </w:r>
      <w:r>
        <w:rPr>
          <w:lang w:val="en-GB"/>
        </w:rPr>
        <w:t>. T</w:t>
      </w:r>
      <w:r w:rsidRPr="73D71145">
        <w:rPr>
          <w:lang w:val="en-GB"/>
        </w:rPr>
        <w:t xml:space="preserve">he last part, </w:t>
      </w:r>
      <w:r w:rsidR="007470BA" w:rsidRPr="007470BA">
        <w:rPr>
          <w:b/>
          <w:lang w:val="en-GB"/>
        </w:rPr>
        <w:t>conclusions and</w:t>
      </w:r>
      <w:r w:rsidR="007470BA">
        <w:rPr>
          <w:lang w:val="en-GB"/>
        </w:rPr>
        <w:t xml:space="preserve"> </w:t>
      </w:r>
      <w:r w:rsidR="00EB578C">
        <w:rPr>
          <w:b/>
          <w:bCs/>
          <w:lang w:val="en-GB"/>
        </w:rPr>
        <w:t>r</w:t>
      </w:r>
      <w:r w:rsidR="00EB578C" w:rsidRPr="00EB578C">
        <w:rPr>
          <w:b/>
          <w:bCs/>
          <w:lang w:val="en-GB"/>
        </w:rPr>
        <w:t>ecommendations for future developments</w:t>
      </w:r>
      <w:r w:rsidRPr="73D71145">
        <w:rPr>
          <w:lang w:val="en-GB"/>
        </w:rPr>
        <w:t xml:space="preserve">, </w:t>
      </w:r>
      <w:r w:rsidR="000211D0">
        <w:rPr>
          <w:lang w:val="en-GB"/>
        </w:rPr>
        <w:t xml:space="preserve">describes </w:t>
      </w:r>
      <w:r w:rsidR="000211D0" w:rsidRPr="000211D0">
        <w:rPr>
          <w:lang w:val="en-GB"/>
        </w:rPr>
        <w:t>major goals of collecting OJA in future years</w:t>
      </w:r>
      <w:r w:rsidR="000211D0">
        <w:rPr>
          <w:lang w:val="en-GB"/>
        </w:rPr>
        <w:t xml:space="preserve"> to</w:t>
      </w:r>
      <w:r w:rsidR="000211D0" w:rsidRPr="000211D0">
        <w:rPr>
          <w:lang w:val="en-GB"/>
        </w:rPr>
        <w:t xml:space="preserve"> alleviate the survey burden on enterprises and would have important consequences on survey designs, with c</w:t>
      </w:r>
      <w:r w:rsidR="00BA1A7E">
        <w:rPr>
          <w:lang w:val="en-GB"/>
        </w:rPr>
        <w:t xml:space="preserve">lassical sampling surveys </w:t>
      </w:r>
      <w:proofErr w:type="gramStart"/>
      <w:r w:rsidR="00BA1A7E">
        <w:rPr>
          <w:lang w:val="en-GB"/>
        </w:rPr>
        <w:t xml:space="preserve">being </w:t>
      </w:r>
      <w:r w:rsidR="000211D0" w:rsidRPr="000211D0">
        <w:rPr>
          <w:lang w:val="en-GB"/>
        </w:rPr>
        <w:t>replaced</w:t>
      </w:r>
      <w:proofErr w:type="gramEnd"/>
      <w:r w:rsidR="000211D0" w:rsidRPr="000211D0">
        <w:rPr>
          <w:lang w:val="en-GB"/>
        </w:rPr>
        <w:t xml:space="preserve"> by cens</w:t>
      </w:r>
      <w:r w:rsidR="000211D0">
        <w:rPr>
          <w:lang w:val="en-GB"/>
        </w:rPr>
        <w:t xml:space="preserve">uses. In this section we try to </w:t>
      </w:r>
      <w:r w:rsidR="000211D0" w:rsidRPr="000211D0">
        <w:rPr>
          <w:lang w:val="en-GB"/>
        </w:rPr>
        <w:t>propose tentative sketches of integrating OJA in the process of JVS production</w:t>
      </w:r>
      <w:r w:rsidR="000211D0">
        <w:rPr>
          <w:lang w:val="en-GB"/>
        </w:rPr>
        <w:t xml:space="preserve">, </w:t>
      </w:r>
      <w:r w:rsidR="000211D0" w:rsidRPr="000211D0">
        <w:rPr>
          <w:lang w:val="en-GB"/>
        </w:rPr>
        <w:t>identify necessary requirements needed to assure standards of quality</w:t>
      </w:r>
      <w:r w:rsidR="000211D0">
        <w:rPr>
          <w:lang w:val="en-GB"/>
        </w:rPr>
        <w:t xml:space="preserve"> and </w:t>
      </w:r>
      <w:r w:rsidR="000211D0" w:rsidRPr="000211D0">
        <w:rPr>
          <w:lang w:val="en-GB"/>
        </w:rPr>
        <w:t>identify pitfalls to avoid and issues to address</w:t>
      </w:r>
      <w:r w:rsidRPr="73D71145">
        <w:rPr>
          <w:lang w:val="en-GB"/>
        </w:rPr>
        <w:t xml:space="preserve">.  </w:t>
      </w:r>
    </w:p>
    <w:p w14:paraId="0F67D980" w14:textId="77777777" w:rsidR="00F80EED" w:rsidRDefault="00F80EED">
      <w:pPr>
        <w:spacing w:after="160" w:line="259" w:lineRule="auto"/>
        <w:rPr>
          <w:rFonts w:asciiTheme="majorHAnsi" w:eastAsiaTheme="majorEastAsia" w:hAnsiTheme="majorHAnsi" w:cstheme="majorBidi"/>
          <w:color w:val="2E74B5" w:themeColor="accent1" w:themeShade="BF"/>
          <w:sz w:val="32"/>
          <w:szCs w:val="32"/>
          <w:lang w:val="en-GB"/>
        </w:rPr>
      </w:pPr>
      <w:bookmarkStart w:id="509" w:name="_Toc25323409"/>
      <w:r>
        <w:rPr>
          <w:lang w:val="en-GB"/>
        </w:rPr>
        <w:br w:type="page"/>
      </w:r>
    </w:p>
    <w:p w14:paraId="2CBF92E8" w14:textId="78271BF1" w:rsidR="004F34DE" w:rsidRDefault="004F34DE" w:rsidP="006619FB">
      <w:pPr>
        <w:pStyle w:val="Rubrik1"/>
        <w:jc w:val="both"/>
        <w:rPr>
          <w:lang w:val="en-GB"/>
        </w:rPr>
      </w:pPr>
      <w:bookmarkStart w:id="510" w:name="_Toc51930044"/>
      <w:r w:rsidRPr="00E36B2E">
        <w:rPr>
          <w:lang w:val="en-GB"/>
        </w:rPr>
        <w:lastRenderedPageBreak/>
        <w:t xml:space="preserve">Main findings </w:t>
      </w:r>
      <w:r w:rsidR="00717B10">
        <w:rPr>
          <w:lang w:val="en-GB"/>
        </w:rPr>
        <w:t>of</w:t>
      </w:r>
      <w:r w:rsidR="009C23D7">
        <w:rPr>
          <w:lang w:val="en-GB"/>
        </w:rPr>
        <w:t xml:space="preserve"> </w:t>
      </w:r>
      <w:r w:rsidR="009C23D7" w:rsidRPr="00E36B2E">
        <w:rPr>
          <w:lang w:val="en-GB"/>
        </w:rPr>
        <w:t>CEDEFOP data</w:t>
      </w:r>
      <w:r w:rsidRPr="00E36B2E">
        <w:rPr>
          <w:lang w:val="en-GB"/>
        </w:rPr>
        <w:t xml:space="preserve"> analysis</w:t>
      </w:r>
      <w:bookmarkEnd w:id="510"/>
      <w:r w:rsidRPr="00E36B2E">
        <w:rPr>
          <w:lang w:val="en-GB"/>
        </w:rPr>
        <w:t xml:space="preserve"> </w:t>
      </w:r>
      <w:bookmarkEnd w:id="509"/>
    </w:p>
    <w:p w14:paraId="65BBAFFF" w14:textId="7C4425F9" w:rsidR="00FE6552" w:rsidRDefault="00FE6552" w:rsidP="006619FB">
      <w:pPr>
        <w:pStyle w:val="Rubrik2"/>
        <w:jc w:val="both"/>
        <w:rPr>
          <w:lang w:val="en-GB"/>
        </w:rPr>
      </w:pPr>
      <w:bookmarkStart w:id="511" w:name="_Toc51930045"/>
      <w:r w:rsidRPr="00FE6552">
        <w:rPr>
          <w:lang w:val="en-GB"/>
        </w:rPr>
        <w:t>Methodological aspects related to CEDEFOP data</w:t>
      </w:r>
      <w:bookmarkEnd w:id="511"/>
    </w:p>
    <w:p w14:paraId="4F97A09C" w14:textId="77777777" w:rsidR="00FE6552" w:rsidRPr="00FE6552" w:rsidRDefault="00FE6552" w:rsidP="00FE6552">
      <w:pPr>
        <w:jc w:val="both"/>
        <w:rPr>
          <w:lang w:val="en-GB"/>
        </w:rPr>
      </w:pPr>
      <w:r w:rsidRPr="00FE6552">
        <w:rPr>
          <w:lang w:val="en-GB"/>
        </w:rPr>
        <w:t>The purpose of this material is to describe the methodological aspects, at the conceptual and practical level, regarding the use of data produced by CEDEFOP as an input for producing statistical indicators in the area of online job adverts (OJA), starting from pre-processed data. It addresses key conceptual, methodological, and technical aspects in using CEDEFOP data in OJA statistics.</w:t>
      </w:r>
    </w:p>
    <w:p w14:paraId="06F9714B" w14:textId="139C2C43" w:rsidR="00FE6552" w:rsidRPr="00FE6552" w:rsidRDefault="00FE6552" w:rsidP="00FE6552">
      <w:pPr>
        <w:jc w:val="both"/>
        <w:rPr>
          <w:lang w:val="en-GB"/>
        </w:rPr>
      </w:pPr>
      <w:r w:rsidRPr="00FE6552">
        <w:rPr>
          <w:lang w:val="en-GB"/>
        </w:rPr>
        <w:t xml:space="preserve">Methodological considerations from this material consider the results obtained by the countries members of WPB ESSnet Big data II, in the implementation of using the CEDEFOP data for producing job vacancies statistics based on </w:t>
      </w:r>
      <w:r w:rsidR="00864883" w:rsidRPr="00FE6552">
        <w:rPr>
          <w:lang w:val="en-GB"/>
        </w:rPr>
        <w:t>OJA.</w:t>
      </w:r>
      <w:r w:rsidR="00EA7B30" w:rsidRPr="00EA7B30">
        <w:rPr>
          <w:rStyle w:val="Fotnotsreferens"/>
          <w:lang w:val="en-GB"/>
        </w:rPr>
        <w:t xml:space="preserve"> </w:t>
      </w:r>
    </w:p>
    <w:p w14:paraId="2A7BFDF3" w14:textId="77777777" w:rsidR="00FE6552" w:rsidRPr="00FE6552" w:rsidRDefault="00FE6552" w:rsidP="00FE6552">
      <w:pPr>
        <w:jc w:val="both"/>
        <w:rPr>
          <w:lang w:val="en-GB"/>
        </w:rPr>
      </w:pPr>
      <w:r w:rsidRPr="00FE6552">
        <w:rPr>
          <w:lang w:val="en-GB"/>
        </w:rPr>
        <w:t>The Work Package B, Implementation - Online Job Vacancies, has established a close working relationship with the European Centre for the Development of Vocational Training (CEDEFOP) in order to use the collected or/and processed data as a source for producing statistical estimates.</w:t>
      </w:r>
    </w:p>
    <w:p w14:paraId="71CA137D" w14:textId="660255BF" w:rsidR="00FE6552" w:rsidRPr="00FE6552" w:rsidRDefault="00FE6552" w:rsidP="00FE6552">
      <w:pPr>
        <w:jc w:val="both"/>
        <w:rPr>
          <w:lang w:val="en-GB"/>
        </w:rPr>
      </w:pPr>
      <w:r w:rsidRPr="00FE6552">
        <w:rPr>
          <w:lang w:val="en-GB"/>
        </w:rPr>
        <w:t>CEDEFOP is creating the infrastructure to gather information from the most important online job vacancy portals (OJV portals) in real time across the EU, into the project Real-time labour market information on skill requirements: setting up the EU syst</w:t>
      </w:r>
      <w:r w:rsidR="00790A55">
        <w:rPr>
          <w:lang w:val="en-GB"/>
        </w:rPr>
        <w:t xml:space="preserve">em for online vacancy analysis </w:t>
      </w:r>
      <w:r w:rsidRPr="00FE6552">
        <w:rPr>
          <w:lang w:val="en-GB"/>
        </w:rPr>
        <w:t>[1]</w:t>
      </w:r>
      <w:r w:rsidR="00790A55">
        <w:rPr>
          <w:lang w:val="en-GB"/>
        </w:rPr>
        <w:t>.</w:t>
      </w:r>
    </w:p>
    <w:p w14:paraId="5D71A93B" w14:textId="4EC3C0A7" w:rsidR="00FE6552" w:rsidRDefault="00FE6552" w:rsidP="00FE6552">
      <w:pPr>
        <w:jc w:val="both"/>
        <w:rPr>
          <w:lang w:val="en-GB"/>
        </w:rPr>
      </w:pPr>
      <w:r w:rsidRPr="00FE6552">
        <w:rPr>
          <w:lang w:val="en-GB"/>
        </w:rPr>
        <w:t xml:space="preserve">The CEDEFOP data </w:t>
      </w:r>
      <w:proofErr w:type="gramStart"/>
      <w:r w:rsidRPr="00FE6552">
        <w:rPr>
          <w:lang w:val="en-GB"/>
        </w:rPr>
        <w:t>were presented</w:t>
      </w:r>
      <w:proofErr w:type="gramEnd"/>
      <w:r w:rsidRPr="00FE6552">
        <w:rPr>
          <w:lang w:val="en-GB"/>
        </w:rPr>
        <w:t xml:space="preserve"> in June 2019, at the physical meeting in Thessaloniki, and all countries have started to use these data and the first results have come during the month of July, August, and September 2019.</w:t>
      </w:r>
    </w:p>
    <w:p w14:paraId="76BBC62D" w14:textId="26D1EAAF" w:rsidR="00B76C4C" w:rsidRPr="00C706AA" w:rsidRDefault="00B76C4C" w:rsidP="00B76C4C">
      <w:pPr>
        <w:jc w:val="both"/>
        <w:rPr>
          <w:lang w:val="en-GB"/>
        </w:rPr>
      </w:pPr>
      <w:r>
        <w:rPr>
          <w:lang w:val="en-GB"/>
        </w:rPr>
        <w:t xml:space="preserve">The </w:t>
      </w:r>
      <w:r w:rsidR="000025E7">
        <w:rPr>
          <w:lang w:val="en-GB"/>
        </w:rPr>
        <w:t>document</w:t>
      </w:r>
      <w:r>
        <w:rPr>
          <w:lang w:val="en-GB"/>
        </w:rPr>
        <w:t xml:space="preserve"> </w:t>
      </w:r>
      <w:r w:rsidRPr="00E36B2E">
        <w:rPr>
          <w:lang w:val="en-GB"/>
        </w:rPr>
        <w:t>focus</w:t>
      </w:r>
      <w:r>
        <w:rPr>
          <w:lang w:val="en-GB"/>
        </w:rPr>
        <w:t xml:space="preserve"> primarily on</w:t>
      </w:r>
      <w:r w:rsidRPr="00E36B2E">
        <w:rPr>
          <w:lang w:val="en-GB"/>
        </w:rPr>
        <w:t>:</w:t>
      </w:r>
    </w:p>
    <w:p w14:paraId="1CAEA13D" w14:textId="77777777" w:rsidR="00B76C4C" w:rsidRDefault="00B76C4C" w:rsidP="003C50B1">
      <w:pPr>
        <w:pStyle w:val="Liststycke"/>
        <w:numPr>
          <w:ilvl w:val="0"/>
          <w:numId w:val="2"/>
        </w:numPr>
        <w:rPr>
          <w:lang w:val="en-GB"/>
        </w:rPr>
      </w:pPr>
      <w:r>
        <w:rPr>
          <w:lang w:val="en-GB"/>
        </w:rPr>
        <w:t xml:space="preserve">Analysis  of CEDEFOP and home </w:t>
      </w:r>
      <w:r w:rsidRPr="00E36B2E">
        <w:rPr>
          <w:lang w:val="en-GB"/>
        </w:rPr>
        <w:t xml:space="preserve">OJA </w:t>
      </w:r>
    </w:p>
    <w:p w14:paraId="726C626C" w14:textId="77777777" w:rsidR="00B76C4C" w:rsidRDefault="00B76C4C" w:rsidP="003C50B1">
      <w:pPr>
        <w:pStyle w:val="Liststycke"/>
        <w:numPr>
          <w:ilvl w:val="0"/>
          <w:numId w:val="2"/>
        </w:numPr>
        <w:rPr>
          <w:lang w:val="en-GB"/>
        </w:rPr>
      </w:pPr>
      <w:r>
        <w:rPr>
          <w:lang w:val="en-GB"/>
        </w:rPr>
        <w:t>Statistical products and experimental statistics from OJA</w:t>
      </w:r>
    </w:p>
    <w:p w14:paraId="4308AB17" w14:textId="77777777" w:rsidR="00B76C4C" w:rsidRPr="00A17AB3" w:rsidRDefault="00B76C4C" w:rsidP="003C50B1">
      <w:pPr>
        <w:pStyle w:val="Liststycke"/>
        <w:numPr>
          <w:ilvl w:val="0"/>
          <w:numId w:val="2"/>
        </w:numPr>
        <w:spacing w:after="160" w:line="259" w:lineRule="auto"/>
        <w:jc w:val="both"/>
        <w:rPr>
          <w:lang w:val="en-GB"/>
        </w:rPr>
      </w:pPr>
      <w:r w:rsidRPr="00A17AB3">
        <w:rPr>
          <w:lang w:val="en-GB"/>
        </w:rPr>
        <w:t>Investigation and selection of potential use cases in the field of job vacancies statistics.</w:t>
      </w:r>
    </w:p>
    <w:p w14:paraId="3E9873E3" w14:textId="77777777" w:rsidR="00B76C4C" w:rsidRPr="004868DF" w:rsidRDefault="00B76C4C" w:rsidP="003C50B1">
      <w:pPr>
        <w:pStyle w:val="Liststycke"/>
        <w:numPr>
          <w:ilvl w:val="0"/>
          <w:numId w:val="2"/>
        </w:numPr>
        <w:spacing w:after="160" w:line="259" w:lineRule="auto"/>
        <w:jc w:val="both"/>
        <w:rPr>
          <w:lang w:val="en-GB"/>
        </w:rPr>
      </w:pPr>
      <w:r w:rsidRPr="00A17AB3">
        <w:rPr>
          <w:lang w:val="en-GB"/>
        </w:rPr>
        <w:t xml:space="preserve">Investigation of the methodology for the calculation of </w:t>
      </w:r>
      <w:r>
        <w:rPr>
          <w:lang w:val="en-GB"/>
        </w:rPr>
        <w:t>statistical indicators</w:t>
      </w:r>
      <w:r w:rsidRPr="00A17AB3">
        <w:rPr>
          <w:lang w:val="en-GB"/>
        </w:rPr>
        <w:t>.</w:t>
      </w:r>
    </w:p>
    <w:p w14:paraId="79A29FD5" w14:textId="77777777" w:rsidR="00B76C4C" w:rsidRDefault="00B76C4C" w:rsidP="003C50B1">
      <w:pPr>
        <w:pStyle w:val="Liststycke"/>
        <w:numPr>
          <w:ilvl w:val="0"/>
          <w:numId w:val="2"/>
        </w:numPr>
        <w:rPr>
          <w:lang w:val="en-GB"/>
        </w:rPr>
      </w:pPr>
      <w:bookmarkStart w:id="512" w:name="_Toc17348666"/>
      <w:r w:rsidRPr="00E36B2E">
        <w:rPr>
          <w:lang w:val="en-GB"/>
        </w:rPr>
        <w:t xml:space="preserve">Comparisons </w:t>
      </w:r>
      <w:r>
        <w:rPr>
          <w:lang w:val="en-GB"/>
        </w:rPr>
        <w:t xml:space="preserve">and linking  of </w:t>
      </w:r>
      <w:r w:rsidRPr="00E36B2E">
        <w:rPr>
          <w:lang w:val="en-GB"/>
        </w:rPr>
        <w:t>OJA</w:t>
      </w:r>
      <w:r>
        <w:rPr>
          <w:lang w:val="en-GB"/>
        </w:rPr>
        <w:t xml:space="preserve">  </w:t>
      </w:r>
      <w:r w:rsidRPr="00E36B2E">
        <w:rPr>
          <w:lang w:val="en-GB"/>
        </w:rPr>
        <w:t xml:space="preserve">and Job </w:t>
      </w:r>
      <w:r>
        <w:rPr>
          <w:lang w:val="en-GB"/>
        </w:rPr>
        <w:t>V</w:t>
      </w:r>
      <w:r w:rsidRPr="00E36B2E">
        <w:rPr>
          <w:lang w:val="en-GB"/>
        </w:rPr>
        <w:t xml:space="preserve">acancy Statistics </w:t>
      </w:r>
      <w:bookmarkEnd w:id="512"/>
    </w:p>
    <w:p w14:paraId="6EDA9C72" w14:textId="77777777" w:rsidR="00B76C4C" w:rsidRPr="00C706AA" w:rsidRDefault="00B76C4C" w:rsidP="003C50B1">
      <w:pPr>
        <w:pStyle w:val="Liststycke"/>
        <w:numPr>
          <w:ilvl w:val="0"/>
          <w:numId w:val="2"/>
        </w:numPr>
        <w:rPr>
          <w:lang w:val="en-GB"/>
        </w:rPr>
      </w:pPr>
      <w:r w:rsidRPr="00A17AB3">
        <w:rPr>
          <w:lang w:val="en-GB"/>
        </w:rPr>
        <w:t xml:space="preserve">Investigation of other possible statistics beyond job vacancies statistics </w:t>
      </w:r>
      <w:r>
        <w:rPr>
          <w:lang w:val="en-GB"/>
        </w:rPr>
        <w:t>which could be produced with OJA</w:t>
      </w:r>
      <w:r w:rsidRPr="00A17AB3">
        <w:rPr>
          <w:lang w:val="en-GB"/>
        </w:rPr>
        <w:t xml:space="preserve"> </w:t>
      </w:r>
    </w:p>
    <w:p w14:paraId="53B0BB2C" w14:textId="77777777" w:rsidR="00B76C4C" w:rsidRDefault="00B76C4C" w:rsidP="003C50B1">
      <w:pPr>
        <w:pStyle w:val="Liststycke"/>
        <w:numPr>
          <w:ilvl w:val="0"/>
          <w:numId w:val="2"/>
        </w:numPr>
        <w:spacing w:after="160" w:line="259" w:lineRule="auto"/>
        <w:jc w:val="both"/>
        <w:rPr>
          <w:lang w:val="en-GB"/>
        </w:rPr>
      </w:pPr>
      <w:r>
        <w:rPr>
          <w:lang w:val="en-GB"/>
        </w:rPr>
        <w:t>Investigation of is</w:t>
      </w:r>
      <w:r w:rsidRPr="00CE458C">
        <w:rPr>
          <w:lang w:val="en-GB"/>
        </w:rPr>
        <w:t xml:space="preserve">sues around </w:t>
      </w:r>
      <w:r>
        <w:rPr>
          <w:lang w:val="en-GB"/>
        </w:rPr>
        <w:t xml:space="preserve">data quality and </w:t>
      </w:r>
      <w:r w:rsidRPr="00CE458C">
        <w:rPr>
          <w:lang w:val="en-GB"/>
        </w:rPr>
        <w:t xml:space="preserve">timeliness </w:t>
      </w:r>
    </w:p>
    <w:p w14:paraId="46C2AF58" w14:textId="35615E32" w:rsidR="00B76C4C" w:rsidRPr="00EA6EB2" w:rsidRDefault="00B76C4C" w:rsidP="003C50B1">
      <w:pPr>
        <w:pStyle w:val="Liststycke"/>
        <w:numPr>
          <w:ilvl w:val="0"/>
          <w:numId w:val="2"/>
        </w:numPr>
        <w:spacing w:after="160" w:line="259" w:lineRule="auto"/>
        <w:jc w:val="both"/>
        <w:rPr>
          <w:lang w:val="en-GB"/>
        </w:rPr>
      </w:pPr>
      <w:r w:rsidRPr="00EA6EB2">
        <w:rPr>
          <w:lang w:val="en-GB"/>
        </w:rPr>
        <w:t>Quality assessment of statistical outputs.</w:t>
      </w:r>
    </w:p>
    <w:p w14:paraId="01EBB9DE" w14:textId="77777777" w:rsidR="004A3650" w:rsidRPr="00531166" w:rsidRDefault="004A3650" w:rsidP="004A3650">
      <w:pPr>
        <w:pStyle w:val="Liststycke"/>
        <w:spacing w:after="120" w:line="259" w:lineRule="auto"/>
        <w:ind w:left="993"/>
        <w:jc w:val="both"/>
      </w:pPr>
    </w:p>
    <w:p w14:paraId="7F5BAB3F" w14:textId="5A8CC093" w:rsidR="004A3650" w:rsidRPr="007B40B2" w:rsidRDefault="00572CFE" w:rsidP="004A3650">
      <w:pPr>
        <w:pStyle w:val="Rubrik3"/>
        <w:rPr>
          <w:lang w:val="en-GB"/>
        </w:rPr>
      </w:pPr>
      <w:bookmarkStart w:id="513" w:name="_Toc48712555"/>
      <w:bookmarkStart w:id="514" w:name="_Toc51930046"/>
      <w:r>
        <w:rPr>
          <w:lang w:val="en-GB"/>
        </w:rPr>
        <w:t>Comparisons between OJA</w:t>
      </w:r>
      <w:r w:rsidR="004A3650" w:rsidRPr="00531166">
        <w:rPr>
          <w:lang w:val="en-GB"/>
        </w:rPr>
        <w:t>s and Job vacancy Statistics (JVS)</w:t>
      </w:r>
      <w:bookmarkEnd w:id="513"/>
      <w:bookmarkEnd w:id="514"/>
    </w:p>
    <w:p w14:paraId="7AC59841" w14:textId="1BCB6E6E" w:rsidR="004A3650" w:rsidRDefault="004A3650" w:rsidP="00572CFE">
      <w:pPr>
        <w:jc w:val="both"/>
      </w:pPr>
      <w:proofErr w:type="gramStart"/>
      <w:r w:rsidRPr="00DA78B5">
        <w:t>A m</w:t>
      </w:r>
      <w:r w:rsidR="00572CFE">
        <w:t>ajor</w:t>
      </w:r>
      <w:proofErr w:type="gramEnd"/>
      <w:r w:rsidR="00572CFE">
        <w:t xml:space="preserve"> issue when dealing with OJA</w:t>
      </w:r>
      <w:r w:rsidRPr="00DA78B5">
        <w:t xml:space="preserve">s is to understand how </w:t>
      </w:r>
      <w:r w:rsidR="00D31F57">
        <w:t>OJAs</w:t>
      </w:r>
      <w:r w:rsidRPr="00DA78B5">
        <w:t xml:space="preserve"> are connected to actual job vacancies, in particular to the official Job Vacancy Statistics.</w:t>
      </w:r>
      <w:r>
        <w:t xml:space="preserve"> For this purpose, CEDEFOP data are in a first step compared to the Eurostat JVS downloaded from: </w:t>
      </w:r>
      <w:hyperlink r:id="rId13" w:history="1">
        <w:r w:rsidRPr="008A355F">
          <w:rPr>
            <w:rStyle w:val="Hyperlnk"/>
          </w:rPr>
          <w:t>https://ec.europa.eu/eurostat/databrowser/view/tps00172/default/table?lang=en</w:t>
        </w:r>
      </w:hyperlink>
      <w:r>
        <w:t>.</w:t>
      </w:r>
    </w:p>
    <w:p w14:paraId="096EE5EF" w14:textId="77777777" w:rsidR="004A3650" w:rsidRDefault="004A3650" w:rsidP="004A3650">
      <w:pPr>
        <w:jc w:val="both"/>
      </w:pPr>
      <w:bookmarkStart w:id="515" w:name="_Toc15280463"/>
      <w:bookmarkStart w:id="516" w:name="_Toc48712556"/>
      <w:r w:rsidRPr="004A3650">
        <w:t>Rescaling the data</w:t>
      </w:r>
      <w:bookmarkEnd w:id="515"/>
      <w:bookmarkEnd w:id="516"/>
      <w:r>
        <w:t xml:space="preserve">: In an attempt to bring the data on a common basis allowing to compare the two sources, the total amount of CEDEFOP OJAs (a cumulated sum over a </w:t>
      </w:r>
      <w:r w:rsidRPr="00DA78B5">
        <w:rPr>
          <w:i/>
          <w:iCs/>
        </w:rPr>
        <w:t>n</w:t>
      </w:r>
      <w:r>
        <w:t xml:space="preserve"> months period) are transformed to monthly averages, as follows: </w:t>
      </w:r>
    </w:p>
    <w:p w14:paraId="7E77C016" w14:textId="627990ED" w:rsidR="004A3650" w:rsidRDefault="008E1480" w:rsidP="004A3650">
      <w:pPr>
        <w:jc w:val="center"/>
      </w:pPr>
      <w:proofErr w:type="gramStart"/>
      <w:r>
        <w:t>m</w:t>
      </w:r>
      <w:proofErr w:type="gramEnd"/>
      <w:r>
        <w:t>_oja = total CEDEFOP OJA</w:t>
      </w:r>
      <w:r w:rsidR="004A3650">
        <w:t xml:space="preserve">s / </w:t>
      </w:r>
      <w:r w:rsidR="004A3650" w:rsidRPr="00DA78B5">
        <w:rPr>
          <w:i/>
          <w:iCs/>
        </w:rPr>
        <w:t>n</w:t>
      </w:r>
      <w:r w:rsidR="004A3650">
        <w:t xml:space="preserve"> </w:t>
      </w:r>
    </w:p>
    <w:p w14:paraId="53110A05" w14:textId="77777777" w:rsidR="004A3650" w:rsidRDefault="004A3650" w:rsidP="004A3650">
      <w:pPr>
        <w:jc w:val="both"/>
      </w:pPr>
      <w:r>
        <w:lastRenderedPageBreak/>
        <w:t xml:space="preserve">On the contrary, the quarterly Eurostat JVS correspond to a snapshot taken at the reference day (the last day of the quarter). For the same period, we have data of </w:t>
      </w:r>
      <w:r w:rsidRPr="00C97ED1">
        <w:rPr>
          <w:i/>
          <w:iCs/>
        </w:rPr>
        <w:t>q</w:t>
      </w:r>
      <w:r>
        <w:t xml:space="preserve"> quarters. The absolute amount of </w:t>
      </w:r>
      <w:proofErr w:type="gramStart"/>
      <w:r>
        <w:t>JVS are</w:t>
      </w:r>
      <w:proofErr w:type="gramEnd"/>
      <w:r>
        <w:t xml:space="preserve"> averaged as follows: </w:t>
      </w:r>
    </w:p>
    <w:p w14:paraId="4FBA4FBC" w14:textId="77777777" w:rsidR="004A3650" w:rsidRDefault="004A3650" w:rsidP="004A3650">
      <w:pPr>
        <w:jc w:val="center"/>
      </w:pPr>
      <w:proofErr w:type="gramStart"/>
      <w:r>
        <w:t>m</w:t>
      </w:r>
      <w:proofErr w:type="gramEnd"/>
      <w:r>
        <w:t>_jvs = (JVS</w:t>
      </w:r>
      <w:r>
        <w:rPr>
          <w:vertAlign w:val="subscript"/>
        </w:rPr>
        <w:t>Q1</w:t>
      </w:r>
      <w:r>
        <w:t xml:space="preserve"> + JVS</w:t>
      </w:r>
      <w:r>
        <w:rPr>
          <w:vertAlign w:val="subscript"/>
        </w:rPr>
        <w:t>Q2</w:t>
      </w:r>
      <w:r>
        <w:t xml:space="preserve"> + ... + JVS</w:t>
      </w:r>
      <w:r>
        <w:rPr>
          <w:vertAlign w:val="subscript"/>
        </w:rPr>
        <w:t>Qn</w:t>
      </w:r>
      <w:r>
        <w:t xml:space="preserve">) / </w:t>
      </w:r>
      <w:r w:rsidRPr="00F91B58">
        <w:rPr>
          <w:i/>
          <w:iCs/>
        </w:rPr>
        <w:t>q</w:t>
      </w:r>
    </w:p>
    <w:p w14:paraId="3991CB0B" w14:textId="77777777" w:rsidR="004A3650" w:rsidRDefault="004A3650" w:rsidP="004A3650">
      <w:pPr>
        <w:jc w:val="both"/>
      </w:pPr>
      <w:r>
        <w:t xml:space="preserve">Regarding the </w:t>
      </w:r>
      <w:proofErr w:type="gramStart"/>
      <w:r>
        <w:t>CEDEFOP data</w:t>
      </w:r>
      <w:proofErr w:type="gramEnd"/>
      <w:r w:rsidRPr="000861CB">
        <w:t xml:space="preserve">, due to the availability of daily online job vacancies in each month, the daily average number of online job vacancies </w:t>
      </w:r>
      <w:r>
        <w:t>should be</w:t>
      </w:r>
      <w:r w:rsidRPr="000861CB">
        <w:t xml:space="preserve"> considered in each month, as it was a data collection on a continuous basis.</w:t>
      </w:r>
      <w:r>
        <w:t xml:space="preserve"> As technical approach, the data ingestion is developed as sequential process, on </w:t>
      </w:r>
      <w:r w:rsidRPr="006E071D">
        <w:t>daily snapshot</w:t>
      </w:r>
      <w:r>
        <w:t xml:space="preserve"> of web scraping, crawling and API collected data. This must take into consideration if we want to compare the OJAs data with JVS on a reference day, </w:t>
      </w:r>
      <w:r w:rsidRPr="002279A6">
        <w:t xml:space="preserve">because on that </w:t>
      </w:r>
      <w:r>
        <w:t xml:space="preserve">specific </w:t>
      </w:r>
      <w:r w:rsidRPr="002279A6">
        <w:t>day data will be collected only for certain websites</w:t>
      </w:r>
      <w:r>
        <w:t>.</w:t>
      </w:r>
    </w:p>
    <w:p w14:paraId="16D11F63" w14:textId="77777777" w:rsidR="004A3650" w:rsidRDefault="004A3650" w:rsidP="004A3650">
      <w:pPr>
        <w:pStyle w:val="Rubrik3"/>
        <w:rPr>
          <w:rStyle w:val="Rubrik2Char"/>
        </w:rPr>
      </w:pPr>
      <w:bookmarkStart w:id="517" w:name="_Toc48712557"/>
      <w:bookmarkStart w:id="518" w:name="_Toc51930047"/>
      <w:r w:rsidRPr="009B74AD">
        <w:rPr>
          <w:rStyle w:val="Rubrik2Char"/>
        </w:rPr>
        <w:t>Improving the comparability of the two data sources</w:t>
      </w:r>
      <w:bookmarkEnd w:id="517"/>
      <w:bookmarkEnd w:id="518"/>
    </w:p>
    <w:p w14:paraId="62C79C39" w14:textId="3C30E52C" w:rsidR="004A3650" w:rsidRPr="004A3650" w:rsidRDefault="004A3650" w:rsidP="004A3650">
      <w:pPr>
        <w:jc w:val="both"/>
        <w:rPr>
          <w:rFonts w:asciiTheme="majorHAnsi" w:eastAsiaTheme="majorEastAsia" w:hAnsiTheme="majorHAnsi" w:cstheme="majorBidi"/>
          <w:color w:val="2E74B5" w:themeColor="accent1" w:themeShade="BF"/>
          <w:sz w:val="26"/>
          <w:szCs w:val="26"/>
        </w:rPr>
      </w:pPr>
      <w:r w:rsidRPr="00C77594">
        <w:t>The comparability of the two data sources</w:t>
      </w:r>
      <w:r w:rsidR="0003377A">
        <w:t>, OJA</w:t>
      </w:r>
      <w:r>
        <w:t xml:space="preserve">s resulting from OJAs </w:t>
      </w:r>
      <w:proofErr w:type="gramStart"/>
      <w:r>
        <w:t>CEDEFOP data</w:t>
      </w:r>
      <w:proofErr w:type="gramEnd"/>
      <w:r>
        <w:t xml:space="preserve"> and</w:t>
      </w:r>
      <w:r w:rsidRPr="00C77594">
        <w:t xml:space="preserve"> </w:t>
      </w:r>
      <w:r>
        <w:t xml:space="preserve">the JVS, </w:t>
      </w:r>
      <w:r w:rsidRPr="00C77594">
        <w:t>may be improved in several ways</w:t>
      </w:r>
      <w:r>
        <w:t xml:space="preserve"> [2]:</w:t>
      </w:r>
    </w:p>
    <w:p w14:paraId="1EC111BF" w14:textId="79CA0722" w:rsidR="004A3650" w:rsidRDefault="00E56392" w:rsidP="003C50B1">
      <w:pPr>
        <w:pStyle w:val="Liststycke"/>
        <w:numPr>
          <w:ilvl w:val="0"/>
          <w:numId w:val="11"/>
        </w:numPr>
        <w:jc w:val="both"/>
      </w:pPr>
      <w:proofErr w:type="gramStart"/>
      <w:r>
        <w:t>subsetting</w:t>
      </w:r>
      <w:proofErr w:type="gramEnd"/>
      <w:r>
        <w:t xml:space="preserve"> the OJA</w:t>
      </w:r>
      <w:r w:rsidR="004A3650">
        <w:t>s to the corresponding months for which JVS results are available</w:t>
      </w:r>
    </w:p>
    <w:p w14:paraId="6FD29A76" w14:textId="23EA2141" w:rsidR="004A3650" w:rsidRDefault="00E56392" w:rsidP="003C50B1">
      <w:pPr>
        <w:pStyle w:val="Liststycke"/>
        <w:numPr>
          <w:ilvl w:val="0"/>
          <w:numId w:val="11"/>
        </w:numPr>
        <w:jc w:val="both"/>
      </w:pPr>
      <w:proofErr w:type="gramStart"/>
      <w:r>
        <w:t>subsetting</w:t>
      </w:r>
      <w:proofErr w:type="gramEnd"/>
      <w:r>
        <w:t xml:space="preserve"> the OJA</w:t>
      </w:r>
      <w:r w:rsidR="004A3650">
        <w:t>s data to job advertisements still open for the JVS reference days</w:t>
      </w:r>
    </w:p>
    <w:p w14:paraId="7D7C850B" w14:textId="67B4F451" w:rsidR="004A3650" w:rsidRDefault="00E56392" w:rsidP="003C50B1">
      <w:pPr>
        <w:pStyle w:val="Liststycke"/>
        <w:numPr>
          <w:ilvl w:val="0"/>
          <w:numId w:val="11"/>
        </w:numPr>
        <w:jc w:val="both"/>
      </w:pPr>
      <w:proofErr w:type="gramStart"/>
      <w:r>
        <w:t>subsetting</w:t>
      </w:r>
      <w:proofErr w:type="gramEnd"/>
      <w:r>
        <w:t xml:space="preserve"> the OJA</w:t>
      </w:r>
      <w:r w:rsidR="004A3650">
        <w:t>s to job advertisements corresponding to the NACE2 categories covered by the official Eurostat JVS (sections B-C), or to the NACE2 branches actually covered for each country individually</w:t>
      </w:r>
    </w:p>
    <w:p w14:paraId="2D08F1A8" w14:textId="1127BFCE" w:rsidR="004A3650" w:rsidRDefault="00E56392" w:rsidP="003C50B1">
      <w:pPr>
        <w:pStyle w:val="Liststycke"/>
        <w:numPr>
          <w:ilvl w:val="0"/>
          <w:numId w:val="11"/>
        </w:numPr>
        <w:jc w:val="both"/>
      </w:pPr>
      <w:proofErr w:type="gramStart"/>
      <w:r>
        <w:t>comparing</w:t>
      </w:r>
      <w:proofErr w:type="gramEnd"/>
      <w:r>
        <w:t xml:space="preserve"> the monthly OJA</w:t>
      </w:r>
      <w:r w:rsidR="004A3650">
        <w:t>s (as above subsetted) data with the corresponding month of the quarterly JVS</w:t>
      </w:r>
    </w:p>
    <w:p w14:paraId="4B2B7AD8" w14:textId="4B29CCE5" w:rsidR="004A3650" w:rsidRDefault="0004708A" w:rsidP="004A3650">
      <w:pPr>
        <w:pStyle w:val="Rubrik3"/>
      </w:pPr>
      <w:bookmarkStart w:id="519" w:name="_Toc15280468"/>
      <w:bookmarkStart w:id="520" w:name="_Toc48712558"/>
      <w:bookmarkStart w:id="521" w:name="_Toc51930048"/>
      <w:r>
        <w:t>Understanding the OJA</w:t>
      </w:r>
      <w:r w:rsidR="004A3650">
        <w:t xml:space="preserve">s </w:t>
      </w:r>
      <w:proofErr w:type="gramStart"/>
      <w:r w:rsidR="004A3650">
        <w:t>business models</w:t>
      </w:r>
      <w:bookmarkEnd w:id="519"/>
      <w:bookmarkEnd w:id="520"/>
      <w:bookmarkEnd w:id="521"/>
      <w:proofErr w:type="gramEnd"/>
    </w:p>
    <w:p w14:paraId="5E148EE0" w14:textId="13F070AE" w:rsidR="004A3650" w:rsidRDefault="004A3650" w:rsidP="004A3650">
      <w:pPr>
        <w:jc w:val="both"/>
      </w:pPr>
      <w:r>
        <w:t>A good understanding of the “</w:t>
      </w:r>
      <w:proofErr w:type="gramStart"/>
      <w:r>
        <w:t>business models</w:t>
      </w:r>
      <w:proofErr w:type="gramEnd"/>
      <w:r>
        <w:t xml:space="preserve">” underlying the development of job portals, as well as of the market of </w:t>
      </w:r>
      <w:r w:rsidR="008C2729">
        <w:t>OJA</w:t>
      </w:r>
      <w:r>
        <w:t xml:space="preserve"> is crucial [2]. Understanding of their mechanisms is a key issue to understand the data collected and processed by </w:t>
      </w:r>
      <w:proofErr w:type="gramStart"/>
      <w:r>
        <w:t>CEDEFOP system</w:t>
      </w:r>
      <w:proofErr w:type="gramEnd"/>
      <w:r>
        <w:t xml:space="preserve"> and identify the best fit model to use them for statistical purposes, direct on JVS or in correlation with other socio-economic indicators. Beware of that simple aspect, the Online job portals have not been developed to produce statistics or indicators of the job market. Their goal is different from a portal to portal, some of them are focused on human resource aspects, in finding the right person for a specific job, but other portals are focused only in making money from promoted adverts on their </w:t>
      </w:r>
      <w:proofErr w:type="gramStart"/>
      <w:r>
        <w:t>web pages</w:t>
      </w:r>
      <w:proofErr w:type="gramEnd"/>
      <w:r>
        <w:t xml:space="preserve">. </w:t>
      </w:r>
    </w:p>
    <w:p w14:paraId="55BA227B" w14:textId="3986ABA1" w:rsidR="004A3650" w:rsidRDefault="008A1E90" w:rsidP="004A3650">
      <w:pPr>
        <w:pStyle w:val="Rubrik3"/>
      </w:pPr>
      <w:bookmarkStart w:id="522" w:name="_Toc48712559"/>
      <w:bookmarkStart w:id="523" w:name="_Toc51930049"/>
      <w:r>
        <w:t>OJA</w:t>
      </w:r>
      <w:r w:rsidR="004A3650">
        <w:t>s vs. OJAs in National Employment Agency</w:t>
      </w:r>
      <w:bookmarkEnd w:id="522"/>
      <w:bookmarkEnd w:id="523"/>
    </w:p>
    <w:p w14:paraId="60C9B33B" w14:textId="77777777" w:rsidR="004A3650" w:rsidRDefault="004A3650" w:rsidP="004A3650">
      <w:pPr>
        <w:spacing w:after="0"/>
        <w:jc w:val="both"/>
      </w:pPr>
      <w:r>
        <w:t xml:space="preserve">The web portals of the National Employment Agencies are well structured and contains verified information declared by the companies, and most important, with official classifications, like NACE and ESCO. For some countries there quite big difference between the </w:t>
      </w:r>
      <w:proofErr w:type="gramStart"/>
      <w:r>
        <w:t>CEDEFOP data</w:t>
      </w:r>
      <w:proofErr w:type="gramEnd"/>
      <w:r>
        <w:t xml:space="preserve"> collected from National Employment Agencies and the data obtained directly from these agencies, some possible reasons could be [3]: </w:t>
      </w:r>
    </w:p>
    <w:p w14:paraId="34EDC383" w14:textId="77777777" w:rsidR="004A3650" w:rsidRDefault="004A3650" w:rsidP="003C50B1">
      <w:pPr>
        <w:pStyle w:val="Liststycke"/>
        <w:numPr>
          <w:ilvl w:val="0"/>
          <w:numId w:val="12"/>
        </w:numPr>
        <w:spacing w:after="120" w:line="360" w:lineRule="auto"/>
        <w:ind w:left="714" w:hanging="357"/>
        <w:jc w:val="both"/>
      </w:pPr>
      <w:proofErr w:type="gramStart"/>
      <w:r>
        <w:t>t</w:t>
      </w:r>
      <w:r w:rsidRPr="00FC25DE">
        <w:t>he</w:t>
      </w:r>
      <w:proofErr w:type="gramEnd"/>
      <w:r w:rsidRPr="00FC25DE">
        <w:t xml:space="preserve"> basic concept is a job vacancy (Employment Agency), not job advertisement</w:t>
      </w:r>
    </w:p>
    <w:p w14:paraId="207253B4" w14:textId="77777777" w:rsidR="004A3650" w:rsidRDefault="004A3650" w:rsidP="003C50B1">
      <w:pPr>
        <w:pStyle w:val="Liststycke"/>
        <w:numPr>
          <w:ilvl w:val="0"/>
          <w:numId w:val="12"/>
        </w:numPr>
        <w:spacing w:after="120" w:line="360" w:lineRule="auto"/>
        <w:ind w:left="714" w:hanging="357"/>
        <w:jc w:val="both"/>
      </w:pPr>
      <w:proofErr w:type="gramStart"/>
      <w:r w:rsidRPr="00BC7A55">
        <w:t>depends</w:t>
      </w:r>
      <w:proofErr w:type="gramEnd"/>
      <w:r w:rsidRPr="00BC7A55">
        <w:t xml:space="preserve"> on the country’s legislation, if the JVs that employers submit to the Employment Agency are declared voluntary (i</w:t>
      </w:r>
      <w:r>
        <w:t>.</w:t>
      </w:r>
      <w:r w:rsidRPr="00BC7A55">
        <w:t>e.: BG situation) or as a request of the law (i</w:t>
      </w:r>
      <w:r>
        <w:t>.</w:t>
      </w:r>
      <w:r w:rsidRPr="00BC7A55">
        <w:t>e.: RO situation)</w:t>
      </w:r>
      <w:r>
        <w:t xml:space="preserve">; </w:t>
      </w:r>
      <w:r w:rsidRPr="00BC7A55">
        <w:lastRenderedPageBreak/>
        <w:t>employers prefer to advertise their job vacancies mostly in online job portals, as it is faster and more convenient for them</w:t>
      </w:r>
      <w:r>
        <w:t>.</w:t>
      </w:r>
    </w:p>
    <w:p w14:paraId="5D01F56F" w14:textId="77777777" w:rsidR="004A3650" w:rsidRDefault="004A3650" w:rsidP="003C50B1">
      <w:pPr>
        <w:pStyle w:val="Liststycke"/>
        <w:numPr>
          <w:ilvl w:val="0"/>
          <w:numId w:val="12"/>
        </w:numPr>
        <w:spacing w:after="120" w:line="360" w:lineRule="auto"/>
        <w:ind w:left="714" w:hanging="357"/>
        <w:jc w:val="both"/>
      </w:pPr>
      <w:proofErr w:type="gramStart"/>
      <w:r>
        <w:t>f</w:t>
      </w:r>
      <w:r w:rsidRPr="00BC7A55">
        <w:t>rom</w:t>
      </w:r>
      <w:proofErr w:type="gramEnd"/>
      <w:r w:rsidRPr="00BC7A55">
        <w:t xml:space="preserve"> the moment </w:t>
      </w:r>
      <w:r>
        <w:t xml:space="preserve">of the declaration of the </w:t>
      </w:r>
      <w:r w:rsidRPr="00BC7A55">
        <w:t>job vacancy in the Regional Labor Office until it</w:t>
      </w:r>
      <w:r>
        <w:t>’</w:t>
      </w:r>
      <w:r w:rsidRPr="00BC7A55">
        <w:t>s actual publication on the Employment Agency's Internet portal, there is a certain lag of time</w:t>
      </w:r>
      <w:r>
        <w:t xml:space="preserve"> (</w:t>
      </w:r>
      <w:r w:rsidRPr="00BC7A55">
        <w:t>i.e. we can't say that these JVs are actual in real time</w:t>
      </w:r>
      <w:r>
        <w:t>)</w:t>
      </w:r>
    </w:p>
    <w:p w14:paraId="2F318362" w14:textId="77777777" w:rsidR="004A3650" w:rsidRDefault="004A3650" w:rsidP="004A3650">
      <w:pPr>
        <w:pStyle w:val="Rubrik3"/>
      </w:pPr>
      <w:bookmarkStart w:id="524" w:name="_Toc48712560"/>
      <w:bookmarkStart w:id="525" w:name="_Toc51930050"/>
      <w:r w:rsidRPr="00E95472">
        <w:t xml:space="preserve">Vacancies by </w:t>
      </w:r>
      <w:proofErr w:type="gramStart"/>
      <w:r w:rsidRPr="00E95472">
        <w:t>ISCO major</w:t>
      </w:r>
      <w:proofErr w:type="gramEnd"/>
      <w:r w:rsidRPr="00E95472">
        <w:t xml:space="preserve"> groups</w:t>
      </w:r>
      <w:bookmarkEnd w:id="524"/>
      <w:bookmarkEnd w:id="525"/>
    </w:p>
    <w:p w14:paraId="198A1B33" w14:textId="08AE823D" w:rsidR="004A3650" w:rsidRDefault="004A3650" w:rsidP="004A3650">
      <w:pPr>
        <w:jc w:val="both"/>
      </w:pPr>
      <w:r w:rsidRPr="00E95472">
        <w:t xml:space="preserve">The share of the total amount of online job vacancies according to </w:t>
      </w:r>
      <w:proofErr w:type="gramStart"/>
      <w:r w:rsidRPr="00E95472">
        <w:t>ISCO major</w:t>
      </w:r>
      <w:proofErr w:type="gramEnd"/>
      <w:r w:rsidRPr="00E95472">
        <w:t xml:space="preserve"> groups differs in the CEDEFOP-data from </w:t>
      </w:r>
      <w:r>
        <w:t xml:space="preserve">data collected by countries, from web scraping or from data in JVS. </w:t>
      </w:r>
      <w:r w:rsidRPr="00E95472">
        <w:t>The differences may be related to the difficulties in de-duplicating. Occupations with the lower skill levels are often published on multiple job portals, problems with de-duplicating can therefore be expected to become more apparent</w:t>
      </w:r>
      <w:r w:rsidR="008919F1">
        <w:t>.</w:t>
      </w:r>
    </w:p>
    <w:p w14:paraId="624229C6" w14:textId="6FE432DC" w:rsidR="004A3650" w:rsidRDefault="004A3650" w:rsidP="004A3650">
      <w:pPr>
        <w:jc w:val="both"/>
      </w:pPr>
      <w:r>
        <w:t xml:space="preserve">As a future development of the </w:t>
      </w:r>
      <w:proofErr w:type="gramStart"/>
      <w:r>
        <w:t>CEDEFOP system</w:t>
      </w:r>
      <w:proofErr w:type="gramEnd"/>
      <w:r>
        <w:t xml:space="preserve">, could be take into consideration, to add a new variable with the value of the ingestion source: web scraping, crawling or API collected data. </w:t>
      </w:r>
    </w:p>
    <w:p w14:paraId="4C03B3B2" w14:textId="77777777" w:rsidR="003804FD" w:rsidRPr="002F6EF1" w:rsidRDefault="003804FD" w:rsidP="003804FD">
      <w:pPr>
        <w:pStyle w:val="Rubrik3"/>
        <w:rPr>
          <w:lang w:val="en-GB"/>
        </w:rPr>
      </w:pPr>
      <w:bookmarkStart w:id="526" w:name="_Toc48712553"/>
      <w:bookmarkStart w:id="527" w:name="_Toc51930051"/>
      <w:r w:rsidRPr="00531166">
        <w:rPr>
          <w:lang w:val="en-GB"/>
        </w:rPr>
        <w:t>Duplicates</w:t>
      </w:r>
      <w:bookmarkEnd w:id="526"/>
      <w:bookmarkEnd w:id="527"/>
    </w:p>
    <w:p w14:paraId="45119AB1" w14:textId="77777777" w:rsidR="003804FD" w:rsidRDefault="003804FD" w:rsidP="003804FD">
      <w:pPr>
        <w:jc w:val="both"/>
        <w:rPr>
          <w:lang w:val="en-GB"/>
        </w:rPr>
      </w:pPr>
      <w:r w:rsidRPr="00531166">
        <w:rPr>
          <w:lang w:val="en-GB"/>
        </w:rPr>
        <w:t xml:space="preserve">Duplicates occur when advertisements </w:t>
      </w:r>
      <w:proofErr w:type="gramStart"/>
      <w:r w:rsidRPr="00531166">
        <w:rPr>
          <w:lang w:val="en-GB"/>
        </w:rPr>
        <w:t>are taken</w:t>
      </w:r>
      <w:proofErr w:type="gramEnd"/>
      <w:r w:rsidRPr="00531166">
        <w:rPr>
          <w:lang w:val="en-GB"/>
        </w:rPr>
        <w:t xml:space="preserve"> from another job portal with identical values. For duplicated jobs, the ‘general_id’ have the same value. Sometimes, duplicated rows are identical and sometimes, duplicated rows indicate the same job announcement coming from different sources. In this case, in order to identify and eliminate duplicated records should be used ‘general_id’ variable.</w:t>
      </w:r>
    </w:p>
    <w:p w14:paraId="4F6848C6" w14:textId="77777777" w:rsidR="003804FD" w:rsidRPr="007B40B2" w:rsidRDefault="003804FD" w:rsidP="003804FD">
      <w:pPr>
        <w:pStyle w:val="Rubrik3"/>
        <w:rPr>
          <w:lang w:val="en-GB"/>
        </w:rPr>
      </w:pPr>
      <w:bookmarkStart w:id="528" w:name="_Toc48712554"/>
      <w:bookmarkStart w:id="529" w:name="_Toc51930052"/>
      <w:r>
        <w:rPr>
          <w:lang w:val="en-GB"/>
        </w:rPr>
        <w:t>Lower rate of OJA</w:t>
      </w:r>
      <w:r w:rsidRPr="00531166">
        <w:rPr>
          <w:lang w:val="en-GB"/>
        </w:rPr>
        <w:t>s in some countries</w:t>
      </w:r>
      <w:bookmarkEnd w:id="528"/>
      <w:bookmarkEnd w:id="529"/>
    </w:p>
    <w:p w14:paraId="6EBCB0EA" w14:textId="77777777" w:rsidR="003804FD" w:rsidRDefault="003804FD" w:rsidP="003804FD">
      <w:pPr>
        <w:spacing w:after="0"/>
        <w:jc w:val="both"/>
      </w:pPr>
      <w:r>
        <w:t>There is a bias or an artefact in the collected data: only a part of the OJAs have been screened and the main issues could be:</w:t>
      </w:r>
    </w:p>
    <w:p w14:paraId="57DBEACE" w14:textId="77777777" w:rsidR="003804FD" w:rsidRDefault="003804FD" w:rsidP="003C50B1">
      <w:pPr>
        <w:pStyle w:val="Liststycke"/>
        <w:numPr>
          <w:ilvl w:val="0"/>
          <w:numId w:val="9"/>
        </w:numPr>
        <w:spacing w:after="120" w:line="259" w:lineRule="auto"/>
        <w:jc w:val="both"/>
      </w:pPr>
      <w:r>
        <w:t>The OJAs channel is not yet much developed in some countries</w:t>
      </w:r>
    </w:p>
    <w:p w14:paraId="2ACBCCF6" w14:textId="77777777" w:rsidR="003804FD" w:rsidRDefault="003804FD" w:rsidP="003C50B1">
      <w:pPr>
        <w:pStyle w:val="Liststycke"/>
        <w:numPr>
          <w:ilvl w:val="0"/>
          <w:numId w:val="9"/>
        </w:numPr>
        <w:spacing w:after="120" w:line="259" w:lineRule="auto"/>
        <w:jc w:val="both"/>
      </w:pPr>
      <w:r>
        <w:t>The difference reflects a peculiarity of the labour market in these countries</w:t>
      </w:r>
    </w:p>
    <w:p w14:paraId="6782B0F6" w14:textId="77777777" w:rsidR="003804FD" w:rsidRDefault="003804FD" w:rsidP="003C50B1">
      <w:pPr>
        <w:pStyle w:val="Liststycke"/>
        <w:numPr>
          <w:ilvl w:val="0"/>
          <w:numId w:val="9"/>
        </w:numPr>
        <w:spacing w:after="120" w:line="259" w:lineRule="auto"/>
        <w:jc w:val="both"/>
      </w:pPr>
      <w:r>
        <w:t xml:space="preserve">Other issues </w:t>
      </w:r>
    </w:p>
    <w:p w14:paraId="1BCBC508" w14:textId="77777777" w:rsidR="003804FD" w:rsidRDefault="003804FD" w:rsidP="003804FD">
      <w:pPr>
        <w:spacing w:after="0"/>
        <w:jc w:val="both"/>
      </w:pPr>
      <w:r>
        <w:t>Suggestions for testing those potential explanations</w:t>
      </w:r>
      <w:r>
        <w:rPr>
          <w:rStyle w:val="Fotnotsreferens"/>
        </w:rPr>
        <w:footnoteReference w:id="3"/>
      </w:r>
      <w:r>
        <w:t>:</w:t>
      </w:r>
    </w:p>
    <w:p w14:paraId="73527A74" w14:textId="77777777" w:rsidR="003804FD" w:rsidRDefault="003804FD" w:rsidP="003804FD">
      <w:pPr>
        <w:spacing w:after="0"/>
        <w:jc w:val="both"/>
      </w:pPr>
      <w:r>
        <w:t>a) Bias or artefact:</w:t>
      </w:r>
    </w:p>
    <w:p w14:paraId="3E3096F9" w14:textId="77777777" w:rsidR="003804FD" w:rsidRDefault="003804FD" w:rsidP="003C50B1">
      <w:pPr>
        <w:pStyle w:val="Liststycke"/>
        <w:numPr>
          <w:ilvl w:val="0"/>
          <w:numId w:val="10"/>
        </w:numPr>
        <w:spacing w:after="120" w:line="259" w:lineRule="auto"/>
        <w:ind w:left="993" w:hanging="273"/>
        <w:jc w:val="both"/>
      </w:pPr>
      <w:proofErr w:type="gramStart"/>
      <w:r>
        <w:t>plotting</w:t>
      </w:r>
      <w:proofErr w:type="gramEnd"/>
      <w:r>
        <w:t xml:space="preserve"> time series for all countries to detect anomalies</w:t>
      </w:r>
    </w:p>
    <w:p w14:paraId="691C9869" w14:textId="77777777" w:rsidR="003804FD" w:rsidRDefault="003804FD" w:rsidP="003C50B1">
      <w:pPr>
        <w:pStyle w:val="Liststycke"/>
        <w:numPr>
          <w:ilvl w:val="0"/>
          <w:numId w:val="10"/>
        </w:numPr>
        <w:spacing w:after="120" w:line="259" w:lineRule="auto"/>
        <w:ind w:left="993" w:hanging="273"/>
        <w:jc w:val="both"/>
      </w:pPr>
      <w:proofErr w:type="gramStart"/>
      <w:r>
        <w:t>compare</w:t>
      </w:r>
      <w:proofErr w:type="gramEnd"/>
      <w:r>
        <w:t xml:space="preserve"> the proportion of the scraped sources over time</w:t>
      </w:r>
    </w:p>
    <w:p w14:paraId="090FD8B4" w14:textId="77777777" w:rsidR="003804FD" w:rsidRDefault="003804FD" w:rsidP="003C50B1">
      <w:pPr>
        <w:pStyle w:val="Liststycke"/>
        <w:numPr>
          <w:ilvl w:val="0"/>
          <w:numId w:val="10"/>
        </w:numPr>
        <w:spacing w:after="120" w:line="259" w:lineRule="auto"/>
        <w:ind w:left="993" w:hanging="273"/>
        <w:jc w:val="both"/>
      </w:pPr>
      <w:proofErr w:type="gramStart"/>
      <w:r>
        <w:t>search</w:t>
      </w:r>
      <w:proofErr w:type="gramEnd"/>
      <w:r>
        <w:t xml:space="preserve"> for duplicates</w:t>
      </w:r>
    </w:p>
    <w:p w14:paraId="3FF91BBA" w14:textId="77777777" w:rsidR="003804FD" w:rsidRDefault="003804FD" w:rsidP="003804FD">
      <w:pPr>
        <w:spacing w:after="0"/>
        <w:jc w:val="both"/>
      </w:pPr>
      <w:r>
        <w:t>b) OJAs channel:</w:t>
      </w:r>
    </w:p>
    <w:p w14:paraId="52A97A19" w14:textId="77777777" w:rsidR="003804FD" w:rsidRDefault="003804FD" w:rsidP="003C50B1">
      <w:pPr>
        <w:pStyle w:val="Liststycke"/>
        <w:numPr>
          <w:ilvl w:val="0"/>
          <w:numId w:val="10"/>
        </w:numPr>
        <w:spacing w:after="120" w:line="259" w:lineRule="auto"/>
        <w:ind w:left="993" w:hanging="273"/>
        <w:jc w:val="both"/>
      </w:pPr>
      <w:proofErr w:type="gramStart"/>
      <w:r>
        <w:t>time</w:t>
      </w:r>
      <w:proofErr w:type="gramEnd"/>
      <w:r>
        <w:t xml:space="preserve"> series might display an increase in OJAs with time</w:t>
      </w:r>
    </w:p>
    <w:p w14:paraId="4ABDEE84" w14:textId="77777777" w:rsidR="003804FD" w:rsidRDefault="003804FD" w:rsidP="003C50B1">
      <w:pPr>
        <w:pStyle w:val="Liststycke"/>
        <w:numPr>
          <w:ilvl w:val="0"/>
          <w:numId w:val="10"/>
        </w:numPr>
        <w:spacing w:after="120" w:line="259" w:lineRule="auto"/>
        <w:ind w:left="993" w:hanging="273"/>
        <w:jc w:val="both"/>
      </w:pPr>
      <w:proofErr w:type="gramStart"/>
      <w:r>
        <w:t>comparisons</w:t>
      </w:r>
      <w:proofErr w:type="gramEnd"/>
      <w:r>
        <w:t xml:space="preserve"> with other indicators of IT technologies and internet development among countries</w:t>
      </w:r>
    </w:p>
    <w:p w14:paraId="73742B32" w14:textId="77777777" w:rsidR="003804FD" w:rsidRDefault="003804FD" w:rsidP="003804FD">
      <w:pPr>
        <w:spacing w:after="0"/>
        <w:jc w:val="both"/>
      </w:pPr>
      <w:r>
        <w:t>c)  labour market:</w:t>
      </w:r>
    </w:p>
    <w:p w14:paraId="4AAA16EC" w14:textId="77777777" w:rsidR="003804FD" w:rsidRDefault="003804FD" w:rsidP="003C50B1">
      <w:pPr>
        <w:pStyle w:val="Liststycke"/>
        <w:numPr>
          <w:ilvl w:val="0"/>
          <w:numId w:val="10"/>
        </w:numPr>
        <w:spacing w:after="120" w:line="259" w:lineRule="auto"/>
        <w:ind w:left="993" w:hanging="273"/>
        <w:jc w:val="both"/>
      </w:pPr>
      <w:proofErr w:type="gramStart"/>
      <w:r>
        <w:t>comparisons</w:t>
      </w:r>
      <w:proofErr w:type="gramEnd"/>
      <w:r>
        <w:t xml:space="preserve"> </w:t>
      </w:r>
    </w:p>
    <w:p w14:paraId="7A3E3C04" w14:textId="77777777" w:rsidR="003804FD" w:rsidRDefault="003804FD" w:rsidP="003C50B1">
      <w:pPr>
        <w:pStyle w:val="Liststycke"/>
        <w:numPr>
          <w:ilvl w:val="0"/>
          <w:numId w:val="10"/>
        </w:numPr>
        <w:spacing w:after="120" w:line="259" w:lineRule="auto"/>
        <w:ind w:left="993" w:hanging="273"/>
        <w:jc w:val="both"/>
      </w:pPr>
      <w:proofErr w:type="gramStart"/>
      <w:r>
        <w:t>with</w:t>
      </w:r>
      <w:proofErr w:type="gramEnd"/>
      <w:r>
        <w:t xml:space="preserve"> employment, </w:t>
      </w:r>
    </w:p>
    <w:p w14:paraId="40914EF4" w14:textId="77777777" w:rsidR="003804FD" w:rsidRDefault="003804FD" w:rsidP="003C50B1">
      <w:pPr>
        <w:pStyle w:val="Liststycke"/>
        <w:numPr>
          <w:ilvl w:val="0"/>
          <w:numId w:val="10"/>
        </w:numPr>
        <w:spacing w:after="120" w:line="259" w:lineRule="auto"/>
        <w:ind w:left="993" w:hanging="273"/>
        <w:jc w:val="both"/>
      </w:pPr>
      <w:proofErr w:type="gramStart"/>
      <w:r>
        <w:t>unemployment</w:t>
      </w:r>
      <w:proofErr w:type="gramEnd"/>
      <w:r>
        <w:t>,</w:t>
      </w:r>
    </w:p>
    <w:p w14:paraId="218EB6E4" w14:textId="77777777" w:rsidR="003804FD" w:rsidRDefault="003804FD" w:rsidP="003C50B1">
      <w:pPr>
        <w:pStyle w:val="Liststycke"/>
        <w:numPr>
          <w:ilvl w:val="0"/>
          <w:numId w:val="10"/>
        </w:numPr>
        <w:spacing w:after="120" w:line="259" w:lineRule="auto"/>
        <w:ind w:left="993" w:hanging="273"/>
        <w:jc w:val="both"/>
      </w:pPr>
      <w:proofErr w:type="gramStart"/>
      <w:r>
        <w:lastRenderedPageBreak/>
        <w:t>activity</w:t>
      </w:r>
      <w:proofErr w:type="gramEnd"/>
      <w:r>
        <w:t xml:space="preserve"> rates (proportion of persons in employment in the population) </w:t>
      </w:r>
    </w:p>
    <w:p w14:paraId="672E3BE5" w14:textId="3592A65D" w:rsidR="003804FD" w:rsidRDefault="003804FD" w:rsidP="003C50B1">
      <w:pPr>
        <w:pStyle w:val="Liststycke"/>
        <w:numPr>
          <w:ilvl w:val="0"/>
          <w:numId w:val="10"/>
        </w:numPr>
        <w:spacing w:after="120" w:line="259" w:lineRule="auto"/>
        <w:ind w:left="993" w:hanging="273"/>
        <w:jc w:val="both"/>
      </w:pPr>
      <w:r>
        <w:t>Job vacancy rates</w:t>
      </w:r>
    </w:p>
    <w:p w14:paraId="376B7B98" w14:textId="768AAFCE" w:rsidR="00436103" w:rsidRDefault="00436103" w:rsidP="00436103">
      <w:pPr>
        <w:pStyle w:val="Rubrik3"/>
      </w:pPr>
      <w:bookmarkStart w:id="530" w:name="_Toc51930053"/>
      <w:r>
        <w:t>C</w:t>
      </w:r>
      <w:r w:rsidRPr="00436103">
        <w:t>overage of sources and sites</w:t>
      </w:r>
      <w:bookmarkEnd w:id="530"/>
      <w:r w:rsidRPr="00436103">
        <w:t xml:space="preserve"> </w:t>
      </w:r>
    </w:p>
    <w:p w14:paraId="2DFA56FA" w14:textId="79B888F8" w:rsidR="001D40C9" w:rsidRPr="00E36B2E" w:rsidRDefault="001D40C9" w:rsidP="001D40C9">
      <w:pPr>
        <w:jc w:val="both"/>
        <w:rPr>
          <w:lang w:val="en-GB"/>
        </w:rPr>
      </w:pPr>
      <w:r w:rsidRPr="00E36B2E">
        <w:rPr>
          <w:lang w:val="en-GB"/>
        </w:rPr>
        <w:t xml:space="preserve">Some consistency issues </w:t>
      </w:r>
      <w:proofErr w:type="gramStart"/>
      <w:r w:rsidRPr="00E36B2E">
        <w:rPr>
          <w:lang w:val="en-GB"/>
        </w:rPr>
        <w:t>were identified</w:t>
      </w:r>
      <w:proofErr w:type="gramEnd"/>
      <w:r w:rsidRPr="00E36B2E">
        <w:rPr>
          <w:lang w:val="en-GB"/>
        </w:rPr>
        <w:t xml:space="preserve"> between variables (source country and source), coverage of sources and sites in data collection and missing information (location, contract,</w:t>
      </w:r>
      <w:r>
        <w:rPr>
          <w:lang w:val="en-GB"/>
        </w:rPr>
        <w:t xml:space="preserve"> </w:t>
      </w:r>
      <w:r w:rsidRPr="00E36B2E">
        <w:rPr>
          <w:lang w:val="en-GB"/>
        </w:rPr>
        <w:t>source, etc.). Of particular importance for the construction of labour market indicators is the question whet</w:t>
      </w:r>
      <w:r>
        <w:rPr>
          <w:lang w:val="en-GB"/>
        </w:rPr>
        <w:t>h</w:t>
      </w:r>
      <w:r w:rsidRPr="00E36B2E">
        <w:rPr>
          <w:lang w:val="en-GB"/>
        </w:rPr>
        <w:t xml:space="preserve">er CEDEFOP data represent the flow or stock of OJA. In the case of flow data, we would see a large initial stock on which to base the flows of ads. In the case of stocks, we would expect to observe similar stocks of observations for every day. Analyses indicate that it is neither. Therefore, steps </w:t>
      </w:r>
      <w:r>
        <w:rPr>
          <w:lang w:val="en-GB"/>
        </w:rPr>
        <w:t>has been</w:t>
      </w:r>
      <w:r w:rsidRPr="00E36B2E">
        <w:rPr>
          <w:lang w:val="en-GB"/>
        </w:rPr>
        <w:t xml:space="preserve"> undertaken to calculate or approximate the stock of OJA, for instance by using pseudo</w:t>
      </w:r>
      <w:r>
        <w:rPr>
          <w:lang w:val="en-GB"/>
        </w:rPr>
        <w:t>-stocks</w:t>
      </w:r>
      <w:r w:rsidRPr="00E36B2E">
        <w:rPr>
          <w:lang w:val="en-GB"/>
        </w:rPr>
        <w:t xml:space="preserve">. </w:t>
      </w:r>
    </w:p>
    <w:p w14:paraId="77E772B5" w14:textId="77777777" w:rsidR="001D40C9" w:rsidRDefault="001D40C9" w:rsidP="001D40C9">
      <w:pPr>
        <w:jc w:val="both"/>
        <w:rPr>
          <w:lang w:val="en-GB"/>
        </w:rPr>
      </w:pPr>
      <w:r w:rsidRPr="00E36B2E">
        <w:rPr>
          <w:lang w:val="en-GB"/>
        </w:rPr>
        <w:t xml:space="preserve">Some important variables are not available, </w:t>
      </w:r>
      <w:r>
        <w:rPr>
          <w:lang w:val="en-GB"/>
        </w:rPr>
        <w:t>such as</w:t>
      </w:r>
      <w:r w:rsidRPr="00E36B2E">
        <w:rPr>
          <w:lang w:val="en-GB"/>
        </w:rPr>
        <w:t xml:space="preserve"> the organization I</w:t>
      </w:r>
      <w:r>
        <w:rPr>
          <w:lang w:val="en-GB"/>
        </w:rPr>
        <w:t>D</w:t>
      </w:r>
      <w:r w:rsidRPr="00E36B2E">
        <w:rPr>
          <w:lang w:val="en-GB"/>
        </w:rPr>
        <w:t>, visiting address of organization, title of ads and description of ads. There are other important variables for deriving variables</w:t>
      </w:r>
      <w:r>
        <w:rPr>
          <w:lang w:val="en-GB"/>
        </w:rPr>
        <w:t>,</w:t>
      </w:r>
      <w:r w:rsidRPr="00E36B2E">
        <w:rPr>
          <w:lang w:val="en-GB"/>
        </w:rPr>
        <w:t xml:space="preserve"> </w:t>
      </w:r>
      <w:r>
        <w:rPr>
          <w:lang w:val="en-GB"/>
        </w:rPr>
        <w:t>such as</w:t>
      </w:r>
      <w:r w:rsidRPr="00E36B2E">
        <w:rPr>
          <w:lang w:val="en-GB"/>
        </w:rPr>
        <w:t xml:space="preserve"> work unit and NACE. These variables are important because </w:t>
      </w:r>
      <w:r>
        <w:rPr>
          <w:lang w:val="en-GB"/>
        </w:rPr>
        <w:t xml:space="preserve">of </w:t>
      </w:r>
      <w:r w:rsidRPr="00E36B2E">
        <w:rPr>
          <w:lang w:val="en-GB"/>
        </w:rPr>
        <w:t xml:space="preserve">the comparison between online job ads </w:t>
      </w:r>
      <w:r>
        <w:rPr>
          <w:lang w:val="en-GB"/>
        </w:rPr>
        <w:t>and</w:t>
      </w:r>
      <w:r w:rsidRPr="00E36B2E">
        <w:rPr>
          <w:lang w:val="en-GB"/>
        </w:rPr>
        <w:t xml:space="preserve"> JVS</w:t>
      </w:r>
      <w:r>
        <w:rPr>
          <w:lang w:val="en-GB"/>
        </w:rPr>
        <w:t xml:space="preserve"> data</w:t>
      </w:r>
      <w:r w:rsidRPr="00E36B2E">
        <w:rPr>
          <w:lang w:val="en-GB"/>
        </w:rPr>
        <w:t>.</w:t>
      </w:r>
    </w:p>
    <w:p w14:paraId="14DAEC84" w14:textId="46FD8B04" w:rsidR="001D40C9" w:rsidRPr="00E95472" w:rsidRDefault="001D40C9" w:rsidP="004A3650">
      <w:pPr>
        <w:jc w:val="both"/>
      </w:pPr>
      <w:r w:rsidRPr="00E36B2E">
        <w:rPr>
          <w:lang w:val="en-GB"/>
        </w:rPr>
        <w:t xml:space="preserve">In some </w:t>
      </w:r>
      <w:r w:rsidR="0052593F" w:rsidRPr="00E36B2E">
        <w:rPr>
          <w:lang w:val="en-GB"/>
        </w:rPr>
        <w:t>cases,</w:t>
      </w:r>
      <w:r w:rsidRPr="00E36B2E">
        <w:rPr>
          <w:lang w:val="en-GB"/>
        </w:rPr>
        <w:t xml:space="preserve"> differing data patterns </w:t>
      </w:r>
      <w:proofErr w:type="gramStart"/>
      <w:r w:rsidRPr="00E36B2E">
        <w:rPr>
          <w:lang w:val="en-GB"/>
        </w:rPr>
        <w:t>were identified</w:t>
      </w:r>
      <w:proofErr w:type="gramEnd"/>
      <w:r w:rsidRPr="00E36B2E">
        <w:rPr>
          <w:lang w:val="en-GB"/>
        </w:rPr>
        <w:t xml:space="preserve"> when comparing CEDEFOP data with collected home OJA data due to the different approaches and methods in data pre-processing phases.  </w:t>
      </w:r>
    </w:p>
    <w:p w14:paraId="1412B239" w14:textId="766339F8" w:rsidR="00717B10" w:rsidRDefault="00717B10" w:rsidP="005E589D">
      <w:pPr>
        <w:pStyle w:val="Rubrik3"/>
        <w:rPr>
          <w:lang w:val="en-GB"/>
        </w:rPr>
      </w:pPr>
      <w:bookmarkStart w:id="531" w:name="_Toc51930054"/>
      <w:r>
        <w:rPr>
          <w:lang w:val="en-GB"/>
        </w:rPr>
        <w:t>Data description</w:t>
      </w:r>
      <w:bookmarkEnd w:id="531"/>
      <w:r>
        <w:rPr>
          <w:lang w:val="en-GB"/>
        </w:rPr>
        <w:t xml:space="preserve"> </w:t>
      </w:r>
    </w:p>
    <w:p w14:paraId="51269D7F" w14:textId="0CC01523" w:rsidR="00DB5A3C" w:rsidRPr="00011337" w:rsidRDefault="00DB5A3C" w:rsidP="00011337">
      <w:pPr>
        <w:jc w:val="both"/>
        <w:rPr>
          <w:lang w:val="en-GB"/>
        </w:rPr>
      </w:pPr>
      <w:r w:rsidRPr="00011337">
        <w:rPr>
          <w:lang w:val="en-GB"/>
        </w:rPr>
        <w:t xml:space="preserve">The final processed data </w:t>
      </w:r>
      <w:proofErr w:type="gramStart"/>
      <w:r w:rsidRPr="00011337">
        <w:rPr>
          <w:lang w:val="en-GB"/>
        </w:rPr>
        <w:t>are presented</w:t>
      </w:r>
      <w:proofErr w:type="gramEnd"/>
      <w:r w:rsidRPr="00011337">
        <w:rPr>
          <w:lang w:val="en-GB"/>
        </w:rPr>
        <w:t xml:space="preserve"> in structured mode, as a table with 49 variables, accessible by CEDEFOP Data LAB (</w:t>
      </w:r>
      <w:r w:rsidR="00011337">
        <w:rPr>
          <w:lang w:val="en-GB"/>
        </w:rPr>
        <w:fldChar w:fldCharType="begin"/>
      </w:r>
      <w:r w:rsidR="00011337">
        <w:rPr>
          <w:lang w:val="en-GB"/>
        </w:rPr>
        <w:instrText xml:space="preserve"> REF _Ref51009099 \h  \* MERGEFORMAT </w:instrText>
      </w:r>
      <w:r w:rsidR="00011337">
        <w:rPr>
          <w:lang w:val="en-GB"/>
        </w:rPr>
      </w:r>
      <w:r w:rsidR="00011337">
        <w:rPr>
          <w:lang w:val="en-GB"/>
        </w:rPr>
        <w:fldChar w:fldCharType="separate"/>
      </w:r>
      <w:r w:rsidR="00011337">
        <w:t xml:space="preserve">Table </w:t>
      </w:r>
      <w:r w:rsidR="00011337">
        <w:rPr>
          <w:noProof/>
        </w:rPr>
        <w:t>1</w:t>
      </w:r>
      <w:r w:rsidR="00011337">
        <w:rPr>
          <w:lang w:val="en-GB"/>
        </w:rPr>
        <w:fldChar w:fldCharType="end"/>
      </w:r>
      <w:r w:rsidRPr="00011337">
        <w:rPr>
          <w:lang w:val="en-GB"/>
        </w:rPr>
        <w:t xml:space="preserve">). The Data Lab environments </w:t>
      </w:r>
      <w:proofErr w:type="gramStart"/>
      <w:r w:rsidRPr="00011337">
        <w:rPr>
          <w:lang w:val="en-GB"/>
        </w:rPr>
        <w:t>are deployed</w:t>
      </w:r>
      <w:proofErr w:type="gramEnd"/>
      <w:r w:rsidRPr="00011337">
        <w:rPr>
          <w:lang w:val="en-GB"/>
        </w:rPr>
        <w:t xml:space="preserve"> in the EC (European Commission) Data Platform. In order to authenticate, the users receive </w:t>
      </w:r>
      <w:proofErr w:type="gramStart"/>
      <w:r w:rsidRPr="00011337">
        <w:rPr>
          <w:lang w:val="en-GB"/>
        </w:rPr>
        <w:t>a</w:t>
      </w:r>
      <w:proofErr w:type="gramEnd"/>
      <w:r w:rsidRPr="00011337">
        <w:rPr>
          <w:lang w:val="en-GB"/>
        </w:rPr>
        <w:t xml:space="preserve"> EC Data Platform account, which they will be able to use in any environment deployed in that platform. In this </w:t>
      </w:r>
      <w:proofErr w:type="gramStart"/>
      <w:r w:rsidRPr="00011337">
        <w:rPr>
          <w:lang w:val="en-GB"/>
        </w:rPr>
        <w:t>environment</w:t>
      </w:r>
      <w:proofErr w:type="gramEnd"/>
      <w:r w:rsidRPr="00011337">
        <w:rPr>
          <w:lang w:val="en-GB"/>
        </w:rPr>
        <w:t xml:space="preserve"> there are more options available for exploring the data: R and Python scripts, and Jupyter notebooks.</w:t>
      </w:r>
    </w:p>
    <w:tbl>
      <w:tblPr>
        <w:tblStyle w:val="Tabellrutnt"/>
        <w:tblW w:w="0" w:type="auto"/>
        <w:tblLook w:val="04A0" w:firstRow="1" w:lastRow="0" w:firstColumn="1" w:lastColumn="0" w:noHBand="0" w:noVBand="1"/>
      </w:tblPr>
      <w:tblGrid>
        <w:gridCol w:w="2155"/>
        <w:gridCol w:w="1384"/>
        <w:gridCol w:w="5477"/>
      </w:tblGrid>
      <w:tr w:rsidR="00DB5A3C" w:rsidRPr="0085173D" w14:paraId="0EB4A0DD" w14:textId="77777777" w:rsidTr="00864883">
        <w:trPr>
          <w:trHeight w:val="300"/>
          <w:tblHeader/>
        </w:trPr>
        <w:tc>
          <w:tcPr>
            <w:tcW w:w="2155" w:type="dxa"/>
            <w:noWrap/>
          </w:tcPr>
          <w:p w14:paraId="5174EA60" w14:textId="77777777" w:rsidR="00DB5A3C" w:rsidRPr="0085173D" w:rsidRDefault="00DB5A3C" w:rsidP="00864883">
            <w:pPr>
              <w:spacing w:after="120" w:line="240" w:lineRule="auto"/>
              <w:jc w:val="center"/>
            </w:pPr>
            <w:r>
              <w:t>variable</w:t>
            </w:r>
          </w:p>
        </w:tc>
        <w:tc>
          <w:tcPr>
            <w:tcW w:w="1384" w:type="dxa"/>
            <w:noWrap/>
          </w:tcPr>
          <w:p w14:paraId="0D504B88" w14:textId="77777777" w:rsidR="00DB5A3C" w:rsidRPr="0085173D" w:rsidRDefault="00DB5A3C" w:rsidP="00864883">
            <w:pPr>
              <w:spacing w:after="120" w:line="240" w:lineRule="auto"/>
              <w:jc w:val="center"/>
            </w:pPr>
            <w:r>
              <w:t>type</w:t>
            </w:r>
          </w:p>
        </w:tc>
        <w:tc>
          <w:tcPr>
            <w:tcW w:w="5528" w:type="dxa"/>
          </w:tcPr>
          <w:p w14:paraId="5C6E4E09" w14:textId="77777777" w:rsidR="00DB5A3C" w:rsidRDefault="00DB5A3C" w:rsidP="00864883">
            <w:pPr>
              <w:spacing w:after="120" w:line="240" w:lineRule="auto"/>
              <w:jc w:val="center"/>
            </w:pPr>
            <w:r>
              <w:t xml:space="preserve">example values </w:t>
            </w:r>
          </w:p>
        </w:tc>
      </w:tr>
      <w:tr w:rsidR="00DB5A3C" w:rsidRPr="0085173D" w14:paraId="4B8D3287" w14:textId="77777777" w:rsidTr="00864883">
        <w:trPr>
          <w:trHeight w:val="300"/>
        </w:trPr>
        <w:tc>
          <w:tcPr>
            <w:tcW w:w="2155" w:type="dxa"/>
            <w:noWrap/>
            <w:hideMark/>
          </w:tcPr>
          <w:p w14:paraId="428BFFD9" w14:textId="77777777" w:rsidR="00DB5A3C" w:rsidRPr="0085173D" w:rsidRDefault="00DB5A3C" w:rsidP="00864883">
            <w:pPr>
              <w:spacing w:after="120" w:line="240" w:lineRule="auto"/>
            </w:pPr>
            <w:r w:rsidRPr="0085173D">
              <w:t>general_id</w:t>
            </w:r>
          </w:p>
        </w:tc>
        <w:tc>
          <w:tcPr>
            <w:tcW w:w="1384" w:type="dxa"/>
            <w:noWrap/>
            <w:hideMark/>
          </w:tcPr>
          <w:p w14:paraId="0FE2FF34" w14:textId="77777777" w:rsidR="00DB5A3C" w:rsidRPr="0085173D" w:rsidRDefault="00DB5A3C" w:rsidP="00864883">
            <w:pPr>
              <w:spacing w:after="120" w:line="240" w:lineRule="auto"/>
            </w:pPr>
            <w:r w:rsidRPr="0085173D">
              <w:t>numeric</w:t>
            </w:r>
          </w:p>
        </w:tc>
        <w:tc>
          <w:tcPr>
            <w:tcW w:w="5528" w:type="dxa"/>
          </w:tcPr>
          <w:p w14:paraId="1265196D" w14:textId="77777777" w:rsidR="00DB5A3C" w:rsidRPr="0085173D" w:rsidRDefault="00DB5A3C" w:rsidP="00864883">
            <w:pPr>
              <w:spacing w:after="120" w:line="240" w:lineRule="auto"/>
            </w:pPr>
            <w:r w:rsidRPr="0085173D">
              <w:t>157361354</w:t>
            </w:r>
            <w:r>
              <w:t xml:space="preserve">, </w:t>
            </w:r>
            <w:r w:rsidRPr="0085173D">
              <w:t>157355438</w:t>
            </w:r>
            <w:r>
              <w:t xml:space="preserve">, </w:t>
            </w:r>
            <w:r w:rsidRPr="0085173D">
              <w:t>157460283</w:t>
            </w:r>
          </w:p>
        </w:tc>
      </w:tr>
      <w:tr w:rsidR="00DB5A3C" w:rsidRPr="0085173D" w14:paraId="3B0943F3" w14:textId="77777777" w:rsidTr="00864883">
        <w:trPr>
          <w:trHeight w:val="300"/>
        </w:trPr>
        <w:tc>
          <w:tcPr>
            <w:tcW w:w="2155" w:type="dxa"/>
            <w:noWrap/>
            <w:hideMark/>
          </w:tcPr>
          <w:p w14:paraId="02D84D46" w14:textId="77777777" w:rsidR="00DB5A3C" w:rsidRPr="0085173D" w:rsidRDefault="00DB5A3C" w:rsidP="00864883">
            <w:pPr>
              <w:spacing w:after="120" w:line="240" w:lineRule="auto"/>
            </w:pPr>
            <w:r w:rsidRPr="0085173D">
              <w:t>grab_date</w:t>
            </w:r>
          </w:p>
        </w:tc>
        <w:tc>
          <w:tcPr>
            <w:tcW w:w="1384" w:type="dxa"/>
            <w:noWrap/>
            <w:hideMark/>
          </w:tcPr>
          <w:p w14:paraId="3F191CF1" w14:textId="77777777" w:rsidR="00DB5A3C" w:rsidRPr="0085173D" w:rsidRDefault="00DB5A3C" w:rsidP="00864883">
            <w:pPr>
              <w:spacing w:after="120" w:line="240" w:lineRule="auto"/>
            </w:pPr>
            <w:r w:rsidRPr="0085173D">
              <w:t>date</w:t>
            </w:r>
          </w:p>
        </w:tc>
        <w:tc>
          <w:tcPr>
            <w:tcW w:w="5528" w:type="dxa"/>
          </w:tcPr>
          <w:p w14:paraId="41783154" w14:textId="77777777" w:rsidR="00DB5A3C" w:rsidRPr="0085173D" w:rsidRDefault="00DB5A3C" w:rsidP="00864883">
            <w:pPr>
              <w:spacing w:after="120" w:line="240" w:lineRule="auto"/>
            </w:pPr>
            <w:r w:rsidRPr="005C5EB6">
              <w:t>17891</w:t>
            </w:r>
            <w:r>
              <w:t>,</w:t>
            </w:r>
            <w:r w:rsidRPr="005C5EB6">
              <w:tab/>
              <w:t>1789</w:t>
            </w:r>
            <w:r>
              <w:t>2,</w:t>
            </w:r>
            <w:r w:rsidRPr="005C5EB6">
              <w:tab/>
              <w:t>1789</w:t>
            </w:r>
            <w:r>
              <w:t>3</w:t>
            </w:r>
          </w:p>
        </w:tc>
      </w:tr>
      <w:tr w:rsidR="00DB5A3C" w:rsidRPr="0085173D" w14:paraId="32BBEB69" w14:textId="77777777" w:rsidTr="00864883">
        <w:trPr>
          <w:trHeight w:val="300"/>
        </w:trPr>
        <w:tc>
          <w:tcPr>
            <w:tcW w:w="2155" w:type="dxa"/>
            <w:noWrap/>
            <w:hideMark/>
          </w:tcPr>
          <w:p w14:paraId="6D809259" w14:textId="77777777" w:rsidR="00DB5A3C" w:rsidRPr="0085173D" w:rsidRDefault="00DB5A3C" w:rsidP="00864883">
            <w:pPr>
              <w:spacing w:after="120" w:line="240" w:lineRule="auto"/>
            </w:pPr>
            <w:r w:rsidRPr="0085173D">
              <w:t>year_grab_date</w:t>
            </w:r>
          </w:p>
        </w:tc>
        <w:tc>
          <w:tcPr>
            <w:tcW w:w="1384" w:type="dxa"/>
            <w:noWrap/>
            <w:hideMark/>
          </w:tcPr>
          <w:p w14:paraId="787B4EB3" w14:textId="77777777" w:rsidR="00DB5A3C" w:rsidRPr="0085173D" w:rsidRDefault="00DB5A3C" w:rsidP="00864883">
            <w:pPr>
              <w:spacing w:after="120" w:line="240" w:lineRule="auto"/>
            </w:pPr>
            <w:r w:rsidRPr="0085173D">
              <w:t>numeric</w:t>
            </w:r>
          </w:p>
        </w:tc>
        <w:tc>
          <w:tcPr>
            <w:tcW w:w="5528" w:type="dxa"/>
          </w:tcPr>
          <w:p w14:paraId="2D87184C" w14:textId="77777777" w:rsidR="00DB5A3C" w:rsidRPr="0085173D" w:rsidRDefault="00DB5A3C" w:rsidP="00864883">
            <w:pPr>
              <w:spacing w:after="120" w:line="240" w:lineRule="auto"/>
            </w:pPr>
            <w:r>
              <w:t>2018, 2018, 2018</w:t>
            </w:r>
          </w:p>
        </w:tc>
      </w:tr>
      <w:tr w:rsidR="00DB5A3C" w:rsidRPr="0085173D" w14:paraId="633B1B02" w14:textId="77777777" w:rsidTr="00864883">
        <w:trPr>
          <w:trHeight w:val="300"/>
        </w:trPr>
        <w:tc>
          <w:tcPr>
            <w:tcW w:w="2155" w:type="dxa"/>
            <w:noWrap/>
            <w:hideMark/>
          </w:tcPr>
          <w:p w14:paraId="6E42DFC7" w14:textId="77777777" w:rsidR="00DB5A3C" w:rsidRPr="0085173D" w:rsidRDefault="00DB5A3C" w:rsidP="00864883">
            <w:pPr>
              <w:spacing w:after="120" w:line="240" w:lineRule="auto"/>
            </w:pPr>
            <w:r w:rsidRPr="0085173D">
              <w:t>month_grab_date</w:t>
            </w:r>
          </w:p>
        </w:tc>
        <w:tc>
          <w:tcPr>
            <w:tcW w:w="1384" w:type="dxa"/>
            <w:noWrap/>
            <w:hideMark/>
          </w:tcPr>
          <w:p w14:paraId="168FBDD2" w14:textId="77777777" w:rsidR="00DB5A3C" w:rsidRPr="0085173D" w:rsidRDefault="00DB5A3C" w:rsidP="00864883">
            <w:pPr>
              <w:spacing w:after="120" w:line="240" w:lineRule="auto"/>
            </w:pPr>
            <w:r w:rsidRPr="0085173D">
              <w:t>numeric</w:t>
            </w:r>
          </w:p>
        </w:tc>
        <w:tc>
          <w:tcPr>
            <w:tcW w:w="5528" w:type="dxa"/>
          </w:tcPr>
          <w:p w14:paraId="2371E3C1" w14:textId="77777777" w:rsidR="00DB5A3C" w:rsidRPr="0085173D" w:rsidRDefault="00DB5A3C" w:rsidP="00864883">
            <w:pPr>
              <w:spacing w:after="120" w:line="240" w:lineRule="auto"/>
            </w:pPr>
            <w:r>
              <w:t>12, 12, 12</w:t>
            </w:r>
          </w:p>
        </w:tc>
      </w:tr>
      <w:tr w:rsidR="00DB5A3C" w:rsidRPr="0085173D" w14:paraId="371A23BF" w14:textId="77777777" w:rsidTr="00864883">
        <w:trPr>
          <w:trHeight w:val="300"/>
        </w:trPr>
        <w:tc>
          <w:tcPr>
            <w:tcW w:w="2155" w:type="dxa"/>
            <w:noWrap/>
            <w:hideMark/>
          </w:tcPr>
          <w:p w14:paraId="6D8808E5" w14:textId="77777777" w:rsidR="00DB5A3C" w:rsidRPr="0085173D" w:rsidRDefault="00DB5A3C" w:rsidP="00864883">
            <w:pPr>
              <w:spacing w:after="120" w:line="240" w:lineRule="auto"/>
            </w:pPr>
            <w:r w:rsidRPr="0085173D">
              <w:t>day_grab_date</w:t>
            </w:r>
          </w:p>
        </w:tc>
        <w:tc>
          <w:tcPr>
            <w:tcW w:w="1384" w:type="dxa"/>
            <w:noWrap/>
            <w:hideMark/>
          </w:tcPr>
          <w:p w14:paraId="16CA2BFC" w14:textId="77777777" w:rsidR="00DB5A3C" w:rsidRPr="0085173D" w:rsidRDefault="00DB5A3C" w:rsidP="00864883">
            <w:pPr>
              <w:spacing w:after="120" w:line="240" w:lineRule="auto"/>
            </w:pPr>
            <w:r w:rsidRPr="0085173D">
              <w:t>numeric</w:t>
            </w:r>
          </w:p>
        </w:tc>
        <w:tc>
          <w:tcPr>
            <w:tcW w:w="5528" w:type="dxa"/>
          </w:tcPr>
          <w:p w14:paraId="65062083" w14:textId="77777777" w:rsidR="00DB5A3C" w:rsidRPr="0085173D" w:rsidRDefault="00DB5A3C" w:rsidP="00864883">
            <w:pPr>
              <w:spacing w:after="120" w:line="240" w:lineRule="auto"/>
            </w:pPr>
            <w:r>
              <w:t>26, 27, 28</w:t>
            </w:r>
          </w:p>
        </w:tc>
      </w:tr>
      <w:tr w:rsidR="00DB5A3C" w:rsidRPr="0085173D" w14:paraId="722B62EC" w14:textId="77777777" w:rsidTr="00864883">
        <w:trPr>
          <w:trHeight w:val="300"/>
        </w:trPr>
        <w:tc>
          <w:tcPr>
            <w:tcW w:w="2155" w:type="dxa"/>
            <w:noWrap/>
            <w:hideMark/>
          </w:tcPr>
          <w:p w14:paraId="00DA2E48" w14:textId="77777777" w:rsidR="00DB5A3C" w:rsidRPr="0085173D" w:rsidRDefault="00DB5A3C" w:rsidP="00864883">
            <w:pPr>
              <w:spacing w:after="120" w:line="240" w:lineRule="auto"/>
            </w:pPr>
            <w:r w:rsidRPr="0085173D">
              <w:t>expire_date</w:t>
            </w:r>
          </w:p>
        </w:tc>
        <w:tc>
          <w:tcPr>
            <w:tcW w:w="1384" w:type="dxa"/>
            <w:noWrap/>
            <w:hideMark/>
          </w:tcPr>
          <w:p w14:paraId="4D2E361B" w14:textId="77777777" w:rsidR="00DB5A3C" w:rsidRPr="0085173D" w:rsidRDefault="00DB5A3C" w:rsidP="00864883">
            <w:pPr>
              <w:spacing w:after="120" w:line="240" w:lineRule="auto"/>
            </w:pPr>
            <w:r w:rsidRPr="0085173D">
              <w:t>date</w:t>
            </w:r>
          </w:p>
        </w:tc>
        <w:tc>
          <w:tcPr>
            <w:tcW w:w="5528" w:type="dxa"/>
          </w:tcPr>
          <w:p w14:paraId="00DE7B43" w14:textId="77777777" w:rsidR="00DB5A3C" w:rsidRPr="0085173D" w:rsidRDefault="00DB5A3C" w:rsidP="00864883">
            <w:pPr>
              <w:spacing w:after="120" w:line="240" w:lineRule="auto"/>
            </w:pPr>
            <w:r w:rsidRPr="005C5EB6">
              <w:t>18011</w:t>
            </w:r>
            <w:r>
              <w:t xml:space="preserve">, </w:t>
            </w:r>
            <w:r w:rsidRPr="005C5EB6">
              <w:t>1801</w:t>
            </w:r>
            <w:r>
              <w:t xml:space="preserve">2, </w:t>
            </w:r>
            <w:r w:rsidRPr="005C5EB6">
              <w:t>1801</w:t>
            </w:r>
            <w:r>
              <w:t>3</w:t>
            </w:r>
          </w:p>
        </w:tc>
      </w:tr>
      <w:tr w:rsidR="00DB5A3C" w:rsidRPr="0085173D" w14:paraId="549CE2EE" w14:textId="77777777" w:rsidTr="00864883">
        <w:trPr>
          <w:trHeight w:val="300"/>
        </w:trPr>
        <w:tc>
          <w:tcPr>
            <w:tcW w:w="2155" w:type="dxa"/>
            <w:noWrap/>
            <w:hideMark/>
          </w:tcPr>
          <w:p w14:paraId="057EF0AC" w14:textId="77777777" w:rsidR="00DB5A3C" w:rsidRPr="0085173D" w:rsidRDefault="00DB5A3C" w:rsidP="00864883">
            <w:pPr>
              <w:spacing w:after="120" w:line="240" w:lineRule="auto"/>
            </w:pPr>
            <w:r w:rsidRPr="0085173D">
              <w:t>year_expire_date</w:t>
            </w:r>
          </w:p>
        </w:tc>
        <w:tc>
          <w:tcPr>
            <w:tcW w:w="1384" w:type="dxa"/>
            <w:noWrap/>
            <w:hideMark/>
          </w:tcPr>
          <w:p w14:paraId="71E3BBF1" w14:textId="77777777" w:rsidR="00DB5A3C" w:rsidRPr="0085173D" w:rsidRDefault="00DB5A3C" w:rsidP="00864883">
            <w:pPr>
              <w:spacing w:after="120" w:line="240" w:lineRule="auto"/>
            </w:pPr>
            <w:r w:rsidRPr="0085173D">
              <w:t>numeric</w:t>
            </w:r>
          </w:p>
        </w:tc>
        <w:tc>
          <w:tcPr>
            <w:tcW w:w="5528" w:type="dxa"/>
          </w:tcPr>
          <w:p w14:paraId="48ADF500" w14:textId="77777777" w:rsidR="00DB5A3C" w:rsidRPr="0085173D" w:rsidRDefault="00DB5A3C" w:rsidP="00864883">
            <w:pPr>
              <w:spacing w:after="120" w:line="240" w:lineRule="auto"/>
            </w:pPr>
            <w:r>
              <w:t>2019, 2019, 2019</w:t>
            </w:r>
          </w:p>
        </w:tc>
      </w:tr>
      <w:tr w:rsidR="00DB5A3C" w:rsidRPr="0085173D" w14:paraId="0AAA5515" w14:textId="77777777" w:rsidTr="00864883">
        <w:trPr>
          <w:trHeight w:val="300"/>
        </w:trPr>
        <w:tc>
          <w:tcPr>
            <w:tcW w:w="2155" w:type="dxa"/>
            <w:noWrap/>
            <w:hideMark/>
          </w:tcPr>
          <w:p w14:paraId="21BAADD0" w14:textId="77777777" w:rsidR="00DB5A3C" w:rsidRPr="0085173D" w:rsidRDefault="00DB5A3C" w:rsidP="00864883">
            <w:pPr>
              <w:spacing w:after="120" w:line="240" w:lineRule="auto"/>
            </w:pPr>
            <w:r w:rsidRPr="0085173D">
              <w:t>month_expire_date</w:t>
            </w:r>
          </w:p>
        </w:tc>
        <w:tc>
          <w:tcPr>
            <w:tcW w:w="1384" w:type="dxa"/>
            <w:noWrap/>
            <w:hideMark/>
          </w:tcPr>
          <w:p w14:paraId="11AAC6E1" w14:textId="77777777" w:rsidR="00DB5A3C" w:rsidRPr="0085173D" w:rsidRDefault="00DB5A3C" w:rsidP="00864883">
            <w:pPr>
              <w:spacing w:after="120" w:line="240" w:lineRule="auto"/>
            </w:pPr>
            <w:r w:rsidRPr="0085173D">
              <w:t>numeric</w:t>
            </w:r>
          </w:p>
        </w:tc>
        <w:tc>
          <w:tcPr>
            <w:tcW w:w="5528" w:type="dxa"/>
          </w:tcPr>
          <w:p w14:paraId="5F9C4FB2" w14:textId="77777777" w:rsidR="00DB5A3C" w:rsidRPr="0085173D" w:rsidRDefault="00DB5A3C" w:rsidP="00864883">
            <w:pPr>
              <w:spacing w:after="120" w:line="240" w:lineRule="auto"/>
            </w:pPr>
            <w:r>
              <w:t>4, 4, 4</w:t>
            </w:r>
          </w:p>
        </w:tc>
      </w:tr>
      <w:tr w:rsidR="00DB5A3C" w:rsidRPr="0085173D" w14:paraId="6245BFCE" w14:textId="77777777" w:rsidTr="00864883">
        <w:trPr>
          <w:trHeight w:val="300"/>
        </w:trPr>
        <w:tc>
          <w:tcPr>
            <w:tcW w:w="2155" w:type="dxa"/>
            <w:noWrap/>
            <w:hideMark/>
          </w:tcPr>
          <w:p w14:paraId="438EABF1" w14:textId="77777777" w:rsidR="00DB5A3C" w:rsidRPr="0085173D" w:rsidRDefault="00DB5A3C" w:rsidP="00864883">
            <w:pPr>
              <w:spacing w:after="120" w:line="240" w:lineRule="auto"/>
            </w:pPr>
            <w:r w:rsidRPr="0085173D">
              <w:t>day_expire_date</w:t>
            </w:r>
          </w:p>
        </w:tc>
        <w:tc>
          <w:tcPr>
            <w:tcW w:w="1384" w:type="dxa"/>
            <w:noWrap/>
            <w:hideMark/>
          </w:tcPr>
          <w:p w14:paraId="536727EC" w14:textId="77777777" w:rsidR="00DB5A3C" w:rsidRPr="0085173D" w:rsidRDefault="00DB5A3C" w:rsidP="00864883">
            <w:pPr>
              <w:spacing w:after="120" w:line="240" w:lineRule="auto"/>
            </w:pPr>
            <w:r w:rsidRPr="0085173D">
              <w:t>numeric</w:t>
            </w:r>
          </w:p>
        </w:tc>
        <w:tc>
          <w:tcPr>
            <w:tcW w:w="5528" w:type="dxa"/>
          </w:tcPr>
          <w:p w14:paraId="37736DBD" w14:textId="77777777" w:rsidR="00DB5A3C" w:rsidRPr="0085173D" w:rsidRDefault="00DB5A3C" w:rsidP="00864883">
            <w:pPr>
              <w:spacing w:after="120" w:line="240" w:lineRule="auto"/>
            </w:pPr>
            <w:r>
              <w:t>25, 26, 27</w:t>
            </w:r>
          </w:p>
        </w:tc>
      </w:tr>
      <w:tr w:rsidR="00DB5A3C" w:rsidRPr="0085173D" w14:paraId="66011C27" w14:textId="77777777" w:rsidTr="00864883">
        <w:trPr>
          <w:trHeight w:val="300"/>
        </w:trPr>
        <w:tc>
          <w:tcPr>
            <w:tcW w:w="2155" w:type="dxa"/>
            <w:noWrap/>
            <w:hideMark/>
          </w:tcPr>
          <w:p w14:paraId="28DC1B01" w14:textId="77777777" w:rsidR="00DB5A3C" w:rsidRPr="0085173D" w:rsidRDefault="00DB5A3C" w:rsidP="00864883">
            <w:pPr>
              <w:spacing w:after="120" w:line="240" w:lineRule="auto"/>
            </w:pPr>
            <w:r w:rsidRPr="0085173D">
              <w:t>lang</w:t>
            </w:r>
          </w:p>
        </w:tc>
        <w:tc>
          <w:tcPr>
            <w:tcW w:w="1384" w:type="dxa"/>
            <w:noWrap/>
            <w:hideMark/>
          </w:tcPr>
          <w:p w14:paraId="1F04AEB0" w14:textId="77777777" w:rsidR="00DB5A3C" w:rsidRPr="0085173D" w:rsidRDefault="00DB5A3C" w:rsidP="00864883">
            <w:pPr>
              <w:spacing w:after="120" w:line="240" w:lineRule="auto"/>
            </w:pPr>
            <w:r w:rsidRPr="0085173D">
              <w:t>character</w:t>
            </w:r>
          </w:p>
        </w:tc>
        <w:tc>
          <w:tcPr>
            <w:tcW w:w="5528" w:type="dxa"/>
          </w:tcPr>
          <w:p w14:paraId="11AE47B1" w14:textId="77777777" w:rsidR="00DB5A3C" w:rsidRPr="0085173D" w:rsidRDefault="00DB5A3C" w:rsidP="00864883">
            <w:pPr>
              <w:spacing w:after="120" w:line="240" w:lineRule="auto"/>
            </w:pPr>
            <w:r>
              <w:t>ro, en, lu</w:t>
            </w:r>
          </w:p>
        </w:tc>
      </w:tr>
      <w:tr w:rsidR="00DB5A3C" w:rsidRPr="0085173D" w14:paraId="087BC14B" w14:textId="77777777" w:rsidTr="00864883">
        <w:trPr>
          <w:trHeight w:val="300"/>
        </w:trPr>
        <w:tc>
          <w:tcPr>
            <w:tcW w:w="2155" w:type="dxa"/>
            <w:noWrap/>
            <w:hideMark/>
          </w:tcPr>
          <w:p w14:paraId="53A1EF9D" w14:textId="77777777" w:rsidR="00DB5A3C" w:rsidRPr="0085173D" w:rsidRDefault="00DB5A3C" w:rsidP="00864883">
            <w:pPr>
              <w:spacing w:after="120" w:line="240" w:lineRule="auto"/>
            </w:pPr>
            <w:r w:rsidRPr="0085173D">
              <w:t>idesco_level_4</w:t>
            </w:r>
          </w:p>
        </w:tc>
        <w:tc>
          <w:tcPr>
            <w:tcW w:w="1384" w:type="dxa"/>
            <w:noWrap/>
            <w:hideMark/>
          </w:tcPr>
          <w:p w14:paraId="06724603" w14:textId="77777777" w:rsidR="00DB5A3C" w:rsidRPr="0085173D" w:rsidRDefault="00DB5A3C" w:rsidP="00864883">
            <w:pPr>
              <w:spacing w:after="120" w:line="240" w:lineRule="auto"/>
            </w:pPr>
            <w:r w:rsidRPr="0085173D">
              <w:t>character</w:t>
            </w:r>
          </w:p>
        </w:tc>
        <w:tc>
          <w:tcPr>
            <w:tcW w:w="5528" w:type="dxa"/>
          </w:tcPr>
          <w:p w14:paraId="68F48ABF" w14:textId="77777777" w:rsidR="00DB5A3C" w:rsidRPr="0085173D" w:rsidRDefault="00DB5A3C" w:rsidP="00864883">
            <w:pPr>
              <w:spacing w:after="120" w:line="240" w:lineRule="auto"/>
            </w:pPr>
            <w:r w:rsidRPr="005C5EB6">
              <w:t>4321, 8322, 7126</w:t>
            </w:r>
          </w:p>
        </w:tc>
      </w:tr>
      <w:tr w:rsidR="00DB5A3C" w:rsidRPr="0085173D" w14:paraId="641DBE7F" w14:textId="77777777" w:rsidTr="00864883">
        <w:trPr>
          <w:trHeight w:val="300"/>
        </w:trPr>
        <w:tc>
          <w:tcPr>
            <w:tcW w:w="2155" w:type="dxa"/>
            <w:noWrap/>
            <w:hideMark/>
          </w:tcPr>
          <w:p w14:paraId="0EB3100C" w14:textId="77777777" w:rsidR="00DB5A3C" w:rsidRPr="0085173D" w:rsidRDefault="00DB5A3C" w:rsidP="00864883">
            <w:pPr>
              <w:spacing w:after="120" w:line="240" w:lineRule="auto"/>
            </w:pPr>
            <w:r w:rsidRPr="0085173D">
              <w:t>esco_level_4</w:t>
            </w:r>
          </w:p>
        </w:tc>
        <w:tc>
          <w:tcPr>
            <w:tcW w:w="1384" w:type="dxa"/>
            <w:noWrap/>
            <w:hideMark/>
          </w:tcPr>
          <w:p w14:paraId="067B5FE0" w14:textId="77777777" w:rsidR="00DB5A3C" w:rsidRPr="0085173D" w:rsidRDefault="00DB5A3C" w:rsidP="00864883">
            <w:pPr>
              <w:spacing w:after="120" w:line="240" w:lineRule="auto"/>
            </w:pPr>
            <w:r w:rsidRPr="0085173D">
              <w:t>character</w:t>
            </w:r>
          </w:p>
        </w:tc>
        <w:tc>
          <w:tcPr>
            <w:tcW w:w="5528" w:type="dxa"/>
          </w:tcPr>
          <w:p w14:paraId="4619BABD" w14:textId="77777777" w:rsidR="00DB5A3C" w:rsidRPr="0085173D" w:rsidRDefault="00DB5A3C" w:rsidP="00864883">
            <w:pPr>
              <w:spacing w:after="120" w:line="240" w:lineRule="auto"/>
            </w:pPr>
            <w:r w:rsidRPr="005C5EB6">
              <w:t>Stock clerks; Car, taxi and van drivers; Plumbers and pipe fitters</w:t>
            </w:r>
          </w:p>
        </w:tc>
      </w:tr>
      <w:tr w:rsidR="00DB5A3C" w:rsidRPr="0085173D" w14:paraId="64425532" w14:textId="77777777" w:rsidTr="00864883">
        <w:trPr>
          <w:trHeight w:val="300"/>
        </w:trPr>
        <w:tc>
          <w:tcPr>
            <w:tcW w:w="2155" w:type="dxa"/>
            <w:noWrap/>
            <w:hideMark/>
          </w:tcPr>
          <w:p w14:paraId="6422062C" w14:textId="77777777" w:rsidR="00DB5A3C" w:rsidRPr="0085173D" w:rsidRDefault="00DB5A3C" w:rsidP="00864883">
            <w:pPr>
              <w:spacing w:after="120" w:line="240" w:lineRule="auto"/>
            </w:pPr>
            <w:r w:rsidRPr="0085173D">
              <w:t>idesco_level_3</w:t>
            </w:r>
          </w:p>
        </w:tc>
        <w:tc>
          <w:tcPr>
            <w:tcW w:w="1384" w:type="dxa"/>
            <w:noWrap/>
            <w:hideMark/>
          </w:tcPr>
          <w:p w14:paraId="08539F61" w14:textId="77777777" w:rsidR="00DB5A3C" w:rsidRPr="0085173D" w:rsidRDefault="00DB5A3C" w:rsidP="00864883">
            <w:pPr>
              <w:spacing w:after="120" w:line="240" w:lineRule="auto"/>
            </w:pPr>
            <w:r w:rsidRPr="0085173D">
              <w:t>character</w:t>
            </w:r>
          </w:p>
        </w:tc>
        <w:tc>
          <w:tcPr>
            <w:tcW w:w="5528" w:type="dxa"/>
          </w:tcPr>
          <w:p w14:paraId="0B15F41B" w14:textId="77777777" w:rsidR="00DB5A3C" w:rsidRPr="0085173D" w:rsidRDefault="00DB5A3C" w:rsidP="00864883">
            <w:pPr>
              <w:spacing w:after="120" w:line="240" w:lineRule="auto"/>
            </w:pPr>
            <w:r w:rsidRPr="005C5EB6">
              <w:t>432, 832, 712</w:t>
            </w:r>
          </w:p>
        </w:tc>
      </w:tr>
      <w:tr w:rsidR="00DB5A3C" w:rsidRPr="0085173D" w14:paraId="37FB92ED" w14:textId="77777777" w:rsidTr="00864883">
        <w:trPr>
          <w:trHeight w:val="300"/>
        </w:trPr>
        <w:tc>
          <w:tcPr>
            <w:tcW w:w="2155" w:type="dxa"/>
            <w:noWrap/>
            <w:hideMark/>
          </w:tcPr>
          <w:p w14:paraId="5FCB5181" w14:textId="77777777" w:rsidR="00DB5A3C" w:rsidRPr="0085173D" w:rsidRDefault="00DB5A3C" w:rsidP="00864883">
            <w:pPr>
              <w:spacing w:after="120" w:line="240" w:lineRule="auto"/>
            </w:pPr>
            <w:r w:rsidRPr="0085173D">
              <w:lastRenderedPageBreak/>
              <w:t>esco_level_3</w:t>
            </w:r>
          </w:p>
        </w:tc>
        <w:tc>
          <w:tcPr>
            <w:tcW w:w="1384" w:type="dxa"/>
            <w:noWrap/>
            <w:hideMark/>
          </w:tcPr>
          <w:p w14:paraId="1602A2C0" w14:textId="77777777" w:rsidR="00DB5A3C" w:rsidRPr="0085173D" w:rsidRDefault="00DB5A3C" w:rsidP="00864883">
            <w:pPr>
              <w:spacing w:after="120" w:line="240" w:lineRule="auto"/>
            </w:pPr>
            <w:r w:rsidRPr="0085173D">
              <w:t>character</w:t>
            </w:r>
          </w:p>
        </w:tc>
        <w:tc>
          <w:tcPr>
            <w:tcW w:w="5528" w:type="dxa"/>
          </w:tcPr>
          <w:p w14:paraId="7E2A4DE7" w14:textId="77777777" w:rsidR="00DB5A3C" w:rsidRPr="0085173D" w:rsidRDefault="00DB5A3C" w:rsidP="00864883">
            <w:pPr>
              <w:spacing w:after="120" w:line="240" w:lineRule="auto"/>
            </w:pPr>
            <w:r w:rsidRPr="00A231DD">
              <w:t>Material-recording and transport clerks; Car, van and motorcycle drivers; Building finishers and related trades workers</w:t>
            </w:r>
          </w:p>
        </w:tc>
      </w:tr>
      <w:tr w:rsidR="00DB5A3C" w:rsidRPr="0085173D" w14:paraId="7A055B8B" w14:textId="77777777" w:rsidTr="00864883">
        <w:trPr>
          <w:trHeight w:val="300"/>
        </w:trPr>
        <w:tc>
          <w:tcPr>
            <w:tcW w:w="2155" w:type="dxa"/>
            <w:noWrap/>
            <w:hideMark/>
          </w:tcPr>
          <w:p w14:paraId="49405940" w14:textId="77777777" w:rsidR="00DB5A3C" w:rsidRPr="0085173D" w:rsidRDefault="00DB5A3C" w:rsidP="00864883">
            <w:pPr>
              <w:spacing w:after="120" w:line="240" w:lineRule="auto"/>
            </w:pPr>
            <w:r w:rsidRPr="0085173D">
              <w:t>idesco_level_2</w:t>
            </w:r>
          </w:p>
        </w:tc>
        <w:tc>
          <w:tcPr>
            <w:tcW w:w="1384" w:type="dxa"/>
            <w:noWrap/>
            <w:hideMark/>
          </w:tcPr>
          <w:p w14:paraId="44ACCD35" w14:textId="77777777" w:rsidR="00DB5A3C" w:rsidRPr="0085173D" w:rsidRDefault="00DB5A3C" w:rsidP="00864883">
            <w:pPr>
              <w:spacing w:after="120" w:line="240" w:lineRule="auto"/>
            </w:pPr>
            <w:r w:rsidRPr="0085173D">
              <w:t>character</w:t>
            </w:r>
          </w:p>
        </w:tc>
        <w:tc>
          <w:tcPr>
            <w:tcW w:w="5528" w:type="dxa"/>
          </w:tcPr>
          <w:p w14:paraId="344945BE" w14:textId="77777777" w:rsidR="00DB5A3C" w:rsidRPr="0085173D" w:rsidRDefault="00DB5A3C" w:rsidP="00864883">
            <w:pPr>
              <w:spacing w:after="120" w:line="240" w:lineRule="auto"/>
            </w:pPr>
            <w:r w:rsidRPr="005C5EB6">
              <w:t>43, 83, 71</w:t>
            </w:r>
          </w:p>
        </w:tc>
      </w:tr>
      <w:tr w:rsidR="00DB5A3C" w:rsidRPr="0085173D" w14:paraId="1A91C90F" w14:textId="77777777" w:rsidTr="00864883">
        <w:trPr>
          <w:trHeight w:val="300"/>
        </w:trPr>
        <w:tc>
          <w:tcPr>
            <w:tcW w:w="2155" w:type="dxa"/>
            <w:noWrap/>
            <w:hideMark/>
          </w:tcPr>
          <w:p w14:paraId="3A95D550" w14:textId="77777777" w:rsidR="00DB5A3C" w:rsidRPr="0085173D" w:rsidRDefault="00DB5A3C" w:rsidP="00864883">
            <w:pPr>
              <w:spacing w:after="120" w:line="240" w:lineRule="auto"/>
            </w:pPr>
            <w:r w:rsidRPr="0085173D">
              <w:t>esco_level_2</w:t>
            </w:r>
          </w:p>
        </w:tc>
        <w:tc>
          <w:tcPr>
            <w:tcW w:w="1384" w:type="dxa"/>
            <w:noWrap/>
            <w:hideMark/>
          </w:tcPr>
          <w:p w14:paraId="2125349B" w14:textId="77777777" w:rsidR="00DB5A3C" w:rsidRPr="0085173D" w:rsidRDefault="00DB5A3C" w:rsidP="00864883">
            <w:pPr>
              <w:spacing w:after="120" w:line="240" w:lineRule="auto"/>
            </w:pPr>
            <w:r w:rsidRPr="0085173D">
              <w:t>character</w:t>
            </w:r>
          </w:p>
        </w:tc>
        <w:tc>
          <w:tcPr>
            <w:tcW w:w="5528" w:type="dxa"/>
          </w:tcPr>
          <w:p w14:paraId="2B5FF048" w14:textId="77777777" w:rsidR="00DB5A3C" w:rsidRPr="0085173D" w:rsidRDefault="00DB5A3C" w:rsidP="00864883">
            <w:pPr>
              <w:spacing w:after="120" w:line="240" w:lineRule="auto"/>
            </w:pPr>
            <w:r w:rsidRPr="00A231DD">
              <w:t>Numerical and material recording clerks; Drivers and mobile plant operators; Building and related trades workers, excluding electricians</w:t>
            </w:r>
          </w:p>
        </w:tc>
      </w:tr>
      <w:tr w:rsidR="00DB5A3C" w:rsidRPr="0085173D" w14:paraId="1D532703" w14:textId="77777777" w:rsidTr="00864883">
        <w:trPr>
          <w:trHeight w:val="300"/>
        </w:trPr>
        <w:tc>
          <w:tcPr>
            <w:tcW w:w="2155" w:type="dxa"/>
            <w:noWrap/>
            <w:hideMark/>
          </w:tcPr>
          <w:p w14:paraId="65DB0230" w14:textId="77777777" w:rsidR="00DB5A3C" w:rsidRPr="0085173D" w:rsidRDefault="00DB5A3C" w:rsidP="00864883">
            <w:pPr>
              <w:spacing w:after="120" w:line="240" w:lineRule="auto"/>
            </w:pPr>
            <w:r w:rsidRPr="0085173D">
              <w:t>idesco_level_1</w:t>
            </w:r>
          </w:p>
        </w:tc>
        <w:tc>
          <w:tcPr>
            <w:tcW w:w="1384" w:type="dxa"/>
            <w:noWrap/>
            <w:hideMark/>
          </w:tcPr>
          <w:p w14:paraId="1DEFDF0E" w14:textId="77777777" w:rsidR="00DB5A3C" w:rsidRPr="0085173D" w:rsidRDefault="00DB5A3C" w:rsidP="00864883">
            <w:pPr>
              <w:spacing w:after="120" w:line="240" w:lineRule="auto"/>
            </w:pPr>
            <w:r w:rsidRPr="0085173D">
              <w:t>character</w:t>
            </w:r>
          </w:p>
        </w:tc>
        <w:tc>
          <w:tcPr>
            <w:tcW w:w="5528" w:type="dxa"/>
          </w:tcPr>
          <w:p w14:paraId="164CD9FB" w14:textId="77777777" w:rsidR="00DB5A3C" w:rsidRPr="0085173D" w:rsidRDefault="00DB5A3C" w:rsidP="00864883">
            <w:pPr>
              <w:spacing w:after="120" w:line="240" w:lineRule="auto"/>
            </w:pPr>
            <w:r w:rsidRPr="005C5EB6">
              <w:t>4, 8, 7</w:t>
            </w:r>
          </w:p>
        </w:tc>
      </w:tr>
      <w:tr w:rsidR="00DB5A3C" w:rsidRPr="0085173D" w14:paraId="5E4C3150" w14:textId="77777777" w:rsidTr="00864883">
        <w:trPr>
          <w:trHeight w:val="300"/>
        </w:trPr>
        <w:tc>
          <w:tcPr>
            <w:tcW w:w="2155" w:type="dxa"/>
            <w:noWrap/>
            <w:hideMark/>
          </w:tcPr>
          <w:p w14:paraId="1A0C53BE" w14:textId="77777777" w:rsidR="00DB5A3C" w:rsidRPr="0085173D" w:rsidRDefault="00DB5A3C" w:rsidP="00864883">
            <w:pPr>
              <w:spacing w:after="120" w:line="240" w:lineRule="auto"/>
            </w:pPr>
            <w:r w:rsidRPr="0085173D">
              <w:t>esco_level_1</w:t>
            </w:r>
          </w:p>
        </w:tc>
        <w:tc>
          <w:tcPr>
            <w:tcW w:w="1384" w:type="dxa"/>
            <w:noWrap/>
            <w:hideMark/>
          </w:tcPr>
          <w:p w14:paraId="65F55598" w14:textId="77777777" w:rsidR="00DB5A3C" w:rsidRPr="0085173D" w:rsidRDefault="00DB5A3C" w:rsidP="00864883">
            <w:pPr>
              <w:spacing w:after="120" w:line="240" w:lineRule="auto"/>
            </w:pPr>
            <w:r w:rsidRPr="0085173D">
              <w:t>character</w:t>
            </w:r>
          </w:p>
        </w:tc>
        <w:tc>
          <w:tcPr>
            <w:tcW w:w="5528" w:type="dxa"/>
          </w:tcPr>
          <w:p w14:paraId="0FE1A38E" w14:textId="77777777" w:rsidR="00DB5A3C" w:rsidRPr="0085173D" w:rsidRDefault="00DB5A3C" w:rsidP="00864883">
            <w:pPr>
              <w:spacing w:after="120" w:line="240" w:lineRule="auto"/>
            </w:pPr>
            <w:r w:rsidRPr="00A231DD">
              <w:t>Clerical support workers; Plant and machine operators, and assemblers; Craft and related trades workers</w:t>
            </w:r>
          </w:p>
        </w:tc>
      </w:tr>
      <w:tr w:rsidR="00DB5A3C" w:rsidRPr="0085173D" w14:paraId="4C653438" w14:textId="77777777" w:rsidTr="00864883">
        <w:trPr>
          <w:trHeight w:val="300"/>
        </w:trPr>
        <w:tc>
          <w:tcPr>
            <w:tcW w:w="2155" w:type="dxa"/>
            <w:noWrap/>
            <w:hideMark/>
          </w:tcPr>
          <w:p w14:paraId="2C0CA2C7" w14:textId="77777777" w:rsidR="00DB5A3C" w:rsidRPr="0085173D" w:rsidRDefault="00DB5A3C" w:rsidP="00864883">
            <w:pPr>
              <w:spacing w:after="120" w:line="240" w:lineRule="auto"/>
            </w:pPr>
            <w:r w:rsidRPr="0085173D">
              <w:t>idcity</w:t>
            </w:r>
          </w:p>
        </w:tc>
        <w:tc>
          <w:tcPr>
            <w:tcW w:w="1384" w:type="dxa"/>
            <w:noWrap/>
            <w:hideMark/>
          </w:tcPr>
          <w:p w14:paraId="7BCD8887" w14:textId="77777777" w:rsidR="00DB5A3C" w:rsidRPr="0085173D" w:rsidRDefault="00DB5A3C" w:rsidP="00864883">
            <w:pPr>
              <w:spacing w:after="120" w:line="240" w:lineRule="auto"/>
            </w:pPr>
            <w:r w:rsidRPr="0085173D">
              <w:t>character</w:t>
            </w:r>
          </w:p>
        </w:tc>
        <w:tc>
          <w:tcPr>
            <w:tcW w:w="5528" w:type="dxa"/>
          </w:tcPr>
          <w:p w14:paraId="16FB93E3" w14:textId="77777777" w:rsidR="00DB5A3C" w:rsidRPr="0085173D" w:rsidRDefault="00DB5A3C" w:rsidP="00864883">
            <w:pPr>
              <w:spacing w:after="120" w:line="240" w:lineRule="auto"/>
            </w:pPr>
            <w:r>
              <w:t xml:space="preserve">NA, </w:t>
            </w:r>
            <w:r w:rsidRPr="00A231DD">
              <w:t>179132</w:t>
            </w:r>
            <w:r>
              <w:t xml:space="preserve">, </w:t>
            </w:r>
            <w:r w:rsidRPr="00A231DD">
              <w:t>95060</w:t>
            </w:r>
          </w:p>
        </w:tc>
      </w:tr>
      <w:tr w:rsidR="00DB5A3C" w:rsidRPr="0085173D" w14:paraId="7764753E" w14:textId="77777777" w:rsidTr="00864883">
        <w:trPr>
          <w:trHeight w:val="300"/>
        </w:trPr>
        <w:tc>
          <w:tcPr>
            <w:tcW w:w="2155" w:type="dxa"/>
            <w:noWrap/>
            <w:hideMark/>
          </w:tcPr>
          <w:p w14:paraId="6191307E" w14:textId="77777777" w:rsidR="00DB5A3C" w:rsidRPr="0085173D" w:rsidRDefault="00DB5A3C" w:rsidP="00864883">
            <w:pPr>
              <w:spacing w:after="120" w:line="240" w:lineRule="auto"/>
            </w:pPr>
            <w:r w:rsidRPr="0085173D">
              <w:t>city</w:t>
            </w:r>
          </w:p>
        </w:tc>
        <w:tc>
          <w:tcPr>
            <w:tcW w:w="1384" w:type="dxa"/>
            <w:noWrap/>
            <w:hideMark/>
          </w:tcPr>
          <w:p w14:paraId="19FE3E0C" w14:textId="77777777" w:rsidR="00DB5A3C" w:rsidRPr="0085173D" w:rsidRDefault="00DB5A3C" w:rsidP="00864883">
            <w:pPr>
              <w:spacing w:after="120" w:line="240" w:lineRule="auto"/>
            </w:pPr>
            <w:r w:rsidRPr="0085173D">
              <w:t>character</w:t>
            </w:r>
          </w:p>
        </w:tc>
        <w:tc>
          <w:tcPr>
            <w:tcW w:w="5528" w:type="dxa"/>
          </w:tcPr>
          <w:p w14:paraId="499F17E4" w14:textId="77777777" w:rsidR="00DB5A3C" w:rsidRPr="0085173D" w:rsidRDefault="00DB5A3C" w:rsidP="00864883">
            <w:pPr>
              <w:spacing w:after="120" w:line="240" w:lineRule="auto"/>
            </w:pPr>
            <w:r>
              <w:t xml:space="preserve">NA, </w:t>
            </w:r>
            <w:r w:rsidRPr="00A231DD">
              <w:t>Municipiul Bucureşti</w:t>
            </w:r>
            <w:r>
              <w:t xml:space="preserve">, </w:t>
            </w:r>
            <w:r w:rsidRPr="00A231DD">
              <w:t>Municipiul Iaşi</w:t>
            </w:r>
          </w:p>
        </w:tc>
      </w:tr>
      <w:tr w:rsidR="00DB5A3C" w:rsidRPr="0085173D" w14:paraId="20235482" w14:textId="77777777" w:rsidTr="00864883">
        <w:trPr>
          <w:trHeight w:val="300"/>
        </w:trPr>
        <w:tc>
          <w:tcPr>
            <w:tcW w:w="2155" w:type="dxa"/>
            <w:noWrap/>
            <w:hideMark/>
          </w:tcPr>
          <w:p w14:paraId="63F2CF8C" w14:textId="77777777" w:rsidR="00DB5A3C" w:rsidRPr="0085173D" w:rsidRDefault="00DB5A3C" w:rsidP="00864883">
            <w:pPr>
              <w:spacing w:after="120" w:line="240" w:lineRule="auto"/>
            </w:pPr>
            <w:r w:rsidRPr="0085173D">
              <w:t>idprovince</w:t>
            </w:r>
          </w:p>
        </w:tc>
        <w:tc>
          <w:tcPr>
            <w:tcW w:w="1384" w:type="dxa"/>
            <w:noWrap/>
            <w:hideMark/>
          </w:tcPr>
          <w:p w14:paraId="751109CB" w14:textId="77777777" w:rsidR="00DB5A3C" w:rsidRPr="0085173D" w:rsidRDefault="00DB5A3C" w:rsidP="00864883">
            <w:pPr>
              <w:spacing w:after="120" w:line="240" w:lineRule="auto"/>
            </w:pPr>
            <w:r w:rsidRPr="0085173D">
              <w:t>character</w:t>
            </w:r>
          </w:p>
        </w:tc>
        <w:tc>
          <w:tcPr>
            <w:tcW w:w="5528" w:type="dxa"/>
          </w:tcPr>
          <w:p w14:paraId="29B1AC14" w14:textId="77777777" w:rsidR="00DB5A3C" w:rsidRPr="0085173D" w:rsidRDefault="00DB5A3C" w:rsidP="00864883">
            <w:pPr>
              <w:spacing w:after="120" w:line="240" w:lineRule="auto"/>
            </w:pPr>
            <w:r w:rsidRPr="00A231DD">
              <w:t>RO424</w:t>
            </w:r>
            <w:r>
              <w:t xml:space="preserve">, </w:t>
            </w:r>
            <w:r w:rsidRPr="00A231DD">
              <w:t>RO226</w:t>
            </w:r>
            <w:r>
              <w:t xml:space="preserve">, </w:t>
            </w:r>
            <w:r w:rsidRPr="00A231DD">
              <w:t>RO414</w:t>
            </w:r>
          </w:p>
        </w:tc>
      </w:tr>
      <w:tr w:rsidR="00DB5A3C" w:rsidRPr="0085173D" w14:paraId="1843EBCB" w14:textId="77777777" w:rsidTr="00864883">
        <w:trPr>
          <w:trHeight w:val="300"/>
        </w:trPr>
        <w:tc>
          <w:tcPr>
            <w:tcW w:w="2155" w:type="dxa"/>
            <w:noWrap/>
            <w:hideMark/>
          </w:tcPr>
          <w:p w14:paraId="066DBF85" w14:textId="77777777" w:rsidR="00DB5A3C" w:rsidRPr="0085173D" w:rsidRDefault="00DB5A3C" w:rsidP="00864883">
            <w:pPr>
              <w:spacing w:after="120" w:line="240" w:lineRule="auto"/>
            </w:pPr>
            <w:r w:rsidRPr="0085173D">
              <w:t>province</w:t>
            </w:r>
          </w:p>
        </w:tc>
        <w:tc>
          <w:tcPr>
            <w:tcW w:w="1384" w:type="dxa"/>
            <w:noWrap/>
            <w:hideMark/>
          </w:tcPr>
          <w:p w14:paraId="3B58FEF3" w14:textId="77777777" w:rsidR="00DB5A3C" w:rsidRPr="0085173D" w:rsidRDefault="00DB5A3C" w:rsidP="00864883">
            <w:pPr>
              <w:spacing w:after="120" w:line="240" w:lineRule="auto"/>
            </w:pPr>
            <w:r w:rsidRPr="0085173D">
              <w:t>character</w:t>
            </w:r>
          </w:p>
        </w:tc>
        <w:tc>
          <w:tcPr>
            <w:tcW w:w="5528" w:type="dxa"/>
          </w:tcPr>
          <w:p w14:paraId="60397B81" w14:textId="77777777" w:rsidR="00DB5A3C" w:rsidRPr="0085173D" w:rsidRDefault="00DB5A3C" w:rsidP="00864883">
            <w:pPr>
              <w:spacing w:after="120" w:line="240" w:lineRule="auto"/>
            </w:pPr>
            <w:r w:rsidRPr="00A231DD">
              <w:t>Timiş</w:t>
            </w:r>
            <w:r>
              <w:t xml:space="preserve">, </w:t>
            </w:r>
            <w:r w:rsidRPr="00A231DD">
              <w:t>Vrancea</w:t>
            </w:r>
            <w:r>
              <w:t>, Olt</w:t>
            </w:r>
          </w:p>
        </w:tc>
      </w:tr>
      <w:tr w:rsidR="00DB5A3C" w:rsidRPr="0085173D" w14:paraId="0C8DEF7D" w14:textId="77777777" w:rsidTr="00864883">
        <w:trPr>
          <w:trHeight w:val="300"/>
        </w:trPr>
        <w:tc>
          <w:tcPr>
            <w:tcW w:w="2155" w:type="dxa"/>
            <w:noWrap/>
            <w:hideMark/>
          </w:tcPr>
          <w:p w14:paraId="00B97BC1" w14:textId="77777777" w:rsidR="00DB5A3C" w:rsidRPr="0085173D" w:rsidRDefault="00DB5A3C" w:rsidP="00864883">
            <w:pPr>
              <w:spacing w:after="120" w:line="240" w:lineRule="auto"/>
            </w:pPr>
            <w:r w:rsidRPr="0085173D">
              <w:t>idregion</w:t>
            </w:r>
          </w:p>
        </w:tc>
        <w:tc>
          <w:tcPr>
            <w:tcW w:w="1384" w:type="dxa"/>
            <w:noWrap/>
            <w:hideMark/>
          </w:tcPr>
          <w:p w14:paraId="66CD46A5" w14:textId="77777777" w:rsidR="00DB5A3C" w:rsidRPr="0085173D" w:rsidRDefault="00DB5A3C" w:rsidP="00864883">
            <w:pPr>
              <w:spacing w:after="120" w:line="240" w:lineRule="auto"/>
            </w:pPr>
            <w:r w:rsidRPr="0085173D">
              <w:t>character</w:t>
            </w:r>
          </w:p>
        </w:tc>
        <w:tc>
          <w:tcPr>
            <w:tcW w:w="5528" w:type="dxa"/>
          </w:tcPr>
          <w:p w14:paraId="6C1C163C" w14:textId="77777777" w:rsidR="00DB5A3C" w:rsidRPr="0085173D" w:rsidRDefault="00DB5A3C" w:rsidP="00864883">
            <w:pPr>
              <w:spacing w:after="120" w:line="240" w:lineRule="auto"/>
            </w:pPr>
            <w:r w:rsidRPr="00A231DD">
              <w:t>RO42, RO22, RO41</w:t>
            </w:r>
          </w:p>
        </w:tc>
      </w:tr>
      <w:tr w:rsidR="00DB5A3C" w:rsidRPr="0085173D" w14:paraId="2DB68C14" w14:textId="77777777" w:rsidTr="00864883">
        <w:trPr>
          <w:trHeight w:val="300"/>
        </w:trPr>
        <w:tc>
          <w:tcPr>
            <w:tcW w:w="2155" w:type="dxa"/>
            <w:noWrap/>
            <w:hideMark/>
          </w:tcPr>
          <w:p w14:paraId="3C295345" w14:textId="77777777" w:rsidR="00DB5A3C" w:rsidRPr="0085173D" w:rsidRDefault="00DB5A3C" w:rsidP="00864883">
            <w:pPr>
              <w:spacing w:after="120" w:line="240" w:lineRule="auto"/>
            </w:pPr>
            <w:r w:rsidRPr="0085173D">
              <w:t>region</w:t>
            </w:r>
          </w:p>
        </w:tc>
        <w:tc>
          <w:tcPr>
            <w:tcW w:w="1384" w:type="dxa"/>
            <w:noWrap/>
            <w:hideMark/>
          </w:tcPr>
          <w:p w14:paraId="186C5523" w14:textId="77777777" w:rsidR="00DB5A3C" w:rsidRPr="0085173D" w:rsidRDefault="00DB5A3C" w:rsidP="00864883">
            <w:pPr>
              <w:spacing w:after="120" w:line="240" w:lineRule="auto"/>
            </w:pPr>
            <w:r w:rsidRPr="0085173D">
              <w:t>character</w:t>
            </w:r>
          </w:p>
        </w:tc>
        <w:tc>
          <w:tcPr>
            <w:tcW w:w="5528" w:type="dxa"/>
          </w:tcPr>
          <w:p w14:paraId="0F0AD5BE" w14:textId="77777777" w:rsidR="00DB5A3C" w:rsidRPr="0085173D" w:rsidRDefault="00DB5A3C" w:rsidP="00864883">
            <w:pPr>
              <w:spacing w:after="120" w:line="240" w:lineRule="auto"/>
            </w:pPr>
            <w:r w:rsidRPr="00A231DD">
              <w:t>Vest, Sud-Est, Sud-Vest Oltenia</w:t>
            </w:r>
          </w:p>
        </w:tc>
      </w:tr>
      <w:tr w:rsidR="00DB5A3C" w:rsidRPr="0085173D" w14:paraId="575C5830" w14:textId="77777777" w:rsidTr="00864883">
        <w:trPr>
          <w:trHeight w:val="300"/>
        </w:trPr>
        <w:tc>
          <w:tcPr>
            <w:tcW w:w="2155" w:type="dxa"/>
            <w:noWrap/>
            <w:hideMark/>
          </w:tcPr>
          <w:p w14:paraId="4F289BA1" w14:textId="77777777" w:rsidR="00DB5A3C" w:rsidRPr="0085173D" w:rsidRDefault="00DB5A3C" w:rsidP="00864883">
            <w:pPr>
              <w:spacing w:after="120" w:line="240" w:lineRule="auto"/>
            </w:pPr>
            <w:r w:rsidRPr="0085173D">
              <w:t>idmacro_region</w:t>
            </w:r>
          </w:p>
        </w:tc>
        <w:tc>
          <w:tcPr>
            <w:tcW w:w="1384" w:type="dxa"/>
            <w:noWrap/>
            <w:hideMark/>
          </w:tcPr>
          <w:p w14:paraId="63E74A73" w14:textId="77777777" w:rsidR="00DB5A3C" w:rsidRPr="0085173D" w:rsidRDefault="00DB5A3C" w:rsidP="00864883">
            <w:pPr>
              <w:spacing w:after="120" w:line="240" w:lineRule="auto"/>
            </w:pPr>
            <w:r w:rsidRPr="0085173D">
              <w:t>character</w:t>
            </w:r>
          </w:p>
        </w:tc>
        <w:tc>
          <w:tcPr>
            <w:tcW w:w="5528" w:type="dxa"/>
          </w:tcPr>
          <w:p w14:paraId="3B200B40" w14:textId="77777777" w:rsidR="00DB5A3C" w:rsidRPr="0085173D" w:rsidRDefault="00DB5A3C" w:rsidP="00864883">
            <w:pPr>
              <w:spacing w:after="120" w:line="240" w:lineRule="auto"/>
            </w:pPr>
            <w:r w:rsidRPr="00A231DD">
              <w:t>RO4, RO2, RO4</w:t>
            </w:r>
          </w:p>
        </w:tc>
      </w:tr>
      <w:tr w:rsidR="00DB5A3C" w:rsidRPr="0085173D" w14:paraId="17D8B3C5" w14:textId="77777777" w:rsidTr="00864883">
        <w:trPr>
          <w:trHeight w:val="300"/>
        </w:trPr>
        <w:tc>
          <w:tcPr>
            <w:tcW w:w="2155" w:type="dxa"/>
            <w:noWrap/>
            <w:hideMark/>
          </w:tcPr>
          <w:p w14:paraId="0CAFFD49" w14:textId="77777777" w:rsidR="00DB5A3C" w:rsidRPr="0085173D" w:rsidRDefault="00DB5A3C" w:rsidP="00864883">
            <w:pPr>
              <w:spacing w:after="120" w:line="240" w:lineRule="auto"/>
            </w:pPr>
            <w:r w:rsidRPr="0085173D">
              <w:t>macro_region</w:t>
            </w:r>
          </w:p>
        </w:tc>
        <w:tc>
          <w:tcPr>
            <w:tcW w:w="1384" w:type="dxa"/>
            <w:noWrap/>
            <w:hideMark/>
          </w:tcPr>
          <w:p w14:paraId="569496CF" w14:textId="77777777" w:rsidR="00DB5A3C" w:rsidRPr="0085173D" w:rsidRDefault="00DB5A3C" w:rsidP="00864883">
            <w:pPr>
              <w:spacing w:after="120" w:line="240" w:lineRule="auto"/>
            </w:pPr>
            <w:r w:rsidRPr="0085173D">
              <w:t>character</w:t>
            </w:r>
          </w:p>
        </w:tc>
        <w:tc>
          <w:tcPr>
            <w:tcW w:w="5528" w:type="dxa"/>
          </w:tcPr>
          <w:p w14:paraId="1D6A735F" w14:textId="77777777" w:rsidR="00DB5A3C" w:rsidRPr="0085173D" w:rsidRDefault="00DB5A3C" w:rsidP="00864883">
            <w:pPr>
              <w:spacing w:after="120" w:line="240" w:lineRule="auto"/>
            </w:pPr>
            <w:r w:rsidRPr="00A231DD">
              <w:t>MACROREGIUNEA PATRU; MACROREGIUNEA DOI; MACROREGIUNEA PATRU</w:t>
            </w:r>
          </w:p>
        </w:tc>
      </w:tr>
      <w:tr w:rsidR="00DB5A3C" w:rsidRPr="0085173D" w14:paraId="43031120" w14:textId="77777777" w:rsidTr="00864883">
        <w:trPr>
          <w:trHeight w:val="300"/>
        </w:trPr>
        <w:tc>
          <w:tcPr>
            <w:tcW w:w="2155" w:type="dxa"/>
            <w:noWrap/>
            <w:hideMark/>
          </w:tcPr>
          <w:p w14:paraId="6F753F24" w14:textId="77777777" w:rsidR="00DB5A3C" w:rsidRPr="0085173D" w:rsidRDefault="00DB5A3C" w:rsidP="00864883">
            <w:pPr>
              <w:spacing w:after="120" w:line="240" w:lineRule="auto"/>
            </w:pPr>
            <w:r w:rsidRPr="0085173D">
              <w:t>idcountry</w:t>
            </w:r>
          </w:p>
        </w:tc>
        <w:tc>
          <w:tcPr>
            <w:tcW w:w="1384" w:type="dxa"/>
            <w:noWrap/>
            <w:hideMark/>
          </w:tcPr>
          <w:p w14:paraId="00043939" w14:textId="77777777" w:rsidR="00DB5A3C" w:rsidRPr="0085173D" w:rsidRDefault="00DB5A3C" w:rsidP="00864883">
            <w:pPr>
              <w:spacing w:after="120" w:line="240" w:lineRule="auto"/>
            </w:pPr>
            <w:r w:rsidRPr="0085173D">
              <w:t>character</w:t>
            </w:r>
          </w:p>
        </w:tc>
        <w:tc>
          <w:tcPr>
            <w:tcW w:w="5528" w:type="dxa"/>
          </w:tcPr>
          <w:p w14:paraId="3D13FDF9" w14:textId="77777777" w:rsidR="00DB5A3C" w:rsidRPr="0085173D" w:rsidRDefault="00DB5A3C" w:rsidP="00864883">
            <w:pPr>
              <w:spacing w:after="120" w:line="240" w:lineRule="auto"/>
            </w:pPr>
            <w:r w:rsidRPr="00A231DD">
              <w:t>RO</w:t>
            </w:r>
          </w:p>
        </w:tc>
      </w:tr>
      <w:tr w:rsidR="00DB5A3C" w:rsidRPr="0085173D" w14:paraId="6408338E" w14:textId="77777777" w:rsidTr="00864883">
        <w:trPr>
          <w:trHeight w:val="300"/>
        </w:trPr>
        <w:tc>
          <w:tcPr>
            <w:tcW w:w="2155" w:type="dxa"/>
            <w:noWrap/>
            <w:hideMark/>
          </w:tcPr>
          <w:p w14:paraId="67B4CDE4" w14:textId="77777777" w:rsidR="00DB5A3C" w:rsidRPr="0085173D" w:rsidRDefault="00DB5A3C" w:rsidP="00864883">
            <w:pPr>
              <w:spacing w:after="120" w:line="240" w:lineRule="auto"/>
            </w:pPr>
            <w:r w:rsidRPr="0085173D">
              <w:t>country</w:t>
            </w:r>
          </w:p>
        </w:tc>
        <w:tc>
          <w:tcPr>
            <w:tcW w:w="1384" w:type="dxa"/>
            <w:noWrap/>
            <w:hideMark/>
          </w:tcPr>
          <w:p w14:paraId="1E4B98CB" w14:textId="77777777" w:rsidR="00DB5A3C" w:rsidRPr="0085173D" w:rsidRDefault="00DB5A3C" w:rsidP="00864883">
            <w:pPr>
              <w:spacing w:after="120" w:line="240" w:lineRule="auto"/>
            </w:pPr>
            <w:r w:rsidRPr="0085173D">
              <w:t>character</w:t>
            </w:r>
          </w:p>
        </w:tc>
        <w:tc>
          <w:tcPr>
            <w:tcW w:w="5528" w:type="dxa"/>
          </w:tcPr>
          <w:p w14:paraId="55316BFA" w14:textId="77777777" w:rsidR="00DB5A3C" w:rsidRPr="0085173D" w:rsidRDefault="00DB5A3C" w:rsidP="00864883">
            <w:pPr>
              <w:spacing w:after="120" w:line="240" w:lineRule="auto"/>
            </w:pPr>
            <w:r w:rsidRPr="00A231DD">
              <w:t>ROMÂNIA</w:t>
            </w:r>
          </w:p>
        </w:tc>
      </w:tr>
      <w:tr w:rsidR="00DB5A3C" w:rsidRPr="0085173D" w14:paraId="107BF5DD" w14:textId="77777777" w:rsidTr="00864883">
        <w:trPr>
          <w:trHeight w:val="300"/>
        </w:trPr>
        <w:tc>
          <w:tcPr>
            <w:tcW w:w="2155" w:type="dxa"/>
            <w:noWrap/>
            <w:hideMark/>
          </w:tcPr>
          <w:p w14:paraId="29AEB158" w14:textId="77777777" w:rsidR="00DB5A3C" w:rsidRPr="0085173D" w:rsidRDefault="00DB5A3C" w:rsidP="00864883">
            <w:pPr>
              <w:spacing w:after="120" w:line="240" w:lineRule="auto"/>
            </w:pPr>
            <w:r w:rsidRPr="0085173D">
              <w:t>idcontract</w:t>
            </w:r>
          </w:p>
        </w:tc>
        <w:tc>
          <w:tcPr>
            <w:tcW w:w="1384" w:type="dxa"/>
            <w:noWrap/>
            <w:hideMark/>
          </w:tcPr>
          <w:p w14:paraId="2DD63FE2" w14:textId="77777777" w:rsidR="00DB5A3C" w:rsidRPr="0085173D" w:rsidRDefault="00DB5A3C" w:rsidP="00864883">
            <w:pPr>
              <w:spacing w:after="120" w:line="240" w:lineRule="auto"/>
            </w:pPr>
            <w:r w:rsidRPr="0085173D">
              <w:t>character</w:t>
            </w:r>
          </w:p>
        </w:tc>
        <w:tc>
          <w:tcPr>
            <w:tcW w:w="5528" w:type="dxa"/>
          </w:tcPr>
          <w:p w14:paraId="0F5D7C73" w14:textId="77777777" w:rsidR="00DB5A3C" w:rsidRPr="0085173D" w:rsidRDefault="00DB5A3C" w:rsidP="00864883">
            <w:pPr>
              <w:spacing w:after="120" w:line="240" w:lineRule="auto"/>
            </w:pPr>
            <w:r>
              <w:t>1, 2, 3, 4</w:t>
            </w:r>
          </w:p>
        </w:tc>
      </w:tr>
      <w:tr w:rsidR="00DB5A3C" w:rsidRPr="0085173D" w14:paraId="3B09E311" w14:textId="77777777" w:rsidTr="00864883">
        <w:trPr>
          <w:trHeight w:val="300"/>
        </w:trPr>
        <w:tc>
          <w:tcPr>
            <w:tcW w:w="2155" w:type="dxa"/>
            <w:noWrap/>
            <w:hideMark/>
          </w:tcPr>
          <w:p w14:paraId="7E93C798" w14:textId="77777777" w:rsidR="00DB5A3C" w:rsidRPr="0085173D" w:rsidRDefault="00DB5A3C" w:rsidP="00864883">
            <w:pPr>
              <w:spacing w:after="120" w:line="240" w:lineRule="auto"/>
            </w:pPr>
            <w:r w:rsidRPr="0085173D">
              <w:t>contract</w:t>
            </w:r>
          </w:p>
        </w:tc>
        <w:tc>
          <w:tcPr>
            <w:tcW w:w="1384" w:type="dxa"/>
            <w:noWrap/>
            <w:hideMark/>
          </w:tcPr>
          <w:p w14:paraId="065D07C9" w14:textId="77777777" w:rsidR="00DB5A3C" w:rsidRPr="0085173D" w:rsidRDefault="00DB5A3C" w:rsidP="00864883">
            <w:pPr>
              <w:spacing w:after="120" w:line="240" w:lineRule="auto"/>
            </w:pPr>
            <w:r w:rsidRPr="0085173D">
              <w:t>character</w:t>
            </w:r>
          </w:p>
        </w:tc>
        <w:tc>
          <w:tcPr>
            <w:tcW w:w="5528" w:type="dxa"/>
          </w:tcPr>
          <w:p w14:paraId="3A005D59" w14:textId="77777777" w:rsidR="00DB5A3C" w:rsidRPr="0085173D" w:rsidRDefault="00DB5A3C" w:rsidP="00864883">
            <w:pPr>
              <w:spacing w:after="120" w:line="240" w:lineRule="auto"/>
            </w:pPr>
            <w:r w:rsidRPr="00172167">
              <w:t>Internship</w:t>
            </w:r>
            <w:r>
              <w:t xml:space="preserve">; </w:t>
            </w:r>
            <w:r w:rsidRPr="00172167">
              <w:t>Permanent</w:t>
            </w:r>
            <w:r>
              <w:t xml:space="preserve">; </w:t>
            </w:r>
            <w:r w:rsidRPr="00172167">
              <w:t>Self Employment</w:t>
            </w:r>
            <w:r>
              <w:t xml:space="preserve">; </w:t>
            </w:r>
            <w:r w:rsidRPr="00172167">
              <w:t>Temporary</w:t>
            </w:r>
          </w:p>
        </w:tc>
      </w:tr>
      <w:tr w:rsidR="00DB5A3C" w:rsidRPr="0085173D" w14:paraId="0EE141C5" w14:textId="77777777" w:rsidTr="00864883">
        <w:trPr>
          <w:trHeight w:val="300"/>
        </w:trPr>
        <w:tc>
          <w:tcPr>
            <w:tcW w:w="2155" w:type="dxa"/>
            <w:noWrap/>
            <w:hideMark/>
          </w:tcPr>
          <w:p w14:paraId="0558E4D0" w14:textId="77777777" w:rsidR="00DB5A3C" w:rsidRPr="0085173D" w:rsidRDefault="00DB5A3C" w:rsidP="00864883">
            <w:pPr>
              <w:spacing w:after="120" w:line="240" w:lineRule="auto"/>
            </w:pPr>
            <w:r w:rsidRPr="0085173D">
              <w:t>ideducational_level</w:t>
            </w:r>
          </w:p>
        </w:tc>
        <w:tc>
          <w:tcPr>
            <w:tcW w:w="1384" w:type="dxa"/>
            <w:noWrap/>
            <w:hideMark/>
          </w:tcPr>
          <w:p w14:paraId="3E4EA6AD" w14:textId="77777777" w:rsidR="00DB5A3C" w:rsidRPr="0085173D" w:rsidRDefault="00DB5A3C" w:rsidP="00864883">
            <w:pPr>
              <w:spacing w:after="120" w:line="240" w:lineRule="auto"/>
            </w:pPr>
            <w:r w:rsidRPr="0085173D">
              <w:t>character</w:t>
            </w:r>
          </w:p>
        </w:tc>
        <w:tc>
          <w:tcPr>
            <w:tcW w:w="5528" w:type="dxa"/>
          </w:tcPr>
          <w:p w14:paraId="6A5D0DA4" w14:textId="77777777" w:rsidR="00DB5A3C" w:rsidRPr="0085173D" w:rsidRDefault="00DB5A3C" w:rsidP="00864883">
            <w:pPr>
              <w:spacing w:after="120" w:line="240" w:lineRule="auto"/>
            </w:pPr>
            <w:r>
              <w:t>1, 2, 3, 4, 5, 6, 7, 8</w:t>
            </w:r>
          </w:p>
        </w:tc>
      </w:tr>
      <w:tr w:rsidR="00DB5A3C" w:rsidRPr="0085173D" w14:paraId="5AD28A7A" w14:textId="77777777" w:rsidTr="00864883">
        <w:trPr>
          <w:trHeight w:val="300"/>
        </w:trPr>
        <w:tc>
          <w:tcPr>
            <w:tcW w:w="2155" w:type="dxa"/>
            <w:noWrap/>
            <w:hideMark/>
          </w:tcPr>
          <w:p w14:paraId="72A4D956" w14:textId="77777777" w:rsidR="00DB5A3C" w:rsidRPr="0085173D" w:rsidRDefault="00DB5A3C" w:rsidP="00864883">
            <w:pPr>
              <w:spacing w:after="120" w:line="240" w:lineRule="auto"/>
            </w:pPr>
            <w:r w:rsidRPr="0085173D">
              <w:t>educational_level</w:t>
            </w:r>
          </w:p>
        </w:tc>
        <w:tc>
          <w:tcPr>
            <w:tcW w:w="1384" w:type="dxa"/>
            <w:noWrap/>
            <w:hideMark/>
          </w:tcPr>
          <w:p w14:paraId="3932AFFA" w14:textId="77777777" w:rsidR="00DB5A3C" w:rsidRPr="0085173D" w:rsidRDefault="00DB5A3C" w:rsidP="00864883">
            <w:pPr>
              <w:spacing w:after="120" w:line="240" w:lineRule="auto"/>
            </w:pPr>
            <w:r w:rsidRPr="0085173D">
              <w:t>character</w:t>
            </w:r>
          </w:p>
        </w:tc>
        <w:tc>
          <w:tcPr>
            <w:tcW w:w="5528" w:type="dxa"/>
          </w:tcPr>
          <w:p w14:paraId="6895EDD9" w14:textId="77777777" w:rsidR="00DB5A3C" w:rsidRPr="0085173D" w:rsidRDefault="00DB5A3C" w:rsidP="00864883">
            <w:pPr>
              <w:spacing w:after="120" w:line="240" w:lineRule="auto"/>
            </w:pPr>
            <w:r w:rsidRPr="00117C96">
              <w:t>Primary education; Lower secondary education; Post-secondary non-tertiary education; Upper secondary education; Short-cycle tertiary education; Bachelor or equivalent; Master or equivalent; Doctoral or equivalent</w:t>
            </w:r>
          </w:p>
        </w:tc>
      </w:tr>
      <w:tr w:rsidR="00DB5A3C" w:rsidRPr="0085173D" w14:paraId="5F815FBC" w14:textId="77777777" w:rsidTr="00864883">
        <w:trPr>
          <w:trHeight w:val="300"/>
        </w:trPr>
        <w:tc>
          <w:tcPr>
            <w:tcW w:w="2155" w:type="dxa"/>
            <w:noWrap/>
            <w:hideMark/>
          </w:tcPr>
          <w:p w14:paraId="5A1752B2" w14:textId="77777777" w:rsidR="00DB5A3C" w:rsidRPr="0085173D" w:rsidRDefault="00DB5A3C" w:rsidP="00864883">
            <w:pPr>
              <w:spacing w:after="120" w:line="240" w:lineRule="auto"/>
            </w:pPr>
            <w:r w:rsidRPr="0085173D">
              <w:t>idsector</w:t>
            </w:r>
          </w:p>
        </w:tc>
        <w:tc>
          <w:tcPr>
            <w:tcW w:w="1384" w:type="dxa"/>
            <w:noWrap/>
            <w:hideMark/>
          </w:tcPr>
          <w:p w14:paraId="4BCC517A" w14:textId="77777777" w:rsidR="00DB5A3C" w:rsidRPr="0085173D" w:rsidRDefault="00DB5A3C" w:rsidP="00864883">
            <w:pPr>
              <w:spacing w:after="120" w:line="240" w:lineRule="auto"/>
            </w:pPr>
            <w:r w:rsidRPr="0085173D">
              <w:t>character</w:t>
            </w:r>
          </w:p>
        </w:tc>
        <w:tc>
          <w:tcPr>
            <w:tcW w:w="5528" w:type="dxa"/>
          </w:tcPr>
          <w:p w14:paraId="785E94DA" w14:textId="77777777" w:rsidR="00DB5A3C" w:rsidRPr="0085173D" w:rsidRDefault="00DB5A3C" w:rsidP="00864883">
            <w:pPr>
              <w:spacing w:after="120" w:line="240" w:lineRule="auto"/>
            </w:pPr>
            <w:r>
              <w:t>1,..., 97, A,..., U</w:t>
            </w:r>
          </w:p>
        </w:tc>
      </w:tr>
      <w:tr w:rsidR="00DB5A3C" w:rsidRPr="0085173D" w14:paraId="79DB22DE" w14:textId="77777777" w:rsidTr="00864883">
        <w:trPr>
          <w:trHeight w:val="300"/>
        </w:trPr>
        <w:tc>
          <w:tcPr>
            <w:tcW w:w="2155" w:type="dxa"/>
            <w:noWrap/>
            <w:hideMark/>
          </w:tcPr>
          <w:p w14:paraId="0142A8E9" w14:textId="77777777" w:rsidR="00DB5A3C" w:rsidRPr="0085173D" w:rsidRDefault="00DB5A3C" w:rsidP="00864883">
            <w:pPr>
              <w:spacing w:after="120" w:line="240" w:lineRule="auto"/>
            </w:pPr>
            <w:r w:rsidRPr="0085173D">
              <w:t>sector</w:t>
            </w:r>
          </w:p>
        </w:tc>
        <w:tc>
          <w:tcPr>
            <w:tcW w:w="1384" w:type="dxa"/>
            <w:noWrap/>
            <w:hideMark/>
          </w:tcPr>
          <w:p w14:paraId="75569E8D" w14:textId="77777777" w:rsidR="00DB5A3C" w:rsidRPr="0085173D" w:rsidRDefault="00DB5A3C" w:rsidP="00864883">
            <w:pPr>
              <w:spacing w:after="120" w:line="240" w:lineRule="auto"/>
            </w:pPr>
            <w:r w:rsidRPr="0085173D">
              <w:t>character</w:t>
            </w:r>
          </w:p>
        </w:tc>
        <w:tc>
          <w:tcPr>
            <w:tcW w:w="5528" w:type="dxa"/>
          </w:tcPr>
          <w:p w14:paraId="170D7200" w14:textId="77777777" w:rsidR="00DB5A3C" w:rsidRPr="0085173D" w:rsidRDefault="00DB5A3C" w:rsidP="00864883">
            <w:pPr>
              <w:spacing w:after="120" w:line="240" w:lineRule="auto"/>
            </w:pPr>
            <w:r w:rsidRPr="00117C96">
              <w:t>Accommodation and food service activities (General)</w:t>
            </w:r>
            <w:r>
              <w:t xml:space="preserve">; </w:t>
            </w:r>
            <w:r w:rsidRPr="00117C96">
              <w:t>Activities auxiliary to financial services and insurance activities</w:t>
            </w:r>
            <w:r>
              <w:t>; ...</w:t>
            </w:r>
          </w:p>
        </w:tc>
      </w:tr>
      <w:tr w:rsidR="00DB5A3C" w:rsidRPr="0085173D" w14:paraId="5B1CDBA6" w14:textId="77777777" w:rsidTr="00864883">
        <w:trPr>
          <w:trHeight w:val="300"/>
        </w:trPr>
        <w:tc>
          <w:tcPr>
            <w:tcW w:w="2155" w:type="dxa"/>
            <w:noWrap/>
            <w:hideMark/>
          </w:tcPr>
          <w:p w14:paraId="66D599AE" w14:textId="77777777" w:rsidR="00DB5A3C" w:rsidRPr="0085173D" w:rsidRDefault="00DB5A3C" w:rsidP="00864883">
            <w:pPr>
              <w:spacing w:after="120" w:line="240" w:lineRule="auto"/>
            </w:pPr>
            <w:r w:rsidRPr="0085173D">
              <w:t>idmacro_sector</w:t>
            </w:r>
          </w:p>
        </w:tc>
        <w:tc>
          <w:tcPr>
            <w:tcW w:w="1384" w:type="dxa"/>
            <w:noWrap/>
            <w:hideMark/>
          </w:tcPr>
          <w:p w14:paraId="2B758BF1" w14:textId="77777777" w:rsidR="00DB5A3C" w:rsidRPr="0085173D" w:rsidRDefault="00DB5A3C" w:rsidP="00864883">
            <w:pPr>
              <w:spacing w:after="120" w:line="240" w:lineRule="auto"/>
            </w:pPr>
            <w:r w:rsidRPr="0085173D">
              <w:t>character</w:t>
            </w:r>
          </w:p>
        </w:tc>
        <w:tc>
          <w:tcPr>
            <w:tcW w:w="5528" w:type="dxa"/>
          </w:tcPr>
          <w:p w14:paraId="57866D53" w14:textId="77777777" w:rsidR="00DB5A3C" w:rsidRPr="0085173D" w:rsidRDefault="00DB5A3C" w:rsidP="00864883">
            <w:pPr>
              <w:spacing w:after="120" w:line="240" w:lineRule="auto"/>
            </w:pPr>
            <w:r>
              <w:t>A,..., U</w:t>
            </w:r>
          </w:p>
        </w:tc>
      </w:tr>
      <w:tr w:rsidR="00DB5A3C" w:rsidRPr="0085173D" w14:paraId="476E3FC6" w14:textId="77777777" w:rsidTr="00864883">
        <w:trPr>
          <w:trHeight w:val="300"/>
        </w:trPr>
        <w:tc>
          <w:tcPr>
            <w:tcW w:w="2155" w:type="dxa"/>
            <w:noWrap/>
            <w:hideMark/>
          </w:tcPr>
          <w:p w14:paraId="7D23489E" w14:textId="77777777" w:rsidR="00DB5A3C" w:rsidRPr="0085173D" w:rsidRDefault="00DB5A3C" w:rsidP="00864883">
            <w:pPr>
              <w:spacing w:after="120" w:line="240" w:lineRule="auto"/>
            </w:pPr>
            <w:r w:rsidRPr="0085173D">
              <w:t>macro_sector</w:t>
            </w:r>
          </w:p>
        </w:tc>
        <w:tc>
          <w:tcPr>
            <w:tcW w:w="1384" w:type="dxa"/>
            <w:noWrap/>
            <w:hideMark/>
          </w:tcPr>
          <w:p w14:paraId="4DA5C305" w14:textId="77777777" w:rsidR="00DB5A3C" w:rsidRPr="0085173D" w:rsidRDefault="00DB5A3C" w:rsidP="00864883">
            <w:pPr>
              <w:spacing w:after="120" w:line="240" w:lineRule="auto"/>
            </w:pPr>
            <w:r w:rsidRPr="0085173D">
              <w:t>character</w:t>
            </w:r>
          </w:p>
        </w:tc>
        <w:tc>
          <w:tcPr>
            <w:tcW w:w="5528" w:type="dxa"/>
          </w:tcPr>
          <w:p w14:paraId="6B3766C3" w14:textId="77777777" w:rsidR="00DB5A3C" w:rsidRPr="0085173D" w:rsidRDefault="00DB5A3C" w:rsidP="00864883">
            <w:pPr>
              <w:spacing w:after="120" w:line="240" w:lineRule="auto"/>
            </w:pPr>
            <w:r w:rsidRPr="0057003C">
              <w:t>Manufacturing</w:t>
            </w:r>
            <w:r>
              <w:t xml:space="preserve">; </w:t>
            </w:r>
            <w:r w:rsidRPr="0057003C">
              <w:t>Other service activities</w:t>
            </w:r>
            <w:r>
              <w:t>, ...</w:t>
            </w:r>
          </w:p>
        </w:tc>
      </w:tr>
      <w:tr w:rsidR="00DB5A3C" w:rsidRPr="0085173D" w14:paraId="427E8108" w14:textId="77777777" w:rsidTr="00864883">
        <w:trPr>
          <w:trHeight w:val="300"/>
        </w:trPr>
        <w:tc>
          <w:tcPr>
            <w:tcW w:w="2155" w:type="dxa"/>
            <w:noWrap/>
            <w:hideMark/>
          </w:tcPr>
          <w:p w14:paraId="6B916F5C" w14:textId="77777777" w:rsidR="00DB5A3C" w:rsidRPr="0085173D" w:rsidRDefault="00DB5A3C" w:rsidP="00864883">
            <w:pPr>
              <w:spacing w:after="120" w:line="240" w:lineRule="auto"/>
            </w:pPr>
            <w:r w:rsidRPr="0085173D">
              <w:t>idcategory_sector</w:t>
            </w:r>
          </w:p>
        </w:tc>
        <w:tc>
          <w:tcPr>
            <w:tcW w:w="1384" w:type="dxa"/>
            <w:noWrap/>
            <w:hideMark/>
          </w:tcPr>
          <w:p w14:paraId="456A13DC" w14:textId="77777777" w:rsidR="00DB5A3C" w:rsidRPr="0085173D" w:rsidRDefault="00DB5A3C" w:rsidP="00864883">
            <w:pPr>
              <w:spacing w:after="120" w:line="240" w:lineRule="auto"/>
            </w:pPr>
            <w:r w:rsidRPr="0085173D">
              <w:t>character</w:t>
            </w:r>
          </w:p>
        </w:tc>
        <w:tc>
          <w:tcPr>
            <w:tcW w:w="5528" w:type="dxa"/>
          </w:tcPr>
          <w:p w14:paraId="1188A715" w14:textId="77777777" w:rsidR="00DB5A3C" w:rsidRPr="0085173D" w:rsidRDefault="00DB5A3C" w:rsidP="00864883">
            <w:pPr>
              <w:spacing w:after="120" w:line="240" w:lineRule="auto"/>
            </w:pPr>
            <w:r>
              <w:t>1, 2, 3</w:t>
            </w:r>
          </w:p>
        </w:tc>
      </w:tr>
      <w:tr w:rsidR="00DB5A3C" w:rsidRPr="0085173D" w14:paraId="59E2879C" w14:textId="77777777" w:rsidTr="00864883">
        <w:trPr>
          <w:trHeight w:val="300"/>
        </w:trPr>
        <w:tc>
          <w:tcPr>
            <w:tcW w:w="2155" w:type="dxa"/>
            <w:noWrap/>
            <w:hideMark/>
          </w:tcPr>
          <w:p w14:paraId="0A28F6C9" w14:textId="77777777" w:rsidR="00DB5A3C" w:rsidRPr="0085173D" w:rsidRDefault="00DB5A3C" w:rsidP="00864883">
            <w:pPr>
              <w:spacing w:after="120" w:line="240" w:lineRule="auto"/>
            </w:pPr>
            <w:r w:rsidRPr="0085173D">
              <w:t>category_sector</w:t>
            </w:r>
          </w:p>
        </w:tc>
        <w:tc>
          <w:tcPr>
            <w:tcW w:w="1384" w:type="dxa"/>
            <w:noWrap/>
            <w:hideMark/>
          </w:tcPr>
          <w:p w14:paraId="60903F8E" w14:textId="77777777" w:rsidR="00DB5A3C" w:rsidRPr="0085173D" w:rsidRDefault="00DB5A3C" w:rsidP="00864883">
            <w:pPr>
              <w:spacing w:after="120" w:line="240" w:lineRule="auto"/>
            </w:pPr>
            <w:r w:rsidRPr="0085173D">
              <w:t>character</w:t>
            </w:r>
          </w:p>
        </w:tc>
        <w:tc>
          <w:tcPr>
            <w:tcW w:w="5528" w:type="dxa"/>
          </w:tcPr>
          <w:p w14:paraId="18E30FD1" w14:textId="77777777" w:rsidR="00DB5A3C" w:rsidRPr="0085173D" w:rsidRDefault="00DB5A3C" w:rsidP="00864883">
            <w:pPr>
              <w:spacing w:after="120" w:line="240" w:lineRule="auto"/>
            </w:pPr>
            <w:r w:rsidRPr="0057003C">
              <w:t>Agriculture</w:t>
            </w:r>
            <w:r>
              <w:t xml:space="preserve">; </w:t>
            </w:r>
            <w:r w:rsidRPr="0057003C">
              <w:t>Manufacturing</w:t>
            </w:r>
            <w:r>
              <w:t xml:space="preserve">; </w:t>
            </w:r>
            <w:r w:rsidRPr="0057003C">
              <w:t>Services</w:t>
            </w:r>
          </w:p>
        </w:tc>
      </w:tr>
      <w:tr w:rsidR="00DB5A3C" w:rsidRPr="0085173D" w14:paraId="4A94D3B2" w14:textId="77777777" w:rsidTr="00864883">
        <w:trPr>
          <w:trHeight w:val="300"/>
        </w:trPr>
        <w:tc>
          <w:tcPr>
            <w:tcW w:w="2155" w:type="dxa"/>
            <w:noWrap/>
            <w:hideMark/>
          </w:tcPr>
          <w:p w14:paraId="62795ED6" w14:textId="77777777" w:rsidR="00DB5A3C" w:rsidRPr="0085173D" w:rsidRDefault="00DB5A3C" w:rsidP="00864883">
            <w:pPr>
              <w:spacing w:after="120" w:line="240" w:lineRule="auto"/>
            </w:pPr>
            <w:r w:rsidRPr="0085173D">
              <w:t>idsalary</w:t>
            </w:r>
          </w:p>
        </w:tc>
        <w:tc>
          <w:tcPr>
            <w:tcW w:w="1384" w:type="dxa"/>
            <w:noWrap/>
            <w:hideMark/>
          </w:tcPr>
          <w:p w14:paraId="6538188C" w14:textId="77777777" w:rsidR="00DB5A3C" w:rsidRPr="0085173D" w:rsidRDefault="00DB5A3C" w:rsidP="00864883">
            <w:pPr>
              <w:spacing w:after="120" w:line="240" w:lineRule="auto"/>
            </w:pPr>
            <w:r w:rsidRPr="0085173D">
              <w:t>character</w:t>
            </w:r>
          </w:p>
        </w:tc>
        <w:tc>
          <w:tcPr>
            <w:tcW w:w="5528" w:type="dxa"/>
          </w:tcPr>
          <w:p w14:paraId="3412A6C6" w14:textId="77777777" w:rsidR="00DB5A3C" w:rsidRPr="0085173D" w:rsidRDefault="00DB5A3C" w:rsidP="00864883">
            <w:pPr>
              <w:spacing w:after="120" w:line="240" w:lineRule="auto"/>
            </w:pPr>
            <w:r>
              <w:t>1,..., 13</w:t>
            </w:r>
          </w:p>
        </w:tc>
      </w:tr>
      <w:tr w:rsidR="00DB5A3C" w:rsidRPr="0085173D" w14:paraId="31889E29" w14:textId="77777777" w:rsidTr="00864883">
        <w:trPr>
          <w:trHeight w:val="300"/>
        </w:trPr>
        <w:tc>
          <w:tcPr>
            <w:tcW w:w="2155" w:type="dxa"/>
            <w:noWrap/>
            <w:hideMark/>
          </w:tcPr>
          <w:p w14:paraId="4A8A1E5E" w14:textId="77777777" w:rsidR="00DB5A3C" w:rsidRPr="0085173D" w:rsidRDefault="00DB5A3C" w:rsidP="00864883">
            <w:pPr>
              <w:spacing w:after="120" w:line="240" w:lineRule="auto"/>
            </w:pPr>
            <w:r w:rsidRPr="0085173D">
              <w:lastRenderedPageBreak/>
              <w:t>salary</w:t>
            </w:r>
          </w:p>
        </w:tc>
        <w:tc>
          <w:tcPr>
            <w:tcW w:w="1384" w:type="dxa"/>
            <w:noWrap/>
            <w:hideMark/>
          </w:tcPr>
          <w:p w14:paraId="2FBBD9A9" w14:textId="77777777" w:rsidR="00DB5A3C" w:rsidRPr="0085173D" w:rsidRDefault="00DB5A3C" w:rsidP="00864883">
            <w:pPr>
              <w:spacing w:after="120" w:line="240" w:lineRule="auto"/>
            </w:pPr>
            <w:r w:rsidRPr="0085173D">
              <w:t>character</w:t>
            </w:r>
          </w:p>
        </w:tc>
        <w:tc>
          <w:tcPr>
            <w:tcW w:w="5528" w:type="dxa"/>
          </w:tcPr>
          <w:p w14:paraId="5499F63E" w14:textId="77777777" w:rsidR="00DB5A3C" w:rsidRPr="0085173D" w:rsidRDefault="00DB5A3C" w:rsidP="00864883">
            <w:pPr>
              <w:spacing w:after="120" w:line="240" w:lineRule="auto"/>
            </w:pPr>
            <w:r w:rsidRPr="008B4BA8">
              <w:t>0 - 6.000 EUR</w:t>
            </w:r>
            <w:r>
              <w:t xml:space="preserve">; ...; </w:t>
            </w:r>
            <w:r w:rsidRPr="008B4BA8">
              <w:t>&gt; 90.001 EUR</w:t>
            </w:r>
          </w:p>
        </w:tc>
      </w:tr>
      <w:tr w:rsidR="00DB5A3C" w:rsidRPr="0085173D" w14:paraId="4A724585" w14:textId="77777777" w:rsidTr="00864883">
        <w:trPr>
          <w:trHeight w:val="300"/>
        </w:trPr>
        <w:tc>
          <w:tcPr>
            <w:tcW w:w="2155" w:type="dxa"/>
            <w:noWrap/>
            <w:hideMark/>
          </w:tcPr>
          <w:p w14:paraId="61286B7A" w14:textId="77777777" w:rsidR="00DB5A3C" w:rsidRPr="0085173D" w:rsidRDefault="00DB5A3C" w:rsidP="00864883">
            <w:pPr>
              <w:spacing w:after="120" w:line="240" w:lineRule="auto"/>
            </w:pPr>
            <w:r w:rsidRPr="0085173D">
              <w:t>idworking_hours</w:t>
            </w:r>
          </w:p>
        </w:tc>
        <w:tc>
          <w:tcPr>
            <w:tcW w:w="1384" w:type="dxa"/>
            <w:noWrap/>
            <w:hideMark/>
          </w:tcPr>
          <w:p w14:paraId="66B00654" w14:textId="77777777" w:rsidR="00DB5A3C" w:rsidRPr="0085173D" w:rsidRDefault="00DB5A3C" w:rsidP="00864883">
            <w:pPr>
              <w:spacing w:after="120" w:line="240" w:lineRule="auto"/>
            </w:pPr>
            <w:r w:rsidRPr="0085173D">
              <w:t>character</w:t>
            </w:r>
          </w:p>
        </w:tc>
        <w:tc>
          <w:tcPr>
            <w:tcW w:w="5528" w:type="dxa"/>
          </w:tcPr>
          <w:p w14:paraId="09EFAAA6" w14:textId="77777777" w:rsidR="00DB5A3C" w:rsidRPr="0085173D" w:rsidRDefault="00DB5A3C" w:rsidP="00864883">
            <w:pPr>
              <w:spacing w:after="120" w:line="240" w:lineRule="auto"/>
            </w:pPr>
            <w:r>
              <w:t>1, 2</w:t>
            </w:r>
          </w:p>
        </w:tc>
      </w:tr>
      <w:tr w:rsidR="00DB5A3C" w:rsidRPr="0085173D" w14:paraId="26D93FE9" w14:textId="77777777" w:rsidTr="00864883">
        <w:trPr>
          <w:trHeight w:val="300"/>
        </w:trPr>
        <w:tc>
          <w:tcPr>
            <w:tcW w:w="2155" w:type="dxa"/>
            <w:noWrap/>
            <w:hideMark/>
          </w:tcPr>
          <w:p w14:paraId="1CE1E765" w14:textId="77777777" w:rsidR="00DB5A3C" w:rsidRPr="0085173D" w:rsidRDefault="00DB5A3C" w:rsidP="00864883">
            <w:pPr>
              <w:spacing w:after="120" w:line="240" w:lineRule="auto"/>
            </w:pPr>
            <w:r w:rsidRPr="0085173D">
              <w:t>working_hours</w:t>
            </w:r>
          </w:p>
        </w:tc>
        <w:tc>
          <w:tcPr>
            <w:tcW w:w="1384" w:type="dxa"/>
            <w:noWrap/>
            <w:hideMark/>
          </w:tcPr>
          <w:p w14:paraId="2176CCA2" w14:textId="77777777" w:rsidR="00DB5A3C" w:rsidRPr="0085173D" w:rsidRDefault="00DB5A3C" w:rsidP="00864883">
            <w:pPr>
              <w:spacing w:after="120" w:line="240" w:lineRule="auto"/>
            </w:pPr>
            <w:r w:rsidRPr="0085173D">
              <w:t>character</w:t>
            </w:r>
          </w:p>
        </w:tc>
        <w:tc>
          <w:tcPr>
            <w:tcW w:w="5528" w:type="dxa"/>
          </w:tcPr>
          <w:p w14:paraId="65952C81" w14:textId="77777777" w:rsidR="00DB5A3C" w:rsidRPr="0085173D" w:rsidRDefault="00DB5A3C" w:rsidP="00864883">
            <w:pPr>
              <w:spacing w:after="120" w:line="240" w:lineRule="auto"/>
            </w:pPr>
            <w:r w:rsidRPr="008B4BA8">
              <w:t>Part time</w:t>
            </w:r>
            <w:r>
              <w:t xml:space="preserve">; </w:t>
            </w:r>
            <w:r w:rsidRPr="008B4BA8">
              <w:t>Full time</w:t>
            </w:r>
          </w:p>
        </w:tc>
      </w:tr>
      <w:tr w:rsidR="00DB5A3C" w:rsidRPr="0085173D" w14:paraId="1C1CAD27" w14:textId="77777777" w:rsidTr="00864883">
        <w:trPr>
          <w:trHeight w:val="300"/>
        </w:trPr>
        <w:tc>
          <w:tcPr>
            <w:tcW w:w="2155" w:type="dxa"/>
            <w:noWrap/>
            <w:hideMark/>
          </w:tcPr>
          <w:p w14:paraId="77758876" w14:textId="77777777" w:rsidR="00DB5A3C" w:rsidRPr="0085173D" w:rsidRDefault="00DB5A3C" w:rsidP="00864883">
            <w:pPr>
              <w:spacing w:after="120" w:line="240" w:lineRule="auto"/>
            </w:pPr>
            <w:r w:rsidRPr="0085173D">
              <w:t>idexperience</w:t>
            </w:r>
          </w:p>
        </w:tc>
        <w:tc>
          <w:tcPr>
            <w:tcW w:w="1384" w:type="dxa"/>
            <w:noWrap/>
            <w:hideMark/>
          </w:tcPr>
          <w:p w14:paraId="73010742" w14:textId="77777777" w:rsidR="00DB5A3C" w:rsidRPr="0085173D" w:rsidRDefault="00DB5A3C" w:rsidP="00864883">
            <w:pPr>
              <w:spacing w:after="120" w:line="240" w:lineRule="auto"/>
            </w:pPr>
            <w:r w:rsidRPr="0085173D">
              <w:t>character</w:t>
            </w:r>
          </w:p>
        </w:tc>
        <w:tc>
          <w:tcPr>
            <w:tcW w:w="5528" w:type="dxa"/>
          </w:tcPr>
          <w:p w14:paraId="09805A81" w14:textId="77777777" w:rsidR="00DB5A3C" w:rsidRPr="0085173D" w:rsidRDefault="00DB5A3C" w:rsidP="00864883">
            <w:pPr>
              <w:spacing w:after="120" w:line="240" w:lineRule="auto"/>
            </w:pPr>
            <w:r>
              <w:t>1,..., 8</w:t>
            </w:r>
          </w:p>
        </w:tc>
      </w:tr>
      <w:tr w:rsidR="00DB5A3C" w:rsidRPr="0085173D" w14:paraId="328D5FC8" w14:textId="77777777" w:rsidTr="00864883">
        <w:trPr>
          <w:trHeight w:val="300"/>
        </w:trPr>
        <w:tc>
          <w:tcPr>
            <w:tcW w:w="2155" w:type="dxa"/>
            <w:noWrap/>
            <w:hideMark/>
          </w:tcPr>
          <w:p w14:paraId="132B840B" w14:textId="77777777" w:rsidR="00DB5A3C" w:rsidRPr="0085173D" w:rsidRDefault="00DB5A3C" w:rsidP="00864883">
            <w:pPr>
              <w:spacing w:after="120" w:line="240" w:lineRule="auto"/>
            </w:pPr>
            <w:r w:rsidRPr="0085173D">
              <w:t>experience</w:t>
            </w:r>
          </w:p>
        </w:tc>
        <w:tc>
          <w:tcPr>
            <w:tcW w:w="1384" w:type="dxa"/>
            <w:noWrap/>
            <w:hideMark/>
          </w:tcPr>
          <w:p w14:paraId="0775496E" w14:textId="77777777" w:rsidR="00DB5A3C" w:rsidRPr="0085173D" w:rsidRDefault="00DB5A3C" w:rsidP="00864883">
            <w:pPr>
              <w:spacing w:after="120" w:line="240" w:lineRule="auto"/>
            </w:pPr>
            <w:r w:rsidRPr="0085173D">
              <w:t>character</w:t>
            </w:r>
          </w:p>
        </w:tc>
        <w:tc>
          <w:tcPr>
            <w:tcW w:w="5528" w:type="dxa"/>
          </w:tcPr>
          <w:p w14:paraId="398EB39D" w14:textId="77777777" w:rsidR="00DB5A3C" w:rsidRPr="0085173D" w:rsidRDefault="00DB5A3C" w:rsidP="00864883">
            <w:pPr>
              <w:spacing w:after="120" w:line="240" w:lineRule="auto"/>
            </w:pPr>
            <w:r w:rsidRPr="008B4BA8">
              <w:t>No experience</w:t>
            </w:r>
            <w:r>
              <w:t xml:space="preserve">; ..., </w:t>
            </w:r>
            <w:r w:rsidRPr="008B4BA8">
              <w:t>Over 10 years</w:t>
            </w:r>
          </w:p>
        </w:tc>
      </w:tr>
      <w:tr w:rsidR="00DB5A3C" w:rsidRPr="0085173D" w14:paraId="6AB94097" w14:textId="77777777" w:rsidTr="00864883">
        <w:trPr>
          <w:trHeight w:val="300"/>
        </w:trPr>
        <w:tc>
          <w:tcPr>
            <w:tcW w:w="2155" w:type="dxa"/>
            <w:noWrap/>
            <w:hideMark/>
          </w:tcPr>
          <w:p w14:paraId="74A05C03" w14:textId="77777777" w:rsidR="00DB5A3C" w:rsidRPr="0085173D" w:rsidRDefault="00DB5A3C" w:rsidP="00864883">
            <w:pPr>
              <w:spacing w:after="120" w:line="240" w:lineRule="auto"/>
            </w:pPr>
            <w:r w:rsidRPr="0085173D">
              <w:t>source_category</w:t>
            </w:r>
          </w:p>
        </w:tc>
        <w:tc>
          <w:tcPr>
            <w:tcW w:w="1384" w:type="dxa"/>
            <w:noWrap/>
            <w:hideMark/>
          </w:tcPr>
          <w:p w14:paraId="46F6CF8F" w14:textId="77777777" w:rsidR="00DB5A3C" w:rsidRPr="0085173D" w:rsidRDefault="00DB5A3C" w:rsidP="00864883">
            <w:pPr>
              <w:spacing w:after="120" w:line="240" w:lineRule="auto"/>
            </w:pPr>
            <w:r w:rsidRPr="0085173D">
              <w:t>character</w:t>
            </w:r>
          </w:p>
        </w:tc>
        <w:tc>
          <w:tcPr>
            <w:tcW w:w="5528" w:type="dxa"/>
          </w:tcPr>
          <w:p w14:paraId="05856D28" w14:textId="77777777" w:rsidR="00DB5A3C" w:rsidRPr="0085173D" w:rsidRDefault="00DB5A3C" w:rsidP="00864883">
            <w:pPr>
              <w:spacing w:after="120" w:line="240" w:lineRule="auto"/>
            </w:pPr>
            <w:r w:rsidRPr="008B4BA8">
              <w:t>Classified ads portal</w:t>
            </w:r>
            <w:r>
              <w:t xml:space="preserve">; </w:t>
            </w:r>
            <w:r w:rsidRPr="008B4BA8">
              <w:t>Company</w:t>
            </w:r>
            <w:r>
              <w:t xml:space="preserve">; </w:t>
            </w:r>
            <w:r w:rsidRPr="008B4BA8">
              <w:t>Education</w:t>
            </w:r>
            <w:r>
              <w:t xml:space="preserve">; </w:t>
            </w:r>
            <w:r w:rsidRPr="008B4BA8">
              <w:t>Employers organization</w:t>
            </w:r>
            <w:r>
              <w:t xml:space="preserve">; </w:t>
            </w:r>
            <w:r w:rsidRPr="008B4BA8">
              <w:t>Employment agency</w:t>
            </w:r>
            <w:r>
              <w:t xml:space="preserve">; </w:t>
            </w:r>
            <w:r w:rsidRPr="008B4BA8">
              <w:t>Employment website</w:t>
            </w:r>
            <w:r>
              <w:t xml:space="preserve">; </w:t>
            </w:r>
            <w:r w:rsidRPr="008B4BA8">
              <w:t>Job search engine</w:t>
            </w:r>
            <w:r>
              <w:t xml:space="preserve">; </w:t>
            </w:r>
            <w:r w:rsidRPr="008B4BA8">
              <w:t>Online newspaper</w:t>
            </w:r>
            <w:r>
              <w:t xml:space="preserve">; </w:t>
            </w:r>
            <w:r w:rsidRPr="008B4BA8">
              <w:t>Public employment service</w:t>
            </w:r>
          </w:p>
        </w:tc>
      </w:tr>
      <w:tr w:rsidR="00DB5A3C" w:rsidRPr="0085173D" w14:paraId="46B3690A" w14:textId="77777777" w:rsidTr="00864883">
        <w:trPr>
          <w:trHeight w:val="300"/>
        </w:trPr>
        <w:tc>
          <w:tcPr>
            <w:tcW w:w="2155" w:type="dxa"/>
            <w:noWrap/>
            <w:hideMark/>
          </w:tcPr>
          <w:p w14:paraId="5FEFCF60" w14:textId="77777777" w:rsidR="00DB5A3C" w:rsidRPr="0085173D" w:rsidRDefault="00DB5A3C" w:rsidP="00864883">
            <w:pPr>
              <w:spacing w:after="120" w:line="240" w:lineRule="auto"/>
            </w:pPr>
            <w:r w:rsidRPr="0085173D">
              <w:t>sourcecountry</w:t>
            </w:r>
          </w:p>
        </w:tc>
        <w:tc>
          <w:tcPr>
            <w:tcW w:w="1384" w:type="dxa"/>
            <w:noWrap/>
            <w:hideMark/>
          </w:tcPr>
          <w:p w14:paraId="0DF36CA5" w14:textId="77777777" w:rsidR="00DB5A3C" w:rsidRPr="0085173D" w:rsidRDefault="00DB5A3C" w:rsidP="00864883">
            <w:pPr>
              <w:spacing w:after="120" w:line="240" w:lineRule="auto"/>
            </w:pPr>
            <w:r w:rsidRPr="0085173D">
              <w:t>character</w:t>
            </w:r>
          </w:p>
        </w:tc>
        <w:tc>
          <w:tcPr>
            <w:tcW w:w="5528" w:type="dxa"/>
          </w:tcPr>
          <w:p w14:paraId="4E9BB674" w14:textId="77777777" w:rsidR="00DB5A3C" w:rsidRPr="0085173D" w:rsidRDefault="00DB5A3C" w:rsidP="00864883">
            <w:pPr>
              <w:spacing w:after="120" w:line="240" w:lineRule="auto"/>
            </w:pPr>
            <w:r>
              <w:t>FR, RO, US</w:t>
            </w:r>
          </w:p>
        </w:tc>
      </w:tr>
      <w:tr w:rsidR="00DB5A3C" w:rsidRPr="0085173D" w14:paraId="7B239A86" w14:textId="77777777" w:rsidTr="00864883">
        <w:trPr>
          <w:trHeight w:val="300"/>
        </w:trPr>
        <w:tc>
          <w:tcPr>
            <w:tcW w:w="2155" w:type="dxa"/>
            <w:noWrap/>
            <w:hideMark/>
          </w:tcPr>
          <w:p w14:paraId="6BD189DC" w14:textId="77777777" w:rsidR="00DB5A3C" w:rsidRPr="0085173D" w:rsidRDefault="00DB5A3C" w:rsidP="00864883">
            <w:pPr>
              <w:spacing w:after="120" w:line="240" w:lineRule="auto"/>
            </w:pPr>
            <w:r w:rsidRPr="0085173D">
              <w:t>source</w:t>
            </w:r>
          </w:p>
        </w:tc>
        <w:tc>
          <w:tcPr>
            <w:tcW w:w="1384" w:type="dxa"/>
            <w:noWrap/>
            <w:hideMark/>
          </w:tcPr>
          <w:p w14:paraId="60A2A5F8" w14:textId="77777777" w:rsidR="00DB5A3C" w:rsidRPr="0085173D" w:rsidRDefault="00DB5A3C" w:rsidP="00864883">
            <w:pPr>
              <w:spacing w:after="120" w:line="240" w:lineRule="auto"/>
            </w:pPr>
            <w:r w:rsidRPr="0085173D">
              <w:t>character</w:t>
            </w:r>
          </w:p>
        </w:tc>
        <w:tc>
          <w:tcPr>
            <w:tcW w:w="5528" w:type="dxa"/>
          </w:tcPr>
          <w:p w14:paraId="5AC60E68" w14:textId="77777777" w:rsidR="00DB5A3C" w:rsidRPr="0085173D" w:rsidRDefault="00DB5A3C" w:rsidP="00864883">
            <w:pPr>
              <w:spacing w:after="120" w:line="240" w:lineRule="auto"/>
            </w:pPr>
            <w:r w:rsidRPr="008B4BA8">
              <w:t>ADECCO</w:t>
            </w:r>
            <w:r>
              <w:t xml:space="preserve">; </w:t>
            </w:r>
            <w:r w:rsidRPr="008B4BA8">
              <w:t>ADZUNA</w:t>
            </w:r>
            <w:r>
              <w:t xml:space="preserve">; </w:t>
            </w:r>
            <w:r w:rsidRPr="008B4BA8">
              <w:t>AT_AMS</w:t>
            </w:r>
            <w:r>
              <w:t xml:space="preserve">; </w:t>
            </w:r>
            <w:r w:rsidRPr="008B4BA8">
              <w:t>AT_CAREERJET</w:t>
            </w:r>
            <w:r>
              <w:t>;...</w:t>
            </w:r>
          </w:p>
        </w:tc>
      </w:tr>
      <w:tr w:rsidR="00DB5A3C" w:rsidRPr="0085173D" w14:paraId="0608805A" w14:textId="77777777" w:rsidTr="00864883">
        <w:trPr>
          <w:trHeight w:val="300"/>
        </w:trPr>
        <w:tc>
          <w:tcPr>
            <w:tcW w:w="2155" w:type="dxa"/>
            <w:noWrap/>
            <w:hideMark/>
          </w:tcPr>
          <w:p w14:paraId="1FEBF25B" w14:textId="77777777" w:rsidR="00DB5A3C" w:rsidRPr="0085173D" w:rsidRDefault="00DB5A3C" w:rsidP="00864883">
            <w:pPr>
              <w:spacing w:after="120" w:line="240" w:lineRule="auto"/>
            </w:pPr>
            <w:r w:rsidRPr="0085173D">
              <w:t>site</w:t>
            </w:r>
          </w:p>
        </w:tc>
        <w:tc>
          <w:tcPr>
            <w:tcW w:w="1384" w:type="dxa"/>
            <w:noWrap/>
            <w:hideMark/>
          </w:tcPr>
          <w:p w14:paraId="39BD4149" w14:textId="77777777" w:rsidR="00DB5A3C" w:rsidRPr="0085173D" w:rsidRDefault="00DB5A3C" w:rsidP="00864883">
            <w:pPr>
              <w:spacing w:after="120" w:line="240" w:lineRule="auto"/>
            </w:pPr>
            <w:r w:rsidRPr="0085173D">
              <w:t>character</w:t>
            </w:r>
          </w:p>
        </w:tc>
        <w:tc>
          <w:tcPr>
            <w:tcW w:w="5528" w:type="dxa"/>
          </w:tcPr>
          <w:p w14:paraId="2C7E5826" w14:textId="77777777" w:rsidR="00DB5A3C" w:rsidRPr="0085173D" w:rsidRDefault="00DB5A3C" w:rsidP="00864883">
            <w:pPr>
              <w:spacing w:after="120" w:line="240" w:lineRule="auto"/>
            </w:pPr>
            <w:r w:rsidRPr="00CA0879">
              <w:t>academics</w:t>
            </w:r>
            <w:r>
              <w:t xml:space="preserve">; </w:t>
            </w:r>
            <w:r w:rsidRPr="00CA0879">
              <w:t>accenture</w:t>
            </w:r>
            <w:r>
              <w:t xml:space="preserve">; </w:t>
            </w:r>
            <w:r w:rsidRPr="00CA0879">
              <w:t>accesa</w:t>
            </w:r>
            <w:r>
              <w:t>; ...</w:t>
            </w:r>
          </w:p>
        </w:tc>
      </w:tr>
      <w:tr w:rsidR="00DB5A3C" w:rsidRPr="0085173D" w14:paraId="15BA272C" w14:textId="77777777" w:rsidTr="00864883">
        <w:trPr>
          <w:trHeight w:val="300"/>
        </w:trPr>
        <w:tc>
          <w:tcPr>
            <w:tcW w:w="2155" w:type="dxa"/>
            <w:noWrap/>
            <w:hideMark/>
          </w:tcPr>
          <w:p w14:paraId="0F30A84F" w14:textId="77777777" w:rsidR="00DB5A3C" w:rsidRPr="0085173D" w:rsidRDefault="00DB5A3C" w:rsidP="00864883">
            <w:pPr>
              <w:spacing w:after="120" w:line="240" w:lineRule="auto"/>
            </w:pPr>
            <w:r w:rsidRPr="0085173D">
              <w:t>companyname</w:t>
            </w:r>
          </w:p>
        </w:tc>
        <w:tc>
          <w:tcPr>
            <w:tcW w:w="1384" w:type="dxa"/>
            <w:noWrap/>
            <w:hideMark/>
          </w:tcPr>
          <w:p w14:paraId="58B5873C" w14:textId="77777777" w:rsidR="00DB5A3C" w:rsidRPr="0085173D" w:rsidRDefault="00DB5A3C" w:rsidP="00864883">
            <w:pPr>
              <w:spacing w:after="120" w:line="240" w:lineRule="auto"/>
            </w:pPr>
            <w:r w:rsidRPr="0085173D">
              <w:t>character</w:t>
            </w:r>
          </w:p>
        </w:tc>
        <w:tc>
          <w:tcPr>
            <w:tcW w:w="5528" w:type="dxa"/>
          </w:tcPr>
          <w:p w14:paraId="4711ECE7" w14:textId="77777777" w:rsidR="00DB5A3C" w:rsidRPr="0085173D" w:rsidRDefault="00DB5A3C" w:rsidP="00864883">
            <w:pPr>
              <w:spacing w:after="120" w:line="240" w:lineRule="auto"/>
            </w:pPr>
            <w:r w:rsidRPr="00CA0879">
              <w:t>cms careers; cmv; cn group</w:t>
            </w:r>
            <w:r>
              <w:t>; ...</w:t>
            </w:r>
          </w:p>
        </w:tc>
      </w:tr>
    </w:tbl>
    <w:p w14:paraId="57B3C31F" w14:textId="3D20B3EA" w:rsidR="00DB5A3C" w:rsidRDefault="00DB5A3C" w:rsidP="00DB5A3C">
      <w:pPr>
        <w:rPr>
          <w:lang w:val="en-GB"/>
        </w:rPr>
      </w:pPr>
    </w:p>
    <w:p w14:paraId="2AA2F479" w14:textId="17AF7D60" w:rsidR="00DB5A3C" w:rsidRPr="00DB5A3C" w:rsidRDefault="00DB5A3C" w:rsidP="00DB5A3C">
      <w:pPr>
        <w:pStyle w:val="Beskrivning"/>
        <w:rPr>
          <w:lang w:val="en-GB"/>
        </w:rPr>
      </w:pPr>
      <w:bookmarkStart w:id="532" w:name="_Ref51009099"/>
      <w:bookmarkStart w:id="533" w:name="_Toc51312470"/>
      <w:r>
        <w:t xml:space="preserve">Table </w:t>
      </w:r>
      <w:r w:rsidR="00B10991">
        <w:fldChar w:fldCharType="begin"/>
      </w:r>
      <w:r w:rsidR="00B10991">
        <w:instrText xml:space="preserve"> SEQ Table \* ARABIC </w:instrText>
      </w:r>
      <w:r w:rsidR="00B10991">
        <w:fldChar w:fldCharType="separate"/>
      </w:r>
      <w:r w:rsidR="00355D35">
        <w:rPr>
          <w:noProof/>
        </w:rPr>
        <w:t>1</w:t>
      </w:r>
      <w:r w:rsidR="00B10991">
        <w:rPr>
          <w:noProof/>
        </w:rPr>
        <w:fldChar w:fldCharType="end"/>
      </w:r>
      <w:bookmarkEnd w:id="532"/>
      <w:r>
        <w:t xml:space="preserve">: </w:t>
      </w:r>
      <w:r w:rsidRPr="00140F19">
        <w:t>Structure of CEDEFOP data</w:t>
      </w:r>
      <w:bookmarkEnd w:id="533"/>
    </w:p>
    <w:p w14:paraId="53C8305E" w14:textId="0EA80050" w:rsidR="004744D9" w:rsidRPr="004744D9" w:rsidRDefault="004744D9" w:rsidP="004744D9">
      <w:pPr>
        <w:jc w:val="both"/>
        <w:rPr>
          <w:lang w:val="en-GB"/>
        </w:rPr>
      </w:pPr>
      <w:r>
        <w:rPr>
          <w:lang w:val="en-GB"/>
        </w:rPr>
        <w:t xml:space="preserve">Dataset V1 was available in June 2019 covered the period </w:t>
      </w:r>
      <w:r w:rsidRPr="00717B10">
        <w:rPr>
          <w:lang w:val="en-GB"/>
        </w:rPr>
        <w:t xml:space="preserve">July 2018- </w:t>
      </w:r>
      <w:r>
        <w:rPr>
          <w:lang w:val="en-GB"/>
        </w:rPr>
        <w:t>March</w:t>
      </w:r>
      <w:r w:rsidRPr="00717B10">
        <w:rPr>
          <w:lang w:val="en-GB"/>
        </w:rPr>
        <w:t xml:space="preserve"> 2019</w:t>
      </w:r>
      <w:r>
        <w:rPr>
          <w:lang w:val="en-GB"/>
        </w:rPr>
        <w:t xml:space="preserve">. </w:t>
      </w:r>
      <w:r w:rsidRPr="004744D9">
        <w:rPr>
          <w:lang w:val="en-GB"/>
        </w:rPr>
        <w:t xml:space="preserve">The dataset encompasses 64.3 millions of records. After exclusion of duplicate cases (query: SELECT COUNTRY, </w:t>
      </w:r>
      <w:proofErr w:type="gramStart"/>
      <w:r w:rsidRPr="004744D9">
        <w:rPr>
          <w:lang w:val="en-GB"/>
        </w:rPr>
        <w:t>COUNT(</w:t>
      </w:r>
      <w:proofErr w:type="gramEnd"/>
      <w:r w:rsidRPr="004744D9">
        <w:rPr>
          <w:lang w:val="en-GB"/>
        </w:rPr>
        <w:t>DISTINCT GENERAL_ID) as num_job_vacancy), the dataset displays 55.5 millions of unique records, or “Online job vacancy” (OJV) advertisements covering the period July 2018 - March 2019 and 13 countries</w:t>
      </w:r>
      <w:r>
        <w:rPr>
          <w:lang w:val="en-GB"/>
        </w:rPr>
        <w:t xml:space="preserve">. </w:t>
      </w:r>
    </w:p>
    <w:p w14:paraId="5F8BDFB9" w14:textId="5EDACCC2" w:rsidR="00717B10" w:rsidRDefault="00717B10" w:rsidP="006619FB">
      <w:pPr>
        <w:spacing w:after="160" w:line="259" w:lineRule="auto"/>
        <w:jc w:val="both"/>
        <w:rPr>
          <w:lang w:val="en-GB"/>
        </w:rPr>
      </w:pPr>
      <w:r>
        <w:rPr>
          <w:lang w:val="en-GB"/>
        </w:rPr>
        <w:t>Data</w:t>
      </w:r>
      <w:r w:rsidR="004744D9">
        <w:rPr>
          <w:lang w:val="en-GB"/>
        </w:rPr>
        <w:t>set</w:t>
      </w:r>
      <w:r>
        <w:rPr>
          <w:lang w:val="en-GB"/>
        </w:rPr>
        <w:t xml:space="preserve"> </w:t>
      </w:r>
      <w:r w:rsidR="004744D9">
        <w:rPr>
          <w:lang w:val="en-GB"/>
        </w:rPr>
        <w:t xml:space="preserve">V2 was </w:t>
      </w:r>
      <w:r>
        <w:rPr>
          <w:lang w:val="en-GB"/>
        </w:rPr>
        <w:t>availa</w:t>
      </w:r>
      <w:r w:rsidR="004744D9">
        <w:rPr>
          <w:lang w:val="en-GB"/>
        </w:rPr>
        <w:t xml:space="preserve">ble </w:t>
      </w:r>
      <w:r>
        <w:rPr>
          <w:lang w:val="en-GB"/>
        </w:rPr>
        <w:t>during the second half of March 2020 covered</w:t>
      </w:r>
      <w:r w:rsidRPr="00717B10">
        <w:rPr>
          <w:lang w:val="en-GB"/>
        </w:rPr>
        <w:t xml:space="preserve"> the period July 2018- September 2019, i.e. a period of 15 months or 5 q</w:t>
      </w:r>
      <w:r>
        <w:rPr>
          <w:lang w:val="en-GB"/>
        </w:rPr>
        <w:t xml:space="preserve">uarters for all 28 EU countries and </w:t>
      </w:r>
      <w:r w:rsidRPr="00717B10">
        <w:rPr>
          <w:lang w:val="en-GB"/>
        </w:rPr>
        <w:t xml:space="preserve">encompasses 107.83 millions of records (V1: 64.3; +43.5 millions; +67.6%). After exclusion of duplicate cases (query: SELECT COUNTRY, </w:t>
      </w:r>
      <w:proofErr w:type="gramStart"/>
      <w:r w:rsidRPr="00717B10">
        <w:rPr>
          <w:lang w:val="en-GB"/>
        </w:rPr>
        <w:t>COUNT(</w:t>
      </w:r>
      <w:proofErr w:type="gramEnd"/>
      <w:r w:rsidRPr="00717B10">
        <w:rPr>
          <w:lang w:val="en-GB"/>
        </w:rPr>
        <w:t>DISTINCT GENERAL_ID) as num_job_vacancy), the V2 dataset displays 92.4 millions of unique records, or “OJAs = Online job advertisements” (V1: 55.5 mil</w:t>
      </w:r>
      <w:r w:rsidR="00AB139C">
        <w:rPr>
          <w:lang w:val="en-GB"/>
        </w:rPr>
        <w:t>lions; +36.9 millions; + 66.5%)</w:t>
      </w:r>
      <w:r w:rsidR="003B34F4" w:rsidRPr="00E36B2E">
        <w:rPr>
          <w:rStyle w:val="Fotnotsreferens"/>
          <w:lang w:val="en-GB"/>
        </w:rPr>
        <w:footnoteReference w:id="4"/>
      </w:r>
      <w:r w:rsidR="003B34F4">
        <w:rPr>
          <w:lang w:val="en-GB"/>
        </w:rPr>
        <w:t>.</w:t>
      </w:r>
    </w:p>
    <w:p w14:paraId="0AEE095E" w14:textId="77777777" w:rsidR="00D40899" w:rsidRDefault="00D40899" w:rsidP="006619FB">
      <w:pPr>
        <w:spacing w:after="160" w:line="259" w:lineRule="auto"/>
        <w:jc w:val="both"/>
        <w:rPr>
          <w:lang w:val="en-GB"/>
        </w:rPr>
      </w:pPr>
    </w:p>
    <w:p w14:paraId="4408C813" w14:textId="1FF06875" w:rsidR="00AB139C" w:rsidRDefault="00AB139C" w:rsidP="006619FB">
      <w:pPr>
        <w:spacing w:after="160" w:line="259" w:lineRule="auto"/>
        <w:jc w:val="both"/>
        <w:rPr>
          <w:lang w:val="en-GB"/>
        </w:rPr>
      </w:pPr>
      <w:r>
        <w:rPr>
          <w:noProof/>
          <w:lang w:val="sv-SE" w:eastAsia="sv-SE"/>
        </w:rPr>
        <w:lastRenderedPageBreak/>
        <w:drawing>
          <wp:inline distT="0" distB="0" distL="0" distR="0" wp14:anchorId="64E40507" wp14:editId="0F8F8D52">
            <wp:extent cx="5724525" cy="2352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14:paraId="6E98AC02" w14:textId="56414459" w:rsidR="006619FB" w:rsidRDefault="006619FB" w:rsidP="006619FB">
      <w:pPr>
        <w:pStyle w:val="Beskrivning"/>
      </w:pPr>
      <w:bookmarkStart w:id="534" w:name="_Toc51930077"/>
      <w:r>
        <w:t xml:space="preserve">Figure </w:t>
      </w:r>
      <w:r w:rsidR="00B10991">
        <w:fldChar w:fldCharType="begin"/>
      </w:r>
      <w:r w:rsidR="00B10991">
        <w:instrText xml:space="preserve"> SEQ Figure \* ARABIC </w:instrText>
      </w:r>
      <w:r w:rsidR="00B10991">
        <w:fldChar w:fldCharType="separate"/>
      </w:r>
      <w:r w:rsidR="00355D35">
        <w:rPr>
          <w:noProof/>
        </w:rPr>
        <w:t>1</w:t>
      </w:r>
      <w:r w:rsidR="00B10991">
        <w:rPr>
          <w:noProof/>
        </w:rPr>
        <w:fldChar w:fldCharType="end"/>
      </w:r>
      <w:r>
        <w:t xml:space="preserve">: </w:t>
      </w:r>
      <w:r w:rsidRPr="00BB6DA5">
        <w:t>Graphical representation of monthly OJA (absolute figures V2 before 25.03.2020; 15 months)</w:t>
      </w:r>
      <w:bookmarkEnd w:id="534"/>
    </w:p>
    <w:p w14:paraId="11FF94CA" w14:textId="3D7326F6" w:rsidR="001178FF" w:rsidRDefault="004744D9" w:rsidP="004744D9">
      <w:pPr>
        <w:pStyle w:val="Rubrik2"/>
        <w:rPr>
          <w:lang w:val="en-GB"/>
        </w:rPr>
      </w:pPr>
      <w:bookmarkStart w:id="535" w:name="_Toc51930055"/>
      <w:r w:rsidRPr="004744D9">
        <w:rPr>
          <w:lang w:val="en-GB"/>
        </w:rPr>
        <w:t>OJA versus country population size and GDP</w:t>
      </w:r>
      <w:bookmarkEnd w:id="535"/>
    </w:p>
    <w:p w14:paraId="14FBD07E" w14:textId="66B1A253" w:rsidR="001178FF" w:rsidRDefault="004744D9" w:rsidP="006619FB">
      <w:pPr>
        <w:spacing w:after="160" w:line="259" w:lineRule="auto"/>
        <w:jc w:val="both"/>
        <w:rPr>
          <w:lang w:val="en-GB"/>
        </w:rPr>
      </w:pPr>
      <w:r>
        <w:rPr>
          <w:lang w:val="en-GB"/>
        </w:rPr>
        <w:t>C</w:t>
      </w:r>
      <w:r w:rsidRPr="004744D9">
        <w:rPr>
          <w:lang w:val="en-GB"/>
        </w:rPr>
        <w:t xml:space="preserve">lear relationship between OJA and population size and GDP </w:t>
      </w:r>
      <w:proofErr w:type="gramStart"/>
      <w:r w:rsidRPr="004744D9">
        <w:rPr>
          <w:lang w:val="en-GB"/>
        </w:rPr>
        <w:t>has been found</w:t>
      </w:r>
      <w:proofErr w:type="gramEnd"/>
      <w:r w:rsidRPr="004744D9">
        <w:rPr>
          <w:lang w:val="en-GB"/>
        </w:rPr>
        <w:t xml:space="preserve"> with two subsets of countries. </w:t>
      </w:r>
      <w:r w:rsidR="007928A6">
        <w:rPr>
          <w:lang w:val="en-GB"/>
        </w:rPr>
        <w:fldChar w:fldCharType="begin"/>
      </w:r>
      <w:r w:rsidR="007928A6">
        <w:rPr>
          <w:lang w:val="en-GB"/>
        </w:rPr>
        <w:instrText xml:space="preserve"> REF _Ref51009204 \h </w:instrText>
      </w:r>
      <w:r w:rsidR="007928A6">
        <w:rPr>
          <w:lang w:val="en-GB"/>
        </w:rPr>
      </w:r>
      <w:r w:rsidR="007928A6">
        <w:rPr>
          <w:lang w:val="en-GB"/>
        </w:rPr>
        <w:fldChar w:fldCharType="separate"/>
      </w:r>
      <w:r w:rsidR="007928A6">
        <w:t xml:space="preserve">Figure </w:t>
      </w:r>
      <w:r w:rsidR="007928A6">
        <w:rPr>
          <w:noProof/>
        </w:rPr>
        <w:t>2</w:t>
      </w:r>
      <w:r w:rsidR="007928A6">
        <w:rPr>
          <w:lang w:val="en-GB"/>
        </w:rPr>
        <w:fldChar w:fldCharType="end"/>
      </w:r>
      <w:r w:rsidRPr="004744D9">
        <w:rPr>
          <w:lang w:val="en-GB"/>
        </w:rPr>
        <w:t xml:space="preserve"> presents the results for the V2 dataset. The same pattern appears with RO and several small countries (mostly from Eastern Europe, but also FI, DK and PT) joining the group of Poland, Spain and Italy with relatively lower rates of OJAs relative to population size.</w:t>
      </w:r>
    </w:p>
    <w:p w14:paraId="4443D928" w14:textId="77777777" w:rsidR="004744D9" w:rsidRDefault="004744D9" w:rsidP="006619FB">
      <w:pPr>
        <w:spacing w:after="160" w:line="259" w:lineRule="auto"/>
        <w:jc w:val="both"/>
        <w:rPr>
          <w:lang w:val="en-GB"/>
        </w:rPr>
      </w:pPr>
    </w:p>
    <w:p w14:paraId="79EEA50D" w14:textId="6706B3CC" w:rsidR="004744D9" w:rsidRDefault="004744D9" w:rsidP="006619FB">
      <w:pPr>
        <w:spacing w:after="160" w:line="259" w:lineRule="auto"/>
        <w:jc w:val="both"/>
        <w:rPr>
          <w:lang w:val="en-GB"/>
        </w:rPr>
      </w:pPr>
      <w:r>
        <w:rPr>
          <w:noProof/>
          <w:lang w:val="sv-SE" w:eastAsia="sv-SE"/>
        </w:rPr>
        <w:lastRenderedPageBreak/>
        <w:drawing>
          <wp:inline distT="0" distB="0" distL="0" distR="0" wp14:anchorId="314211C4" wp14:editId="112D4DB8">
            <wp:extent cx="5724525" cy="5600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5600700"/>
                    </a:xfrm>
                    <a:prstGeom prst="rect">
                      <a:avLst/>
                    </a:prstGeom>
                    <a:noFill/>
                    <a:ln>
                      <a:noFill/>
                    </a:ln>
                  </pic:spPr>
                </pic:pic>
              </a:graphicData>
            </a:graphic>
          </wp:inline>
        </w:drawing>
      </w:r>
    </w:p>
    <w:p w14:paraId="072C8815" w14:textId="57C481EF" w:rsidR="004744D9" w:rsidRDefault="004744D9" w:rsidP="004744D9">
      <w:pPr>
        <w:pStyle w:val="Beskrivning"/>
        <w:rPr>
          <w:lang w:val="en-GB"/>
        </w:rPr>
      </w:pPr>
      <w:bookmarkStart w:id="536" w:name="_Ref51009204"/>
      <w:bookmarkStart w:id="537" w:name="_Toc51930078"/>
      <w:r>
        <w:t xml:space="preserve">Figure </w:t>
      </w:r>
      <w:r w:rsidR="00B10991">
        <w:fldChar w:fldCharType="begin"/>
      </w:r>
      <w:r w:rsidR="00B10991">
        <w:instrText xml:space="preserve"> SEQ Figure \* ARABIC </w:instrText>
      </w:r>
      <w:r w:rsidR="00B10991">
        <w:fldChar w:fldCharType="separate"/>
      </w:r>
      <w:r w:rsidR="00355D35">
        <w:rPr>
          <w:noProof/>
        </w:rPr>
        <w:t>2</w:t>
      </w:r>
      <w:r w:rsidR="00B10991">
        <w:rPr>
          <w:noProof/>
        </w:rPr>
        <w:fldChar w:fldCharType="end"/>
      </w:r>
      <w:bookmarkEnd w:id="536"/>
      <w:r>
        <w:t xml:space="preserve">: </w:t>
      </w:r>
      <w:r w:rsidRPr="006C4475">
        <w:t xml:space="preserve">Scatterplots of relationships between OJA population size and GDP for V2 CEDEFOP datasets. Left: all countries; </w:t>
      </w:r>
      <w:proofErr w:type="gramStart"/>
      <w:r w:rsidRPr="006C4475">
        <w:t>right :</w:t>
      </w:r>
      <w:proofErr w:type="gramEnd"/>
      <w:r w:rsidRPr="006C4475">
        <w:t xml:space="preserve"> focus on smaller countries with populations size &lt; 12 mio. </w:t>
      </w:r>
      <w:proofErr w:type="gramStart"/>
      <w:r w:rsidRPr="006C4475">
        <w:t>or</w:t>
      </w:r>
      <w:proofErr w:type="gramEnd"/>
      <w:r w:rsidRPr="006C4475">
        <w:t xml:space="preserve"> GDP &lt; 700 billions USD)</w:t>
      </w:r>
      <w:bookmarkEnd w:id="537"/>
    </w:p>
    <w:p w14:paraId="3E21997E" w14:textId="1D89141D" w:rsidR="00305646" w:rsidRPr="00305646" w:rsidRDefault="00305646" w:rsidP="00305646">
      <w:pPr>
        <w:spacing w:after="160" w:line="259" w:lineRule="auto"/>
        <w:jc w:val="both"/>
        <w:rPr>
          <w:lang w:val="en-GB"/>
        </w:rPr>
      </w:pPr>
      <w:r w:rsidRPr="00305646">
        <w:rPr>
          <w:lang w:val="en-GB"/>
        </w:rPr>
        <w:t xml:space="preserve">This relationship </w:t>
      </w:r>
      <w:proofErr w:type="gramStart"/>
      <w:r w:rsidRPr="00305646">
        <w:rPr>
          <w:lang w:val="en-GB"/>
        </w:rPr>
        <w:t>has been</w:t>
      </w:r>
      <w:r>
        <w:rPr>
          <w:lang w:val="en-GB"/>
        </w:rPr>
        <w:t xml:space="preserve"> first</w:t>
      </w:r>
      <w:r w:rsidRPr="00305646">
        <w:rPr>
          <w:lang w:val="en-GB"/>
        </w:rPr>
        <w:t xml:space="preserve"> tested</w:t>
      </w:r>
      <w:proofErr w:type="gramEnd"/>
      <w:r>
        <w:rPr>
          <w:lang w:val="en-GB"/>
        </w:rPr>
        <w:t xml:space="preserve"> using V1 dataset in a</w:t>
      </w:r>
      <w:r w:rsidRPr="00305646">
        <w:rPr>
          <w:lang w:val="en-GB"/>
        </w:rPr>
        <w:t xml:space="preserve"> modelling approach by regression of OJVs against these two variables using the following results:</w:t>
      </w:r>
    </w:p>
    <w:p w14:paraId="2A0A5C87" w14:textId="77777777" w:rsidR="00305646" w:rsidRPr="00305646" w:rsidRDefault="00305646" w:rsidP="00305646">
      <w:pPr>
        <w:spacing w:after="160" w:line="259" w:lineRule="auto"/>
        <w:jc w:val="both"/>
        <w:rPr>
          <w:lang w:val="en-GB"/>
        </w:rPr>
      </w:pPr>
      <w:r w:rsidRPr="00305646">
        <w:rPr>
          <w:lang w:val="en-GB"/>
        </w:rPr>
        <w:t>a)</w:t>
      </w:r>
      <w:r w:rsidRPr="00305646">
        <w:rPr>
          <w:lang w:val="en-GB"/>
        </w:rPr>
        <w:tab/>
        <w:t>the regression of OJVs against Population size shows a significant relationship with an adjusted squared R of 0.66 indicating that population size explains 66% of the variance of OJVs (adj. R2=0.78 for log transformed data).</w:t>
      </w:r>
    </w:p>
    <w:p w14:paraId="6A8C7424" w14:textId="77777777" w:rsidR="00305646" w:rsidRPr="00305646" w:rsidRDefault="00305646" w:rsidP="00305646">
      <w:pPr>
        <w:spacing w:after="160" w:line="259" w:lineRule="auto"/>
        <w:jc w:val="both"/>
        <w:rPr>
          <w:lang w:val="en-GB"/>
        </w:rPr>
      </w:pPr>
      <w:r w:rsidRPr="00305646">
        <w:rPr>
          <w:lang w:val="en-GB"/>
        </w:rPr>
        <w:t>b)</w:t>
      </w:r>
      <w:r w:rsidRPr="00305646">
        <w:rPr>
          <w:lang w:val="en-GB"/>
        </w:rPr>
        <w:tab/>
      </w:r>
      <w:proofErr w:type="gramStart"/>
      <w:r w:rsidRPr="00305646">
        <w:rPr>
          <w:lang w:val="en-GB"/>
        </w:rPr>
        <w:t>the</w:t>
      </w:r>
      <w:proofErr w:type="gramEnd"/>
      <w:r w:rsidRPr="00305646">
        <w:rPr>
          <w:lang w:val="en-GB"/>
        </w:rPr>
        <w:t xml:space="preserve"> regression of OJVs against GDP returns an even stronger relationship : adj. R2=0.85 (adj. R2 =0.90 for log transformed data).</w:t>
      </w:r>
    </w:p>
    <w:p w14:paraId="295085C3" w14:textId="77777777" w:rsidR="00305646" w:rsidRPr="00305646" w:rsidRDefault="00305646" w:rsidP="00305646">
      <w:pPr>
        <w:spacing w:after="160" w:line="259" w:lineRule="auto"/>
        <w:jc w:val="both"/>
        <w:rPr>
          <w:lang w:val="en-GB"/>
        </w:rPr>
      </w:pPr>
      <w:r w:rsidRPr="00305646">
        <w:rPr>
          <w:lang w:val="en-GB"/>
        </w:rPr>
        <w:t>c)</w:t>
      </w:r>
      <w:r w:rsidRPr="00305646">
        <w:rPr>
          <w:lang w:val="en-GB"/>
        </w:rPr>
        <w:tab/>
      </w:r>
      <w:proofErr w:type="gramStart"/>
      <w:r w:rsidRPr="00305646">
        <w:rPr>
          <w:lang w:val="en-GB"/>
        </w:rPr>
        <w:t>the</w:t>
      </w:r>
      <w:proofErr w:type="gramEnd"/>
      <w:r w:rsidRPr="00305646">
        <w:rPr>
          <w:lang w:val="en-GB"/>
        </w:rPr>
        <w:t xml:space="preserve"> regression of OJVs against Population size and GDP returns an adj. R2  of 0.87 ((adj. R2=0.88 for log transformed data).</w:t>
      </w:r>
    </w:p>
    <w:p w14:paraId="1B7A33B7" w14:textId="33AA9F60" w:rsidR="001178FF" w:rsidRDefault="00E00708" w:rsidP="00305646">
      <w:pPr>
        <w:spacing w:after="160" w:line="259" w:lineRule="auto"/>
        <w:jc w:val="both"/>
        <w:rPr>
          <w:lang w:val="en-GB"/>
        </w:rPr>
      </w:pPr>
      <w:r>
        <w:rPr>
          <w:lang w:val="en-GB"/>
        </w:rPr>
        <w:fldChar w:fldCharType="begin"/>
      </w:r>
      <w:r>
        <w:rPr>
          <w:lang w:val="en-GB"/>
        </w:rPr>
        <w:instrText xml:space="preserve"> REF _Ref51009245 \h </w:instrText>
      </w:r>
      <w:r>
        <w:rPr>
          <w:lang w:val="en-GB"/>
        </w:rPr>
      </w:r>
      <w:r>
        <w:rPr>
          <w:lang w:val="en-GB"/>
        </w:rPr>
        <w:fldChar w:fldCharType="separate"/>
      </w:r>
      <w:r>
        <w:t xml:space="preserve">Figure </w:t>
      </w:r>
      <w:r>
        <w:rPr>
          <w:noProof/>
        </w:rPr>
        <w:t>3</w:t>
      </w:r>
      <w:r>
        <w:rPr>
          <w:lang w:val="en-GB"/>
        </w:rPr>
        <w:fldChar w:fldCharType="end"/>
      </w:r>
      <w:r w:rsidR="00305646" w:rsidRPr="00305646">
        <w:rPr>
          <w:lang w:val="en-GB"/>
        </w:rPr>
        <w:t xml:space="preserve"> displays graphically the relationship between observed and fitted OJVs for the 13 countries for which CEDEFOP data are available. The graph shows that the data for all countries </w:t>
      </w:r>
      <w:proofErr w:type="gramStart"/>
      <w:r w:rsidR="00305646" w:rsidRPr="00305646">
        <w:rPr>
          <w:lang w:val="en-GB"/>
        </w:rPr>
        <w:t>are aligned</w:t>
      </w:r>
      <w:proofErr w:type="gramEnd"/>
      <w:r w:rsidR="00305646" w:rsidRPr="00305646">
        <w:rPr>
          <w:lang w:val="en-GB"/>
        </w:rPr>
        <w:t xml:space="preserve"> on a straight line (log scale) with dots for CR, PL, E and IT no more forming a particular cluster. Predictions </w:t>
      </w:r>
      <w:r w:rsidR="00305646" w:rsidRPr="00305646">
        <w:rPr>
          <w:lang w:val="en-GB"/>
        </w:rPr>
        <w:lastRenderedPageBreak/>
        <w:t>for E and IT seem to be slightly overcorrected. Perhaps additional variables might help improving the fit for these countries.</w:t>
      </w:r>
    </w:p>
    <w:p w14:paraId="60FC7FE3" w14:textId="405BCAB4" w:rsidR="00305646" w:rsidRDefault="00305646" w:rsidP="006619FB">
      <w:pPr>
        <w:spacing w:after="160" w:line="259" w:lineRule="auto"/>
        <w:jc w:val="both"/>
        <w:rPr>
          <w:lang w:val="en-GB"/>
        </w:rPr>
      </w:pPr>
      <w:r w:rsidRPr="00E36B2E">
        <w:rPr>
          <w:noProof/>
          <w:lang w:val="sv-SE" w:eastAsia="sv-SE"/>
        </w:rPr>
        <w:drawing>
          <wp:inline distT="0" distB="0" distL="0" distR="0" wp14:anchorId="1C7C1FA7" wp14:editId="120B57E6">
            <wp:extent cx="5238750" cy="293338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750" cy="2933382"/>
                    </a:xfrm>
                    <a:prstGeom prst="rect">
                      <a:avLst/>
                    </a:prstGeom>
                    <a:noFill/>
                    <a:ln>
                      <a:noFill/>
                    </a:ln>
                  </pic:spPr>
                </pic:pic>
              </a:graphicData>
            </a:graphic>
          </wp:inline>
        </w:drawing>
      </w:r>
    </w:p>
    <w:p w14:paraId="51C307AC" w14:textId="2BE3FE33" w:rsidR="00305646" w:rsidRDefault="00305646" w:rsidP="00305646">
      <w:pPr>
        <w:pStyle w:val="Beskrivning"/>
        <w:rPr>
          <w:lang w:val="en-GB"/>
        </w:rPr>
      </w:pPr>
      <w:bookmarkStart w:id="538" w:name="_Ref51009245"/>
      <w:bookmarkStart w:id="539" w:name="_Toc51930079"/>
      <w:r>
        <w:t xml:space="preserve">Figure </w:t>
      </w:r>
      <w:r w:rsidR="00B10991">
        <w:fldChar w:fldCharType="begin"/>
      </w:r>
      <w:r w:rsidR="00B10991">
        <w:instrText xml:space="preserve"> SEQ Figure \* ARABIC </w:instrText>
      </w:r>
      <w:r w:rsidR="00B10991">
        <w:fldChar w:fldCharType="separate"/>
      </w:r>
      <w:r w:rsidR="00355D35">
        <w:rPr>
          <w:noProof/>
        </w:rPr>
        <w:t>3</w:t>
      </w:r>
      <w:r w:rsidR="00B10991">
        <w:rPr>
          <w:noProof/>
        </w:rPr>
        <w:fldChar w:fldCharType="end"/>
      </w:r>
      <w:bookmarkEnd w:id="538"/>
      <w:r>
        <w:t xml:space="preserve">: </w:t>
      </w:r>
      <w:r w:rsidRPr="007E1382">
        <w:t xml:space="preserve">Scatterplot of OJVs predicted (or fitted) by the model (vertical axis) against observed OJVs for the 13 countries of the </w:t>
      </w:r>
      <w:r>
        <w:t xml:space="preserve">V1 </w:t>
      </w:r>
      <w:r w:rsidRPr="007E1382">
        <w:t>CEDFOP data (log scales)</w:t>
      </w:r>
      <w:bookmarkEnd w:id="539"/>
    </w:p>
    <w:p w14:paraId="390935B3" w14:textId="008CEBBA" w:rsidR="00B9153F" w:rsidRDefault="00B9153F" w:rsidP="006619FB">
      <w:pPr>
        <w:spacing w:after="160" w:line="259" w:lineRule="auto"/>
        <w:jc w:val="both"/>
        <w:rPr>
          <w:lang w:val="en-GB"/>
        </w:rPr>
      </w:pPr>
      <w:r w:rsidRPr="00B9153F">
        <w:rPr>
          <w:lang w:val="en-GB"/>
        </w:rPr>
        <w:t xml:space="preserve">Predictions for the 19 remaining countries </w:t>
      </w:r>
      <w:r>
        <w:rPr>
          <w:lang w:val="en-GB"/>
        </w:rPr>
        <w:t>without</w:t>
      </w:r>
      <w:r w:rsidRPr="00B9153F">
        <w:rPr>
          <w:lang w:val="en-GB"/>
        </w:rPr>
        <w:t xml:space="preserve"> CEDEFOP data </w:t>
      </w:r>
      <w:proofErr w:type="gramStart"/>
      <w:r>
        <w:rPr>
          <w:lang w:val="en-GB"/>
        </w:rPr>
        <w:t>were estimated</w:t>
      </w:r>
      <w:proofErr w:type="gramEnd"/>
      <w:r w:rsidRPr="00B9153F">
        <w:rPr>
          <w:lang w:val="en-GB"/>
        </w:rPr>
        <w:t>.</w:t>
      </w:r>
      <w:r>
        <w:rPr>
          <w:lang w:val="en-GB"/>
        </w:rPr>
        <w:t xml:space="preserve"> The results (</w:t>
      </w:r>
      <w:r w:rsidR="00B246A9">
        <w:rPr>
          <w:lang w:val="en-GB"/>
        </w:rPr>
        <w:fldChar w:fldCharType="begin"/>
      </w:r>
      <w:r w:rsidR="00B246A9">
        <w:rPr>
          <w:lang w:val="en-GB"/>
        </w:rPr>
        <w:instrText xml:space="preserve"> REF _Ref51009272 \h </w:instrText>
      </w:r>
      <w:r w:rsidR="00B246A9">
        <w:rPr>
          <w:lang w:val="en-GB"/>
        </w:rPr>
      </w:r>
      <w:r w:rsidR="00B246A9">
        <w:rPr>
          <w:lang w:val="en-GB"/>
        </w:rPr>
        <w:fldChar w:fldCharType="separate"/>
      </w:r>
      <w:r w:rsidR="00B246A9">
        <w:t xml:space="preserve">Figure </w:t>
      </w:r>
      <w:r w:rsidR="00B246A9">
        <w:rPr>
          <w:noProof/>
        </w:rPr>
        <w:t>4</w:t>
      </w:r>
      <w:r w:rsidR="00B246A9">
        <w:rPr>
          <w:lang w:val="en-GB"/>
        </w:rPr>
        <w:fldChar w:fldCharType="end"/>
      </w:r>
      <w:r>
        <w:rPr>
          <w:lang w:val="en-GB"/>
        </w:rPr>
        <w:t>) of predicted OJA</w:t>
      </w:r>
      <w:r w:rsidRPr="00B9153F">
        <w:rPr>
          <w:lang w:val="en-GB"/>
        </w:rPr>
        <w:t xml:space="preserve"> (vertical axis) against GDP (horizontal axis) show a similar pattern of predictions for the 19 </w:t>
      </w:r>
      <w:r w:rsidR="002C7B0C">
        <w:rPr>
          <w:lang w:val="en-GB"/>
        </w:rPr>
        <w:t>remaining EU countries (</w:t>
      </w:r>
      <w:r w:rsidR="002C7B0C">
        <w:rPr>
          <w:lang w:val="en-GB"/>
        </w:rPr>
        <w:fldChar w:fldCharType="begin"/>
      </w:r>
      <w:r w:rsidR="002C7B0C">
        <w:rPr>
          <w:lang w:val="en-GB"/>
        </w:rPr>
        <w:instrText xml:space="preserve"> REF _Ref51009272 \h </w:instrText>
      </w:r>
      <w:r w:rsidR="002C7B0C">
        <w:rPr>
          <w:lang w:val="en-GB"/>
        </w:rPr>
      </w:r>
      <w:r w:rsidR="002C7B0C">
        <w:rPr>
          <w:lang w:val="en-GB"/>
        </w:rPr>
        <w:fldChar w:fldCharType="separate"/>
      </w:r>
      <w:r w:rsidR="002C7B0C">
        <w:t xml:space="preserve">Figure </w:t>
      </w:r>
      <w:r w:rsidR="002C7B0C">
        <w:rPr>
          <w:noProof/>
        </w:rPr>
        <w:t>4</w:t>
      </w:r>
      <w:r w:rsidR="002C7B0C">
        <w:rPr>
          <w:lang w:val="en-GB"/>
        </w:rPr>
        <w:fldChar w:fldCharType="end"/>
      </w:r>
      <w:r w:rsidRPr="00B9153F">
        <w:rPr>
          <w:lang w:val="en-GB"/>
        </w:rPr>
        <w:t>b), as compared to the predictions for the 13 count</w:t>
      </w:r>
      <w:r>
        <w:rPr>
          <w:lang w:val="en-GB"/>
        </w:rPr>
        <w:t>ries with CEDEFOP data (Figure 4</w:t>
      </w:r>
      <w:r w:rsidRPr="00B9153F">
        <w:rPr>
          <w:lang w:val="en-GB"/>
        </w:rPr>
        <w:t xml:space="preserve">a).  </w:t>
      </w:r>
    </w:p>
    <w:p w14:paraId="7BD72B2E" w14:textId="14B58FB3" w:rsidR="00B9153F" w:rsidRDefault="00B9153F" w:rsidP="006619FB">
      <w:pPr>
        <w:spacing w:after="160" w:line="259" w:lineRule="auto"/>
        <w:jc w:val="both"/>
        <w:rPr>
          <w:lang w:val="en-GB"/>
        </w:rPr>
      </w:pPr>
      <w:r>
        <w:rPr>
          <w:noProof/>
          <w:lang w:val="sv-SE" w:eastAsia="sv-SE"/>
        </w:rPr>
        <w:drawing>
          <wp:inline distT="0" distB="0" distL="0" distR="0" wp14:anchorId="4842DE63" wp14:editId="5837D40A">
            <wp:extent cx="5724525" cy="3476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476625"/>
                    </a:xfrm>
                    <a:prstGeom prst="rect">
                      <a:avLst/>
                    </a:prstGeom>
                    <a:noFill/>
                    <a:ln>
                      <a:noFill/>
                    </a:ln>
                  </pic:spPr>
                </pic:pic>
              </a:graphicData>
            </a:graphic>
          </wp:inline>
        </w:drawing>
      </w:r>
    </w:p>
    <w:p w14:paraId="14567B28" w14:textId="72FFDCF4" w:rsidR="00B9153F" w:rsidRDefault="00B9153F" w:rsidP="00B9153F">
      <w:pPr>
        <w:pStyle w:val="Beskrivning"/>
        <w:rPr>
          <w:lang w:val="en-GB"/>
        </w:rPr>
      </w:pPr>
      <w:bookmarkStart w:id="540" w:name="_Ref51009272"/>
      <w:bookmarkStart w:id="541" w:name="_Toc51930080"/>
      <w:r>
        <w:t xml:space="preserve">Figure </w:t>
      </w:r>
      <w:r w:rsidR="00B10991">
        <w:fldChar w:fldCharType="begin"/>
      </w:r>
      <w:r w:rsidR="00B10991">
        <w:instrText xml:space="preserve"> SEQ Figure \* ARABIC </w:instrText>
      </w:r>
      <w:r w:rsidR="00B10991">
        <w:fldChar w:fldCharType="separate"/>
      </w:r>
      <w:r w:rsidR="00355D35">
        <w:rPr>
          <w:noProof/>
        </w:rPr>
        <w:t>4</w:t>
      </w:r>
      <w:r w:rsidR="00B10991">
        <w:rPr>
          <w:noProof/>
        </w:rPr>
        <w:fldChar w:fldCharType="end"/>
      </w:r>
      <w:bookmarkEnd w:id="540"/>
      <w:r>
        <w:t>: Prediction model</w:t>
      </w:r>
      <w:bookmarkEnd w:id="541"/>
    </w:p>
    <w:p w14:paraId="3EE052CA" w14:textId="69995CE7" w:rsidR="00B9153F" w:rsidRDefault="00B9153F" w:rsidP="006619FB">
      <w:pPr>
        <w:spacing w:after="160" w:line="259" w:lineRule="auto"/>
        <w:jc w:val="both"/>
        <w:rPr>
          <w:lang w:val="en-GB"/>
        </w:rPr>
      </w:pPr>
      <w:r w:rsidRPr="00B9153F">
        <w:rPr>
          <w:lang w:val="en-GB"/>
        </w:rPr>
        <w:lastRenderedPageBreak/>
        <w:t>In order to assess the adequacy of the model, the predicted OJVs for the 19 c</w:t>
      </w:r>
      <w:r w:rsidR="00D45B36">
        <w:rPr>
          <w:lang w:val="en-GB"/>
        </w:rPr>
        <w:t xml:space="preserve">ountries of </w:t>
      </w:r>
      <w:r w:rsidR="004C7BBD">
        <w:rPr>
          <w:lang w:val="en-GB"/>
        </w:rPr>
        <w:fldChar w:fldCharType="begin"/>
      </w:r>
      <w:r w:rsidR="004C7BBD">
        <w:rPr>
          <w:lang w:val="en-GB"/>
        </w:rPr>
        <w:instrText xml:space="preserve"> REF _Ref51009272 \h </w:instrText>
      </w:r>
      <w:r w:rsidR="004C7BBD">
        <w:rPr>
          <w:lang w:val="en-GB"/>
        </w:rPr>
      </w:r>
      <w:r w:rsidR="004C7BBD">
        <w:rPr>
          <w:lang w:val="en-GB"/>
        </w:rPr>
        <w:fldChar w:fldCharType="separate"/>
      </w:r>
      <w:r w:rsidR="004C7BBD">
        <w:t xml:space="preserve">Figure </w:t>
      </w:r>
      <w:r w:rsidR="004C7BBD">
        <w:rPr>
          <w:noProof/>
        </w:rPr>
        <w:t>4</w:t>
      </w:r>
      <w:r w:rsidR="004C7BBD">
        <w:rPr>
          <w:lang w:val="en-GB"/>
        </w:rPr>
        <w:fldChar w:fldCharType="end"/>
      </w:r>
      <w:r w:rsidRPr="00B9153F">
        <w:rPr>
          <w:lang w:val="en-GB"/>
        </w:rPr>
        <w:t xml:space="preserve">b </w:t>
      </w:r>
      <w:proofErr w:type="gramStart"/>
      <w:r w:rsidR="00D45B36">
        <w:rPr>
          <w:lang w:val="en-GB"/>
        </w:rPr>
        <w:t>has been</w:t>
      </w:r>
      <w:r w:rsidRPr="00B9153F">
        <w:rPr>
          <w:lang w:val="en-GB"/>
        </w:rPr>
        <w:t xml:space="preserve"> tested</w:t>
      </w:r>
      <w:proofErr w:type="gramEnd"/>
      <w:r w:rsidRPr="00B9153F">
        <w:rPr>
          <w:lang w:val="en-GB"/>
        </w:rPr>
        <w:t xml:space="preserve"> against actual data for those countries</w:t>
      </w:r>
      <w:r w:rsidR="00D45B36">
        <w:rPr>
          <w:lang w:val="en-GB"/>
        </w:rPr>
        <w:t xml:space="preserve"> in CEDEFOP dataset V2</w:t>
      </w:r>
      <w:r w:rsidRPr="00B9153F">
        <w:rPr>
          <w:lang w:val="en-GB"/>
        </w:rPr>
        <w:t>.</w:t>
      </w:r>
      <w:r w:rsidR="00DC5576">
        <w:rPr>
          <w:lang w:val="en-GB"/>
        </w:rPr>
        <w:t xml:space="preserve"> The results </w:t>
      </w:r>
      <w:proofErr w:type="gramStart"/>
      <w:r w:rsidR="00DC5576">
        <w:rPr>
          <w:lang w:val="en-GB"/>
        </w:rPr>
        <w:t>are shown</w:t>
      </w:r>
      <w:proofErr w:type="gramEnd"/>
      <w:r w:rsidR="00DC5576">
        <w:rPr>
          <w:lang w:val="en-GB"/>
        </w:rPr>
        <w:t xml:space="preserve"> in </w:t>
      </w:r>
      <w:r w:rsidR="00567090">
        <w:rPr>
          <w:lang w:val="en-GB"/>
        </w:rPr>
        <w:fldChar w:fldCharType="begin"/>
      </w:r>
      <w:r w:rsidR="00567090">
        <w:rPr>
          <w:lang w:val="en-GB"/>
        </w:rPr>
        <w:instrText xml:space="preserve"> REF _Ref51009357 \h </w:instrText>
      </w:r>
      <w:r w:rsidR="00567090">
        <w:rPr>
          <w:lang w:val="en-GB"/>
        </w:rPr>
      </w:r>
      <w:r w:rsidR="00567090">
        <w:rPr>
          <w:lang w:val="en-GB"/>
        </w:rPr>
        <w:fldChar w:fldCharType="separate"/>
      </w:r>
      <w:r w:rsidR="00567090">
        <w:t xml:space="preserve">Figure </w:t>
      </w:r>
      <w:r w:rsidR="00567090">
        <w:rPr>
          <w:noProof/>
        </w:rPr>
        <w:t>5</w:t>
      </w:r>
      <w:r w:rsidR="00567090">
        <w:rPr>
          <w:lang w:val="en-GB"/>
        </w:rPr>
        <w:fldChar w:fldCharType="end"/>
      </w:r>
      <w:r w:rsidR="00567090">
        <w:rPr>
          <w:lang w:val="en-GB"/>
        </w:rPr>
        <w:t xml:space="preserve"> </w:t>
      </w:r>
      <w:r w:rsidR="00DC5576" w:rsidRPr="00DC5576">
        <w:rPr>
          <w:lang w:val="en-GB"/>
        </w:rPr>
        <w:t xml:space="preserve">in which observed OJAs from the V2 version have been reported. </w:t>
      </w:r>
    </w:p>
    <w:p w14:paraId="3ED4E8C6" w14:textId="77777777" w:rsidR="00B9153F" w:rsidRDefault="00B9153F" w:rsidP="006619FB">
      <w:pPr>
        <w:spacing w:after="160" w:line="259" w:lineRule="auto"/>
        <w:jc w:val="both"/>
        <w:rPr>
          <w:lang w:val="en-GB"/>
        </w:rPr>
      </w:pPr>
    </w:p>
    <w:p w14:paraId="08F2C229" w14:textId="181395FC" w:rsidR="00B9153F" w:rsidRDefault="00DC5576" w:rsidP="006619FB">
      <w:pPr>
        <w:spacing w:after="160" w:line="259" w:lineRule="auto"/>
        <w:jc w:val="both"/>
        <w:rPr>
          <w:lang w:val="en-GB"/>
        </w:rPr>
      </w:pPr>
      <w:r>
        <w:rPr>
          <w:noProof/>
          <w:lang w:val="sv-SE" w:eastAsia="sv-SE"/>
        </w:rPr>
        <w:drawing>
          <wp:inline distT="0" distB="0" distL="0" distR="0" wp14:anchorId="2503627E" wp14:editId="70CE7A64">
            <wp:extent cx="4429125" cy="5133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9125" cy="5133975"/>
                    </a:xfrm>
                    <a:prstGeom prst="rect">
                      <a:avLst/>
                    </a:prstGeom>
                    <a:noFill/>
                    <a:ln>
                      <a:noFill/>
                    </a:ln>
                  </pic:spPr>
                </pic:pic>
              </a:graphicData>
            </a:graphic>
          </wp:inline>
        </w:drawing>
      </w:r>
    </w:p>
    <w:p w14:paraId="426D98EC" w14:textId="28ADE5AB" w:rsidR="00DC5576" w:rsidRDefault="00DC5576" w:rsidP="00DC5576">
      <w:pPr>
        <w:pStyle w:val="Beskrivning"/>
        <w:rPr>
          <w:lang w:val="en-GB"/>
        </w:rPr>
      </w:pPr>
      <w:bookmarkStart w:id="542" w:name="_Ref51009357"/>
      <w:bookmarkStart w:id="543" w:name="_Toc51930081"/>
      <w:r>
        <w:t xml:space="preserve">Figure </w:t>
      </w:r>
      <w:r w:rsidR="00B10991">
        <w:fldChar w:fldCharType="begin"/>
      </w:r>
      <w:r w:rsidR="00B10991">
        <w:instrText xml:space="preserve"> SEQ Figure \* ARABIC </w:instrText>
      </w:r>
      <w:r w:rsidR="00B10991">
        <w:fldChar w:fldCharType="separate"/>
      </w:r>
      <w:r w:rsidR="00355D35">
        <w:rPr>
          <w:noProof/>
        </w:rPr>
        <w:t>5</w:t>
      </w:r>
      <w:r w:rsidR="00B10991">
        <w:rPr>
          <w:noProof/>
        </w:rPr>
        <w:fldChar w:fldCharType="end"/>
      </w:r>
      <w:bookmarkEnd w:id="542"/>
      <w:r>
        <w:t xml:space="preserve">: </w:t>
      </w:r>
      <w:r w:rsidRPr="00901CE4">
        <w:t>OJVs predictions for the 19 countries for which no data are available in the V1 CEDEFOP dataset (monthly averages and 95% confidence intervals). Monthtly V2 observations from the V2 dataset have been added to the original table</w:t>
      </w:r>
      <w:bookmarkEnd w:id="543"/>
    </w:p>
    <w:p w14:paraId="7AF865B2" w14:textId="72F24A7E" w:rsidR="00DC5576" w:rsidRDefault="00DC5576" w:rsidP="00DC5576">
      <w:pPr>
        <w:spacing w:after="160" w:line="259" w:lineRule="auto"/>
        <w:jc w:val="both"/>
        <w:rPr>
          <w:lang w:val="en-GB"/>
        </w:rPr>
      </w:pPr>
      <w:r w:rsidRPr="00DC5576">
        <w:rPr>
          <w:lang w:val="en-GB"/>
        </w:rPr>
        <w:t xml:space="preserve">The same data </w:t>
      </w:r>
      <w:proofErr w:type="gramStart"/>
      <w:r w:rsidRPr="00DC5576">
        <w:rPr>
          <w:lang w:val="en-GB"/>
        </w:rPr>
        <w:t>are also displayed</w:t>
      </w:r>
      <w:proofErr w:type="gramEnd"/>
      <w:r w:rsidRPr="00DC5576">
        <w:rPr>
          <w:lang w:val="en-GB"/>
        </w:rPr>
        <w:t xml:space="preserve"> graphically in </w:t>
      </w:r>
      <w:r w:rsidR="005E60B0">
        <w:rPr>
          <w:lang w:val="en-GB"/>
        </w:rPr>
        <w:fldChar w:fldCharType="begin"/>
      </w:r>
      <w:r w:rsidR="005E60B0">
        <w:rPr>
          <w:lang w:val="en-GB"/>
        </w:rPr>
        <w:instrText xml:space="preserve"> REF _Ref51009376 \h </w:instrText>
      </w:r>
      <w:r w:rsidR="005E60B0">
        <w:rPr>
          <w:lang w:val="en-GB"/>
        </w:rPr>
      </w:r>
      <w:r w:rsidR="005E60B0">
        <w:rPr>
          <w:lang w:val="en-GB"/>
        </w:rPr>
        <w:fldChar w:fldCharType="separate"/>
      </w:r>
      <w:r w:rsidR="005E60B0">
        <w:t xml:space="preserve">Figure </w:t>
      </w:r>
      <w:r w:rsidR="005E60B0">
        <w:rPr>
          <w:noProof/>
        </w:rPr>
        <w:t>6</w:t>
      </w:r>
      <w:r w:rsidR="005E60B0">
        <w:rPr>
          <w:lang w:val="en-GB"/>
        </w:rPr>
        <w:fldChar w:fldCharType="end"/>
      </w:r>
      <w:r w:rsidRPr="00DC5576">
        <w:rPr>
          <w:lang w:val="en-GB"/>
        </w:rPr>
        <w:t xml:space="preserve">. It appears that in most cases the observed OJAs </w:t>
      </w:r>
      <w:proofErr w:type="gramStart"/>
      <w:r w:rsidRPr="00DC5576">
        <w:rPr>
          <w:lang w:val="en-GB"/>
        </w:rPr>
        <w:t>are encompassed</w:t>
      </w:r>
      <w:proofErr w:type="gramEnd"/>
      <w:r w:rsidRPr="00DC5576">
        <w:rPr>
          <w:lang w:val="en-GB"/>
        </w:rPr>
        <w:t xml:space="preserve"> in the range (95% confidence interval) of the predicted values. There are nevertheless spectacular exceptions for FI, DK and GR with significantly less observed OJAs than predicted by the model, as well as for BG with more reported OJAs as predicted. Running the model with V2 data only slightly affects the parameters, which does not modify the general conclusions drawn from V1 data. While the economic conjuncture during the last decade may account for the low observed OJAs for Greece, the cases of Finland and </w:t>
      </w:r>
      <w:r w:rsidR="005E60B0" w:rsidRPr="00DC5576">
        <w:rPr>
          <w:lang w:val="en-GB"/>
        </w:rPr>
        <w:t>Denmark</w:t>
      </w:r>
      <w:r w:rsidRPr="00DC5576">
        <w:rPr>
          <w:lang w:val="en-GB"/>
        </w:rPr>
        <w:t xml:space="preserve"> remain to </w:t>
      </w:r>
      <w:proofErr w:type="gramStart"/>
      <w:r w:rsidRPr="00DC5576">
        <w:rPr>
          <w:lang w:val="en-GB"/>
        </w:rPr>
        <w:t>be explained</w:t>
      </w:r>
      <w:proofErr w:type="gramEnd"/>
      <w:r w:rsidRPr="00DC5576">
        <w:rPr>
          <w:lang w:val="en-GB"/>
        </w:rPr>
        <w:t>.</w:t>
      </w:r>
    </w:p>
    <w:p w14:paraId="640F4448" w14:textId="77777777" w:rsidR="00B9153F" w:rsidRDefault="00B9153F" w:rsidP="006619FB">
      <w:pPr>
        <w:spacing w:after="160" w:line="259" w:lineRule="auto"/>
        <w:jc w:val="both"/>
        <w:rPr>
          <w:lang w:val="en-GB"/>
        </w:rPr>
      </w:pPr>
    </w:p>
    <w:p w14:paraId="38BB707F" w14:textId="30AE63AF" w:rsidR="00B9153F" w:rsidRDefault="00DC5576" w:rsidP="006619FB">
      <w:pPr>
        <w:spacing w:after="160" w:line="259" w:lineRule="auto"/>
        <w:jc w:val="both"/>
        <w:rPr>
          <w:lang w:val="en-GB"/>
        </w:rPr>
      </w:pPr>
      <w:r>
        <w:rPr>
          <w:noProof/>
          <w:lang w:val="sv-SE" w:eastAsia="sv-SE"/>
        </w:rPr>
        <w:lastRenderedPageBreak/>
        <w:drawing>
          <wp:inline distT="0" distB="0" distL="0" distR="0" wp14:anchorId="544887BD" wp14:editId="3C3A4AB6">
            <wp:extent cx="573405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600450"/>
                    </a:xfrm>
                    <a:prstGeom prst="rect">
                      <a:avLst/>
                    </a:prstGeom>
                    <a:noFill/>
                    <a:ln>
                      <a:noFill/>
                    </a:ln>
                  </pic:spPr>
                </pic:pic>
              </a:graphicData>
            </a:graphic>
          </wp:inline>
        </w:drawing>
      </w:r>
    </w:p>
    <w:p w14:paraId="09D79906" w14:textId="30B2CA68" w:rsidR="00B9153F" w:rsidRDefault="00DC5576" w:rsidP="00DC5576">
      <w:pPr>
        <w:pStyle w:val="Beskrivning"/>
        <w:rPr>
          <w:lang w:val="en-GB"/>
        </w:rPr>
      </w:pPr>
      <w:bookmarkStart w:id="544" w:name="_Ref51009376"/>
      <w:bookmarkStart w:id="545" w:name="_Toc51930082"/>
      <w:r>
        <w:t xml:space="preserve">Figure </w:t>
      </w:r>
      <w:r w:rsidR="00B10991">
        <w:fldChar w:fldCharType="begin"/>
      </w:r>
      <w:r w:rsidR="00B10991">
        <w:instrText xml:space="preserve"> SEQ Figure \* ARABIC </w:instrText>
      </w:r>
      <w:r w:rsidR="00B10991">
        <w:fldChar w:fldCharType="separate"/>
      </w:r>
      <w:r w:rsidR="00355D35">
        <w:rPr>
          <w:noProof/>
        </w:rPr>
        <w:t>6</w:t>
      </w:r>
      <w:r w:rsidR="00B10991">
        <w:rPr>
          <w:noProof/>
        </w:rPr>
        <w:fldChar w:fldCharType="end"/>
      </w:r>
      <w:bookmarkEnd w:id="544"/>
      <w:r>
        <w:t xml:space="preserve">: </w:t>
      </w:r>
      <w:r w:rsidRPr="008E4CA9">
        <w:t>Observed OJAs in the V2 CEDEFOP data set versus Predicted values from the regression model for countries without data in the V1 Dataset</w:t>
      </w:r>
      <w:bookmarkEnd w:id="545"/>
    </w:p>
    <w:p w14:paraId="1B276BDE" w14:textId="380D2CB4" w:rsidR="00DC5576" w:rsidRPr="000D23C8" w:rsidRDefault="00DC5576" w:rsidP="006619FB">
      <w:pPr>
        <w:spacing w:after="160" w:line="259" w:lineRule="auto"/>
        <w:jc w:val="both"/>
        <w:rPr>
          <w:lang w:val="en-GB"/>
        </w:rPr>
      </w:pPr>
      <w:r w:rsidRPr="000D23C8">
        <w:rPr>
          <w:lang w:val="en-GB"/>
        </w:rPr>
        <w:t>The prediction map (</w:t>
      </w:r>
      <w:r w:rsidR="000D23C8">
        <w:rPr>
          <w:lang w:val="en-GB"/>
        </w:rPr>
        <w:fldChar w:fldCharType="begin"/>
      </w:r>
      <w:r w:rsidR="000D23C8">
        <w:rPr>
          <w:lang w:val="en-GB"/>
        </w:rPr>
        <w:instrText xml:space="preserve"> REF _Ref51009491 \h </w:instrText>
      </w:r>
      <w:r w:rsidR="000D23C8">
        <w:rPr>
          <w:lang w:val="en-GB"/>
        </w:rPr>
      </w:r>
      <w:r w:rsidR="000D23C8">
        <w:rPr>
          <w:lang w:val="en-GB"/>
        </w:rPr>
        <w:fldChar w:fldCharType="separate"/>
      </w:r>
      <w:r w:rsidR="000D23C8">
        <w:t xml:space="preserve">Figure </w:t>
      </w:r>
      <w:r w:rsidR="000D23C8">
        <w:rPr>
          <w:noProof/>
        </w:rPr>
        <w:t>7</w:t>
      </w:r>
      <w:r w:rsidR="000D23C8">
        <w:rPr>
          <w:lang w:val="en-GB"/>
        </w:rPr>
        <w:fldChar w:fldCharType="end"/>
      </w:r>
      <w:r w:rsidRPr="000D23C8">
        <w:rPr>
          <w:lang w:val="en-GB"/>
        </w:rPr>
        <w:t>b) drawn from the V1 dataset (</w:t>
      </w:r>
      <w:r w:rsidR="000D23C8">
        <w:rPr>
          <w:lang w:val="en-GB"/>
        </w:rPr>
        <w:fldChar w:fldCharType="begin"/>
      </w:r>
      <w:r w:rsidR="000D23C8">
        <w:rPr>
          <w:lang w:val="en-GB"/>
        </w:rPr>
        <w:instrText xml:space="preserve"> REF _Ref51009491 \h </w:instrText>
      </w:r>
      <w:r w:rsidR="000D23C8">
        <w:rPr>
          <w:lang w:val="en-GB"/>
        </w:rPr>
      </w:r>
      <w:r w:rsidR="000D23C8">
        <w:rPr>
          <w:lang w:val="en-GB"/>
        </w:rPr>
        <w:fldChar w:fldCharType="separate"/>
      </w:r>
      <w:r w:rsidR="000D23C8">
        <w:t xml:space="preserve">Figure </w:t>
      </w:r>
      <w:r w:rsidR="000D23C8">
        <w:rPr>
          <w:noProof/>
        </w:rPr>
        <w:t>7</w:t>
      </w:r>
      <w:r w:rsidR="000D23C8">
        <w:rPr>
          <w:lang w:val="en-GB"/>
        </w:rPr>
        <w:fldChar w:fldCharType="end"/>
      </w:r>
      <w:r w:rsidRPr="000D23C8">
        <w:rPr>
          <w:lang w:val="en-GB"/>
        </w:rPr>
        <w:t>a) is displayed below against the map drawn from actual data for the period July 2018 to March 2019 (</w:t>
      </w:r>
      <w:r w:rsidR="000D23C8">
        <w:rPr>
          <w:lang w:val="en-GB"/>
        </w:rPr>
        <w:fldChar w:fldCharType="begin"/>
      </w:r>
      <w:r w:rsidR="000D23C8">
        <w:rPr>
          <w:lang w:val="en-GB"/>
        </w:rPr>
        <w:instrText xml:space="preserve"> REF _Ref51009491 \h </w:instrText>
      </w:r>
      <w:r w:rsidR="000D23C8">
        <w:rPr>
          <w:lang w:val="en-GB"/>
        </w:rPr>
      </w:r>
      <w:r w:rsidR="000D23C8">
        <w:rPr>
          <w:lang w:val="en-GB"/>
        </w:rPr>
        <w:fldChar w:fldCharType="separate"/>
      </w:r>
      <w:r w:rsidR="000D23C8">
        <w:t xml:space="preserve">Figure </w:t>
      </w:r>
      <w:r w:rsidR="000D23C8">
        <w:rPr>
          <w:noProof/>
        </w:rPr>
        <w:t>7</w:t>
      </w:r>
      <w:r w:rsidR="000D23C8">
        <w:rPr>
          <w:lang w:val="en-GB"/>
        </w:rPr>
        <w:fldChar w:fldCharType="end"/>
      </w:r>
      <w:r w:rsidRPr="000D23C8">
        <w:rPr>
          <w:lang w:val="en-GB"/>
        </w:rPr>
        <w:t>c). It shows a good agreement between predictions of the model and actual observations for the additional countries which were absent from the first dataset.</w:t>
      </w:r>
    </w:p>
    <w:p w14:paraId="5261E4E9" w14:textId="3C857E10" w:rsidR="00DC5576" w:rsidRDefault="00DC5576" w:rsidP="006619FB">
      <w:pPr>
        <w:spacing w:after="160" w:line="259" w:lineRule="auto"/>
        <w:jc w:val="both"/>
        <w:rPr>
          <w:lang w:val="en-GB"/>
        </w:rPr>
      </w:pPr>
      <w:r>
        <w:rPr>
          <w:noProof/>
          <w:lang w:val="sv-SE" w:eastAsia="sv-SE"/>
        </w:rPr>
        <w:drawing>
          <wp:inline distT="0" distB="0" distL="0" distR="0" wp14:anchorId="4DF4B8C2" wp14:editId="2350EFAD">
            <wp:extent cx="5715000" cy="2238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14:paraId="6841F610" w14:textId="7FBCF4F5" w:rsidR="00DC5576" w:rsidRDefault="00DC5576" w:rsidP="00DC5576">
      <w:pPr>
        <w:pStyle w:val="Beskrivning"/>
        <w:rPr>
          <w:lang w:val="en-GB"/>
        </w:rPr>
      </w:pPr>
      <w:bookmarkStart w:id="546" w:name="_Ref51009491"/>
      <w:bookmarkStart w:id="547" w:name="_Toc51930083"/>
      <w:r>
        <w:t xml:space="preserve">Figure </w:t>
      </w:r>
      <w:r w:rsidR="00B10991">
        <w:fldChar w:fldCharType="begin"/>
      </w:r>
      <w:r w:rsidR="00B10991">
        <w:instrText xml:space="preserve"> SEQ Figure \* ARABIC </w:instrText>
      </w:r>
      <w:r w:rsidR="00B10991">
        <w:fldChar w:fldCharType="separate"/>
      </w:r>
      <w:r w:rsidR="00355D35">
        <w:rPr>
          <w:noProof/>
        </w:rPr>
        <w:t>7</w:t>
      </w:r>
      <w:r w:rsidR="00B10991">
        <w:rPr>
          <w:noProof/>
        </w:rPr>
        <w:fldChar w:fldCharType="end"/>
      </w:r>
      <w:bookmarkEnd w:id="546"/>
      <w:r>
        <w:t xml:space="preserve">: </w:t>
      </w:r>
      <w:r w:rsidRPr="00895139">
        <w:t>Prediction map based on the NUTS1 model compared to observed OJA</w:t>
      </w:r>
      <w:bookmarkEnd w:id="547"/>
    </w:p>
    <w:p w14:paraId="1097A081" w14:textId="62F8D7B4" w:rsidR="00DC5576" w:rsidRPr="00E466CE" w:rsidRDefault="00DC5576" w:rsidP="006619FB">
      <w:pPr>
        <w:spacing w:after="160" w:line="259" w:lineRule="auto"/>
        <w:jc w:val="both"/>
        <w:rPr>
          <w:lang w:val="en-GB"/>
        </w:rPr>
      </w:pPr>
      <w:r w:rsidRPr="00E466CE">
        <w:rPr>
          <w:lang w:val="en-GB"/>
        </w:rPr>
        <w:t>The replication with the second CEDEFOP dataset confirms the major results and conclusions reached through the analyses using the first CEDEFOP dataset at the country level. The good agreement obtained suggests that the conclusions also apply at the NUT2 level</w:t>
      </w:r>
      <w:r w:rsidR="00C36EF7" w:rsidRPr="00E466CE">
        <w:rPr>
          <w:lang w:val="en-GB"/>
        </w:rPr>
        <w:t>.</w:t>
      </w:r>
    </w:p>
    <w:p w14:paraId="080C6C02" w14:textId="684B2DA4" w:rsidR="00B342CD" w:rsidRPr="00E466CE" w:rsidRDefault="00B342CD" w:rsidP="00B342CD">
      <w:pPr>
        <w:spacing w:after="160" w:line="259" w:lineRule="auto"/>
        <w:jc w:val="both"/>
        <w:rPr>
          <w:lang w:val="en-GB"/>
        </w:rPr>
      </w:pPr>
      <w:r w:rsidRPr="00E466CE">
        <w:rPr>
          <w:lang w:val="en-GB"/>
        </w:rPr>
        <w:t xml:space="preserve">The following conclusions </w:t>
      </w:r>
      <w:proofErr w:type="gramStart"/>
      <w:r w:rsidRPr="00E466CE">
        <w:rPr>
          <w:lang w:val="en-GB"/>
        </w:rPr>
        <w:t>can be drawn</w:t>
      </w:r>
      <w:proofErr w:type="gramEnd"/>
      <w:r w:rsidRPr="00E466CE">
        <w:rPr>
          <w:lang w:val="en-GB"/>
        </w:rPr>
        <w:t xml:space="preserve"> from the modelling exercise at the national </w:t>
      </w:r>
      <w:r w:rsidR="001418E2" w:rsidRPr="00E466CE">
        <w:rPr>
          <w:lang w:val="en-GB"/>
        </w:rPr>
        <w:t>level:</w:t>
      </w:r>
    </w:p>
    <w:p w14:paraId="5F984531" w14:textId="54F95AEF" w:rsidR="00B342CD" w:rsidRPr="00E466CE" w:rsidRDefault="00B342CD" w:rsidP="00B342CD">
      <w:pPr>
        <w:spacing w:after="160" w:line="259" w:lineRule="auto"/>
        <w:jc w:val="both"/>
        <w:rPr>
          <w:lang w:val="en-GB"/>
        </w:rPr>
      </w:pPr>
      <w:r w:rsidRPr="00E466CE">
        <w:rPr>
          <w:lang w:val="en-GB"/>
        </w:rPr>
        <w:lastRenderedPageBreak/>
        <w:t>a)</w:t>
      </w:r>
      <w:r w:rsidRPr="00E466CE">
        <w:rPr>
          <w:lang w:val="en-GB"/>
        </w:rPr>
        <w:tab/>
      </w:r>
      <w:r w:rsidR="001418E2" w:rsidRPr="00E466CE">
        <w:rPr>
          <w:lang w:val="en-GB"/>
        </w:rPr>
        <w:t>A</w:t>
      </w:r>
      <w:r w:rsidRPr="00E466CE">
        <w:rPr>
          <w:lang w:val="en-GB"/>
        </w:rPr>
        <w:t xml:space="preserve"> strong relationship exists between OJVs, country size (population) and national economic activity expressed as GDP</w:t>
      </w:r>
    </w:p>
    <w:p w14:paraId="6FA3590A" w14:textId="2BE8375D" w:rsidR="00B342CD" w:rsidRPr="00E466CE" w:rsidRDefault="00B342CD" w:rsidP="00B342CD">
      <w:pPr>
        <w:spacing w:after="160" w:line="259" w:lineRule="auto"/>
        <w:jc w:val="both"/>
        <w:rPr>
          <w:lang w:val="en-GB"/>
        </w:rPr>
      </w:pPr>
      <w:r w:rsidRPr="00E466CE">
        <w:rPr>
          <w:lang w:val="en-GB"/>
        </w:rPr>
        <w:t>b)</w:t>
      </w:r>
      <w:r w:rsidRPr="00E466CE">
        <w:rPr>
          <w:lang w:val="en-GB"/>
        </w:rPr>
        <w:tab/>
        <w:t xml:space="preserve"> </w:t>
      </w:r>
      <w:r w:rsidR="001418E2" w:rsidRPr="00E466CE">
        <w:rPr>
          <w:lang w:val="en-GB"/>
        </w:rPr>
        <w:t>The</w:t>
      </w:r>
      <w:r w:rsidRPr="00E466CE">
        <w:rPr>
          <w:lang w:val="en-GB"/>
        </w:rPr>
        <w:t xml:space="preserve"> CEDEFOP data collected as the European scale seem to offer a promising basis for developing pertinent economic indicators</w:t>
      </w:r>
    </w:p>
    <w:p w14:paraId="689BD894" w14:textId="77777777" w:rsidR="00B342CD" w:rsidRPr="00E466CE" w:rsidRDefault="00B342CD" w:rsidP="00B342CD">
      <w:pPr>
        <w:spacing w:after="160" w:line="259" w:lineRule="auto"/>
        <w:jc w:val="both"/>
        <w:rPr>
          <w:lang w:val="en-GB"/>
        </w:rPr>
      </w:pPr>
      <w:r w:rsidRPr="00E466CE">
        <w:rPr>
          <w:lang w:val="en-GB"/>
        </w:rPr>
        <w:t>c)</w:t>
      </w:r>
      <w:r w:rsidRPr="00E466CE">
        <w:rPr>
          <w:lang w:val="en-GB"/>
        </w:rPr>
        <w:tab/>
        <w:t>Model predictions have been drawn which could be compared to actual observations for the 19 remaining countries for which no CEDEFOP data are available</w:t>
      </w:r>
    </w:p>
    <w:p w14:paraId="3DD0A106" w14:textId="77777777" w:rsidR="00B342CD" w:rsidRPr="00E466CE" w:rsidRDefault="00B342CD" w:rsidP="00B342CD">
      <w:pPr>
        <w:spacing w:after="160" w:line="259" w:lineRule="auto"/>
        <w:jc w:val="both"/>
        <w:rPr>
          <w:lang w:val="en-GB"/>
        </w:rPr>
      </w:pPr>
      <w:r w:rsidRPr="00E466CE">
        <w:rPr>
          <w:lang w:val="en-GB"/>
        </w:rPr>
        <w:t>d)</w:t>
      </w:r>
      <w:r w:rsidRPr="00E466CE">
        <w:rPr>
          <w:lang w:val="en-GB"/>
        </w:rPr>
        <w:tab/>
        <w:t>On log scale GDP and population size offer a reasonable predictive power for OJVs</w:t>
      </w:r>
    </w:p>
    <w:p w14:paraId="10510A54" w14:textId="07BE354E" w:rsidR="00DC5576" w:rsidRPr="00E466CE" w:rsidRDefault="00B342CD" w:rsidP="00B342CD">
      <w:pPr>
        <w:spacing w:after="160" w:line="259" w:lineRule="auto"/>
        <w:jc w:val="both"/>
        <w:rPr>
          <w:lang w:val="en-GB"/>
        </w:rPr>
      </w:pPr>
      <w:proofErr w:type="gramStart"/>
      <w:r w:rsidRPr="00E466CE">
        <w:rPr>
          <w:lang w:val="en-GB"/>
        </w:rPr>
        <w:t>e)</w:t>
      </w:r>
      <w:r w:rsidRPr="00E466CE">
        <w:rPr>
          <w:lang w:val="en-GB"/>
        </w:rPr>
        <w:tab/>
        <w:t>On the same basis</w:t>
      </w:r>
      <w:proofErr w:type="gramEnd"/>
      <w:r w:rsidRPr="00E466CE">
        <w:rPr>
          <w:lang w:val="en-GB"/>
        </w:rPr>
        <w:t xml:space="preserve"> OJVs could offer a tool for developing flash estimates of GDP among EU countries</w:t>
      </w:r>
    </w:p>
    <w:p w14:paraId="4FFB0FD0" w14:textId="77777777" w:rsidR="00B342CD" w:rsidRPr="00E466CE" w:rsidRDefault="00B342CD" w:rsidP="00B342CD">
      <w:pPr>
        <w:rPr>
          <w:lang w:val="en-GB"/>
        </w:rPr>
      </w:pPr>
      <w:r w:rsidRPr="00E466CE">
        <w:rPr>
          <w:lang w:val="en-GB"/>
        </w:rPr>
        <w:t xml:space="preserve">Similar conclusions </w:t>
      </w:r>
      <w:proofErr w:type="gramStart"/>
      <w:r w:rsidRPr="00E466CE">
        <w:rPr>
          <w:lang w:val="en-GB"/>
        </w:rPr>
        <w:t>can be drawn</w:t>
      </w:r>
      <w:proofErr w:type="gramEnd"/>
      <w:r w:rsidRPr="00E466CE">
        <w:rPr>
          <w:lang w:val="en-GB"/>
        </w:rPr>
        <w:t xml:space="preserve"> from analysis of the data at the regional level as compared to the national level. The model </w:t>
      </w:r>
      <w:proofErr w:type="gramStart"/>
      <w:r w:rsidRPr="00E466CE">
        <w:rPr>
          <w:lang w:val="en-GB"/>
        </w:rPr>
        <w:t>could be improved</w:t>
      </w:r>
      <w:proofErr w:type="gramEnd"/>
      <w:r w:rsidRPr="00E466CE">
        <w:rPr>
          <w:lang w:val="en-GB"/>
        </w:rPr>
        <w:t xml:space="preserve"> using a robustification approach to handle outliers. </w:t>
      </w:r>
    </w:p>
    <w:p w14:paraId="07174304" w14:textId="52696D29" w:rsidR="006D6C40" w:rsidRPr="00E466CE" w:rsidRDefault="006D6C40" w:rsidP="006D6C40">
      <w:pPr>
        <w:jc w:val="both"/>
        <w:rPr>
          <w:lang w:val="en-GB"/>
        </w:rPr>
      </w:pPr>
      <w:r w:rsidRPr="00E466CE">
        <w:rPr>
          <w:lang w:val="en-GB"/>
        </w:rPr>
        <w:t xml:space="preserve">CEDEFOP data investigated clearly demonstrate a </w:t>
      </w:r>
      <w:r w:rsidR="001418E2" w:rsidRPr="00E466CE">
        <w:rPr>
          <w:lang w:val="en-GB"/>
        </w:rPr>
        <w:t>strong</w:t>
      </w:r>
      <w:r w:rsidRPr="00E466CE">
        <w:rPr>
          <w:lang w:val="en-GB"/>
        </w:rPr>
        <w:t xml:space="preserve"> relationship between OJVs and socio-</w:t>
      </w:r>
      <w:r w:rsidR="001418E2" w:rsidRPr="00E466CE">
        <w:rPr>
          <w:lang w:val="en-GB"/>
        </w:rPr>
        <w:t>economic</w:t>
      </w:r>
      <w:r w:rsidRPr="00E466CE">
        <w:rPr>
          <w:lang w:val="en-GB"/>
        </w:rPr>
        <w:t xml:space="preserve"> variables such as national and regional population sizes and GDPs. These relationships </w:t>
      </w:r>
      <w:proofErr w:type="gramStart"/>
      <w:r w:rsidR="001418E2" w:rsidRPr="00E466CE">
        <w:rPr>
          <w:lang w:val="en-GB"/>
        </w:rPr>
        <w:t>can be</w:t>
      </w:r>
      <w:r w:rsidRPr="00E466CE">
        <w:rPr>
          <w:lang w:val="en-GB"/>
        </w:rPr>
        <w:t xml:space="preserve"> modelled</w:t>
      </w:r>
      <w:proofErr w:type="gramEnd"/>
      <w:r w:rsidRPr="00E466CE">
        <w:rPr>
          <w:lang w:val="en-GB"/>
        </w:rPr>
        <w:t xml:space="preserve"> with promising outputs. Such models </w:t>
      </w:r>
      <w:proofErr w:type="gramStart"/>
      <w:r w:rsidRPr="00E466CE">
        <w:rPr>
          <w:lang w:val="en-GB"/>
        </w:rPr>
        <w:t>may potentially be used</w:t>
      </w:r>
      <w:proofErr w:type="gramEnd"/>
      <w:r w:rsidRPr="00E466CE">
        <w:rPr>
          <w:lang w:val="en-GB"/>
        </w:rPr>
        <w:t xml:space="preserve"> for predictive purposes. For instance, since OJVs are </w:t>
      </w:r>
      <w:r w:rsidR="001418E2" w:rsidRPr="00E466CE">
        <w:rPr>
          <w:lang w:val="en-GB"/>
        </w:rPr>
        <w:t>potentially</w:t>
      </w:r>
      <w:r w:rsidRPr="00E466CE">
        <w:rPr>
          <w:lang w:val="en-GB"/>
        </w:rPr>
        <w:t xml:space="preserve"> instantly available, they might offer a data source </w:t>
      </w:r>
      <w:r w:rsidR="001418E2" w:rsidRPr="00E466CE">
        <w:rPr>
          <w:lang w:val="en-GB"/>
        </w:rPr>
        <w:t>for developing</w:t>
      </w:r>
      <w:r w:rsidRPr="00E466CE">
        <w:rPr>
          <w:lang w:val="en-GB"/>
        </w:rPr>
        <w:t xml:space="preserve"> Flash estimates of national and regional </w:t>
      </w:r>
      <w:r w:rsidR="001418E2" w:rsidRPr="00E466CE">
        <w:rPr>
          <w:lang w:val="en-GB"/>
        </w:rPr>
        <w:t xml:space="preserve">GDPs. </w:t>
      </w:r>
      <w:r w:rsidRPr="00E466CE">
        <w:rPr>
          <w:lang w:val="en-GB"/>
        </w:rPr>
        <w:t xml:space="preserve">The models and choice of variables </w:t>
      </w:r>
      <w:proofErr w:type="gramStart"/>
      <w:r w:rsidRPr="00E466CE">
        <w:rPr>
          <w:lang w:val="en-GB"/>
        </w:rPr>
        <w:t>should of course be studied in more detail and improved</w:t>
      </w:r>
      <w:proofErr w:type="gramEnd"/>
      <w:r w:rsidRPr="00E466CE">
        <w:rPr>
          <w:lang w:val="en-GB"/>
        </w:rPr>
        <w:t xml:space="preserve">. The models also indicate that the offer the potential of predicting OJVs for countries without data for OJVs </w:t>
      </w:r>
      <w:r w:rsidR="001418E2" w:rsidRPr="00E466CE">
        <w:rPr>
          <w:lang w:val="en-GB"/>
        </w:rPr>
        <w:t>based on</w:t>
      </w:r>
      <w:r w:rsidRPr="00E466CE">
        <w:rPr>
          <w:lang w:val="en-GB"/>
        </w:rPr>
        <w:t xml:space="preserve"> their socio-</w:t>
      </w:r>
      <w:r w:rsidR="001418E2" w:rsidRPr="00E466CE">
        <w:rPr>
          <w:lang w:val="en-GB"/>
        </w:rPr>
        <w:t>economic</w:t>
      </w:r>
      <w:r w:rsidRPr="00E466CE">
        <w:rPr>
          <w:lang w:val="en-GB"/>
        </w:rPr>
        <w:t xml:space="preserve"> variables. Such cases without CEDFOP OJVs data, offer an interesting opportunity to test the </w:t>
      </w:r>
      <w:r w:rsidR="001418E2" w:rsidRPr="00E466CE">
        <w:rPr>
          <w:lang w:val="en-GB"/>
        </w:rPr>
        <w:t>models (</w:t>
      </w:r>
      <w:r w:rsidRPr="00E466CE">
        <w:rPr>
          <w:lang w:val="en-GB"/>
        </w:rPr>
        <w:t>blind approach).</w:t>
      </w:r>
    </w:p>
    <w:p w14:paraId="60758F0F" w14:textId="687BD2A6" w:rsidR="00AB139C" w:rsidRDefault="00FC4733" w:rsidP="00E94842">
      <w:pPr>
        <w:pStyle w:val="Rubrik2"/>
        <w:rPr>
          <w:lang w:val="en-GB"/>
        </w:rPr>
      </w:pPr>
      <w:bookmarkStart w:id="548" w:name="_Toc51930056"/>
      <w:r>
        <w:rPr>
          <w:lang w:val="en-GB"/>
        </w:rPr>
        <w:t>Comparisons between OJA</w:t>
      </w:r>
      <w:r w:rsidR="006D6C40" w:rsidRPr="006D6C40">
        <w:rPr>
          <w:lang w:val="en-GB"/>
        </w:rPr>
        <w:t>s and Job vacancy Statistics</w:t>
      </w:r>
      <w:bookmarkEnd w:id="548"/>
    </w:p>
    <w:p w14:paraId="2275B87E" w14:textId="77777777" w:rsidR="00A33B32" w:rsidRPr="007B40B2" w:rsidRDefault="00A33B32" w:rsidP="00A33B32">
      <w:pPr>
        <w:jc w:val="both"/>
        <w:rPr>
          <w:lang w:val="en-GB"/>
        </w:rPr>
      </w:pPr>
      <w:r w:rsidRPr="007B40B2">
        <w:rPr>
          <w:lang w:val="en-GB"/>
        </w:rPr>
        <w:t>As discussed in the previous work by the Big Data ESSnet WP1</w:t>
      </w:r>
      <w:r>
        <w:rPr>
          <w:rStyle w:val="Fotnotsreferens"/>
          <w:lang w:val="en-GB"/>
        </w:rPr>
        <w:footnoteReference w:id="5"/>
      </w:r>
      <w:r w:rsidRPr="007B40B2">
        <w:rPr>
          <w:lang w:val="en-GB"/>
        </w:rPr>
        <w:t>,</w:t>
      </w:r>
      <w:r>
        <w:rPr>
          <w:lang w:val="en-GB"/>
        </w:rPr>
        <w:t xml:space="preserve"> </w:t>
      </w:r>
      <w:r w:rsidRPr="007B40B2">
        <w:rPr>
          <w:lang w:val="en-GB"/>
        </w:rPr>
        <w:t xml:space="preserve">there are fundamental </w:t>
      </w:r>
      <w:r>
        <w:rPr>
          <w:lang w:val="en-GB"/>
        </w:rPr>
        <w:t xml:space="preserve">methodological </w:t>
      </w:r>
      <w:r w:rsidRPr="007B40B2">
        <w:rPr>
          <w:lang w:val="en-GB"/>
        </w:rPr>
        <w:t>issues around the quality of online job advertisements (OJAs)</w:t>
      </w:r>
      <w:r>
        <w:rPr>
          <w:lang w:val="en-GB"/>
        </w:rPr>
        <w:t>. These issues need to be analysed in order to use these data to produce supplementary indicators for official statistics</w:t>
      </w:r>
      <w:r w:rsidRPr="007B40B2">
        <w:rPr>
          <w:lang w:val="en-GB"/>
        </w:rPr>
        <w:t xml:space="preserve"> </w:t>
      </w:r>
      <w:r>
        <w:rPr>
          <w:lang w:val="en-GB"/>
        </w:rPr>
        <w:t>In particular, the main ones regard w</w:t>
      </w:r>
      <w:r w:rsidRPr="007B40B2">
        <w:rPr>
          <w:lang w:val="en-GB"/>
        </w:rPr>
        <w:t>hat the</w:t>
      </w:r>
      <w:r>
        <w:rPr>
          <w:lang w:val="en-GB"/>
        </w:rPr>
        <w:t xml:space="preserve"> OJAs</w:t>
      </w:r>
      <w:r w:rsidRPr="007B40B2">
        <w:rPr>
          <w:lang w:val="en-GB"/>
        </w:rPr>
        <w:t xml:space="preserve"> represent</w:t>
      </w:r>
      <w:r>
        <w:rPr>
          <w:lang w:val="en-GB"/>
        </w:rPr>
        <w:t xml:space="preserve"> and cover </w:t>
      </w:r>
      <w:r w:rsidRPr="007B40B2">
        <w:rPr>
          <w:lang w:val="en-GB"/>
        </w:rPr>
        <w:t xml:space="preserve">and how they </w:t>
      </w:r>
      <w:proofErr w:type="gramStart"/>
      <w:r>
        <w:rPr>
          <w:lang w:val="en-GB"/>
        </w:rPr>
        <w:t xml:space="preserve">can be </w:t>
      </w:r>
      <w:r w:rsidRPr="007B40B2">
        <w:rPr>
          <w:lang w:val="en-GB"/>
        </w:rPr>
        <w:t>compare</w:t>
      </w:r>
      <w:r>
        <w:rPr>
          <w:lang w:val="en-GB"/>
        </w:rPr>
        <w:t>d</w:t>
      </w:r>
      <w:proofErr w:type="gramEnd"/>
      <w:r w:rsidRPr="007B40B2">
        <w:rPr>
          <w:lang w:val="en-GB"/>
        </w:rPr>
        <w:t xml:space="preserve"> with official estimates produced from t</w:t>
      </w:r>
      <w:r>
        <w:rPr>
          <w:lang w:val="en-GB"/>
        </w:rPr>
        <w:t>he official job vacancy survey.</w:t>
      </w:r>
    </w:p>
    <w:p w14:paraId="19336D1A" w14:textId="7E526465" w:rsidR="00A33B32" w:rsidRPr="007B40B2" w:rsidRDefault="00A33B32" w:rsidP="00A33B32">
      <w:pPr>
        <w:jc w:val="both"/>
        <w:rPr>
          <w:lang w:val="en-GB"/>
        </w:rPr>
      </w:pPr>
      <w:r w:rsidRPr="007B40B2">
        <w:rPr>
          <w:lang w:val="en-GB"/>
        </w:rPr>
        <w:t xml:space="preserve">The </w:t>
      </w:r>
      <w:r w:rsidR="00AE60B7">
        <w:rPr>
          <w:lang w:val="en-GB"/>
        </w:rPr>
        <w:t>OJAs</w:t>
      </w:r>
      <w:r w:rsidRPr="007B40B2">
        <w:rPr>
          <w:lang w:val="en-GB"/>
        </w:rPr>
        <w:t xml:space="preserve"> </w:t>
      </w:r>
      <w:proofErr w:type="gramStart"/>
      <w:r w:rsidRPr="007B40B2">
        <w:rPr>
          <w:lang w:val="en-GB"/>
        </w:rPr>
        <w:t>cannot be considered</w:t>
      </w:r>
      <w:proofErr w:type="gramEnd"/>
      <w:r w:rsidRPr="007B40B2">
        <w:rPr>
          <w:lang w:val="en-GB"/>
        </w:rPr>
        <w:t xml:space="preserve"> similar to the </w:t>
      </w:r>
      <w:r w:rsidR="00AE60B7">
        <w:rPr>
          <w:lang w:val="en-GB"/>
        </w:rPr>
        <w:t>JVS</w:t>
      </w:r>
      <w:r w:rsidRPr="007B40B2">
        <w:rPr>
          <w:lang w:val="en-GB"/>
        </w:rPr>
        <w:t xml:space="preserve"> as defined in the EU Regulations</w:t>
      </w:r>
      <w:r>
        <w:rPr>
          <w:rStyle w:val="Fotnotsreferens"/>
          <w:lang w:val="en-GB"/>
        </w:rPr>
        <w:footnoteReference w:id="6"/>
      </w:r>
      <w:r w:rsidRPr="007B40B2">
        <w:rPr>
          <w:lang w:val="en-GB"/>
        </w:rPr>
        <w:t xml:space="preserve">. There are differences between the </w:t>
      </w:r>
      <w:r>
        <w:rPr>
          <w:lang w:val="en-GB"/>
        </w:rPr>
        <w:t>measures, which derive from the definition used by the European official surveys,</w:t>
      </w:r>
      <w:r w:rsidRPr="007B40B2">
        <w:rPr>
          <w:lang w:val="en-GB"/>
        </w:rPr>
        <w:t xml:space="preserve"> and what </w:t>
      </w:r>
      <w:proofErr w:type="gramStart"/>
      <w:r w:rsidRPr="007B40B2">
        <w:rPr>
          <w:lang w:val="en-GB"/>
        </w:rPr>
        <w:t>can be practically measured</w:t>
      </w:r>
      <w:proofErr w:type="gramEnd"/>
      <w:r w:rsidRPr="007B40B2">
        <w:rPr>
          <w:lang w:val="en-GB"/>
        </w:rPr>
        <w:t xml:space="preserve"> from on-line job advertisements.</w:t>
      </w:r>
    </w:p>
    <w:p w14:paraId="493A6AEB" w14:textId="1D3FA054" w:rsidR="00AB139C" w:rsidRDefault="006D6C40" w:rsidP="00A33B32">
      <w:pPr>
        <w:spacing w:after="160" w:line="259" w:lineRule="auto"/>
        <w:jc w:val="both"/>
        <w:rPr>
          <w:lang w:val="en-GB"/>
        </w:rPr>
      </w:pPr>
      <w:r w:rsidRPr="006D6C40">
        <w:rPr>
          <w:lang w:val="en-GB"/>
        </w:rPr>
        <w:t>A major issue when dealing with OJ</w:t>
      </w:r>
      <w:r>
        <w:rPr>
          <w:lang w:val="en-GB"/>
        </w:rPr>
        <w:t>A</w:t>
      </w:r>
      <w:r w:rsidRPr="006D6C40">
        <w:rPr>
          <w:lang w:val="en-GB"/>
        </w:rPr>
        <w:t xml:space="preserve">s is to understand how Online Job advertisements </w:t>
      </w:r>
      <w:proofErr w:type="gramStart"/>
      <w:r w:rsidRPr="006D6C40">
        <w:rPr>
          <w:lang w:val="en-GB"/>
        </w:rPr>
        <w:t>are connected</w:t>
      </w:r>
      <w:proofErr w:type="gramEnd"/>
      <w:r w:rsidRPr="006D6C40">
        <w:rPr>
          <w:lang w:val="en-GB"/>
        </w:rPr>
        <w:t xml:space="preserve"> to actual job vacancies, in particular to the official Job Vacancy Statistics. For this purpose, CEDEFOP </w:t>
      </w:r>
      <w:r w:rsidRPr="006D6C40">
        <w:rPr>
          <w:lang w:val="en-GB"/>
        </w:rPr>
        <w:lastRenderedPageBreak/>
        <w:t>data are in a first step compared to th</w:t>
      </w:r>
      <w:r>
        <w:rPr>
          <w:lang w:val="en-GB"/>
        </w:rPr>
        <w:t xml:space="preserve">e Eurostat JVS downloaded from </w:t>
      </w:r>
      <w:hyperlink r:id="rId21" w:history="1">
        <w:r w:rsidRPr="003327A7">
          <w:rPr>
            <w:rStyle w:val="Hyperlnk"/>
            <w:lang w:val="en-GB"/>
          </w:rPr>
          <w:t>https://ec.europa.eu/eurostat/databrowser/view/tps00172/default/table?lang=en</w:t>
        </w:r>
      </w:hyperlink>
      <w:r w:rsidRPr="006D6C40">
        <w:rPr>
          <w:lang w:val="en-GB"/>
        </w:rPr>
        <w:t>.</w:t>
      </w:r>
    </w:p>
    <w:p w14:paraId="2CF66C8A" w14:textId="2837A285" w:rsidR="006D6C40" w:rsidRDefault="006D6C40" w:rsidP="00A33B32">
      <w:pPr>
        <w:jc w:val="both"/>
        <w:rPr>
          <w:lang w:val="en-US"/>
        </w:rPr>
      </w:pPr>
      <w:r>
        <w:rPr>
          <w:lang w:val="en-US"/>
        </w:rPr>
        <w:t xml:space="preserve">In an attempt to bring the data on a common basis allowing to compare the two sources, the total amount of CEDEFOP OJAs (a cumulated sum over a 9 months </w:t>
      </w:r>
      <w:proofErr w:type="gramStart"/>
      <w:r>
        <w:rPr>
          <w:lang w:val="en-US"/>
        </w:rPr>
        <w:t>period :</w:t>
      </w:r>
      <w:proofErr w:type="gramEnd"/>
      <w:r>
        <w:rPr>
          <w:lang w:val="en-US"/>
        </w:rPr>
        <w:t xml:space="preserve"> July2018-March2019) are transformed to monthly averages, as follows: m_ojv=total CEDEFOP OJVs/9. On the contrary, the quarterly Eurostat JVS correspond to a snapshot taken at the reference day (the last day of the quarter). For the same period, we have data of three quarters (2018Q3, 2018Q4 and 2019Q3). The absolute amount of JVS is averaged as follows: m_jvs= (JVS</w:t>
      </w:r>
      <w:r w:rsidRPr="00E03019">
        <w:rPr>
          <w:vertAlign w:val="subscript"/>
          <w:lang w:val="en-US"/>
        </w:rPr>
        <w:t>183</w:t>
      </w:r>
      <w:r>
        <w:rPr>
          <w:lang w:val="en-US"/>
        </w:rPr>
        <w:t xml:space="preserve"> + JVS</w:t>
      </w:r>
      <w:r w:rsidRPr="00E03019">
        <w:rPr>
          <w:vertAlign w:val="subscript"/>
          <w:lang w:val="en-US"/>
        </w:rPr>
        <w:t>18</w:t>
      </w:r>
      <w:r>
        <w:rPr>
          <w:vertAlign w:val="subscript"/>
          <w:lang w:val="en-US"/>
        </w:rPr>
        <w:t>4</w:t>
      </w:r>
      <w:r>
        <w:rPr>
          <w:lang w:val="en-US"/>
        </w:rPr>
        <w:t xml:space="preserve"> + JVS</w:t>
      </w:r>
      <w:r w:rsidRPr="00E03019">
        <w:rPr>
          <w:vertAlign w:val="subscript"/>
          <w:lang w:val="en-US"/>
        </w:rPr>
        <w:t>1</w:t>
      </w:r>
      <w:r>
        <w:rPr>
          <w:vertAlign w:val="subscript"/>
          <w:lang w:val="en-US"/>
        </w:rPr>
        <w:t>91</w:t>
      </w:r>
      <w:r>
        <w:rPr>
          <w:lang w:val="en-US"/>
        </w:rPr>
        <w:t>)/</w:t>
      </w:r>
      <w:proofErr w:type="gramStart"/>
      <w:r>
        <w:rPr>
          <w:lang w:val="en-US"/>
        </w:rPr>
        <w:t>3</w:t>
      </w:r>
      <w:proofErr w:type="gramEnd"/>
      <w:r>
        <w:rPr>
          <w:lang w:val="en-US"/>
        </w:rPr>
        <w:t>.</w:t>
      </w:r>
    </w:p>
    <w:p w14:paraId="4BF65A58" w14:textId="2714D7BE" w:rsidR="009416C9" w:rsidRDefault="00F83319" w:rsidP="002F2070">
      <w:pPr>
        <w:spacing w:after="160" w:line="259" w:lineRule="auto"/>
        <w:jc w:val="both"/>
        <w:rPr>
          <w:lang w:val="en-US"/>
        </w:rPr>
      </w:pPr>
      <w:r>
        <w:rPr>
          <w:lang w:val="en-US"/>
        </w:rPr>
        <w:fldChar w:fldCharType="begin"/>
      </w:r>
      <w:r>
        <w:rPr>
          <w:lang w:val="en-US"/>
        </w:rPr>
        <w:instrText xml:space="preserve"> REF _Ref51009757 \h </w:instrText>
      </w:r>
      <w:r>
        <w:rPr>
          <w:lang w:val="en-US"/>
        </w:rPr>
      </w:r>
      <w:r>
        <w:rPr>
          <w:lang w:val="en-US"/>
        </w:rPr>
        <w:fldChar w:fldCharType="separate"/>
      </w:r>
      <w:r>
        <w:t xml:space="preserve">Figure </w:t>
      </w:r>
      <w:r>
        <w:rPr>
          <w:noProof/>
        </w:rPr>
        <w:t>8</w:t>
      </w:r>
      <w:r>
        <w:rPr>
          <w:lang w:val="en-US"/>
        </w:rPr>
        <w:fldChar w:fldCharType="end"/>
      </w:r>
      <w:r>
        <w:rPr>
          <w:lang w:val="en-US"/>
        </w:rPr>
        <w:t xml:space="preserve"> </w:t>
      </w:r>
      <w:r w:rsidR="006D6C40">
        <w:rPr>
          <w:lang w:val="en-US"/>
        </w:rPr>
        <w:t xml:space="preserve">presents the CEDEFOP OJAs (9-months averages of total number of OJAs for the period July 2008 to March 2019) in comparison with absolute figures of the official published JVS of Eurostat (3-quarters averages) for the 13 countries with CEDEFOP data. Note that no data are not available for two large countries (FR and IT). We </w:t>
      </w:r>
      <w:proofErr w:type="gramStart"/>
      <w:r w:rsidR="006D6C40">
        <w:rPr>
          <w:lang w:val="en-US"/>
        </w:rPr>
        <w:t>are therefore left</w:t>
      </w:r>
      <w:proofErr w:type="gramEnd"/>
      <w:r w:rsidR="006D6C40">
        <w:rPr>
          <w:lang w:val="en-US"/>
        </w:rPr>
        <w:t xml:space="preserve"> with 11 cases for comparisons. Apart for CZ and IE for which figures diverge largely, monthly OJAs are of the same order of magnitude with JVS exceeding JVS from 10 to 61% (Figure 8</w:t>
      </w:r>
      <w:r w:rsidR="006D6C40">
        <w:rPr>
          <w:lang w:val="en-US"/>
        </w:rPr>
        <w:fldChar w:fldCharType="begin"/>
      </w:r>
      <w:r w:rsidR="006D6C40">
        <w:rPr>
          <w:lang w:val="en-US"/>
        </w:rPr>
        <w:instrText xml:space="preserve"> REF _Ref14586891 \h </w:instrText>
      </w:r>
      <w:r w:rsidR="006D6C40">
        <w:rPr>
          <w:lang w:val="en-US"/>
        </w:rPr>
      </w:r>
      <w:r w:rsidR="006D6C40">
        <w:rPr>
          <w:lang w:val="en-US"/>
        </w:rPr>
        <w:fldChar w:fldCharType="end"/>
      </w:r>
      <w:r w:rsidR="006D6C40">
        <w:rPr>
          <w:lang w:val="en-US"/>
        </w:rPr>
        <w:t>). Note the very close agreement between the two indicators for Sweden.</w:t>
      </w:r>
      <w:r w:rsidR="002F2070">
        <w:rPr>
          <w:lang w:val="en-US"/>
        </w:rPr>
        <w:t xml:space="preserve"> </w:t>
      </w:r>
    </w:p>
    <w:p w14:paraId="559AE53B" w14:textId="64D70A4D" w:rsidR="006D6C40" w:rsidRDefault="006D6C40" w:rsidP="006D6C40">
      <w:pPr>
        <w:rPr>
          <w:lang w:val="en-US"/>
        </w:rPr>
      </w:pPr>
    </w:p>
    <w:p w14:paraId="4D09DBCE" w14:textId="0C0438D7" w:rsidR="006D6C40" w:rsidRDefault="006D6C40" w:rsidP="006D6C40">
      <w:pPr>
        <w:rPr>
          <w:lang w:val="en-US"/>
        </w:rPr>
      </w:pPr>
      <w:r>
        <w:rPr>
          <w:noProof/>
          <w:lang w:val="sv-SE" w:eastAsia="sv-SE"/>
        </w:rPr>
        <w:drawing>
          <wp:inline distT="0" distB="0" distL="0" distR="0" wp14:anchorId="7F7BBFBF" wp14:editId="7307853A">
            <wp:extent cx="5724525" cy="2305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14:paraId="582273EE" w14:textId="18D6791B" w:rsidR="006D6C40" w:rsidRDefault="006D6C40" w:rsidP="006D6C40">
      <w:pPr>
        <w:pStyle w:val="Beskrivning"/>
        <w:rPr>
          <w:lang w:val="en-US"/>
        </w:rPr>
      </w:pPr>
      <w:bookmarkStart w:id="549" w:name="_Ref51009757"/>
      <w:bookmarkStart w:id="550" w:name="_Toc51930084"/>
      <w:r>
        <w:t xml:space="preserve">Figure </w:t>
      </w:r>
      <w:r w:rsidR="00B10991">
        <w:fldChar w:fldCharType="begin"/>
      </w:r>
      <w:r w:rsidR="00B10991">
        <w:instrText xml:space="preserve"> SEQ Figure \* ARABIC </w:instrText>
      </w:r>
      <w:r w:rsidR="00B10991">
        <w:fldChar w:fldCharType="separate"/>
      </w:r>
      <w:r w:rsidR="00355D35">
        <w:rPr>
          <w:noProof/>
        </w:rPr>
        <w:t>8</w:t>
      </w:r>
      <w:r w:rsidR="00B10991">
        <w:rPr>
          <w:noProof/>
        </w:rPr>
        <w:fldChar w:fldCharType="end"/>
      </w:r>
      <w:bookmarkEnd w:id="549"/>
      <w:r>
        <w:t xml:space="preserve">: </w:t>
      </w:r>
      <w:r w:rsidRPr="00C51FFE">
        <w:t>The abline of slope 1 makes conspicuous two oulierrs  (IE and CT) for which OJVs depart largely from the Eurostat JVS</w:t>
      </w:r>
      <w:bookmarkEnd w:id="550"/>
    </w:p>
    <w:p w14:paraId="57A34EA6" w14:textId="2AD1D2F9" w:rsidR="003E3E07" w:rsidRPr="003E3E07" w:rsidRDefault="003E3E07" w:rsidP="003E3E07">
      <w:pPr>
        <w:spacing w:after="160" w:line="259" w:lineRule="auto"/>
        <w:jc w:val="both"/>
        <w:rPr>
          <w:lang w:val="en-GB"/>
        </w:rPr>
      </w:pPr>
      <w:r w:rsidRPr="003E3E07">
        <w:rPr>
          <w:lang w:val="en-GB"/>
        </w:rPr>
        <w:t xml:space="preserve">Although the results </w:t>
      </w:r>
      <w:r>
        <w:rPr>
          <w:lang w:val="en-GB"/>
        </w:rPr>
        <w:t>(</w:t>
      </w:r>
      <w:r w:rsidR="00F83319">
        <w:rPr>
          <w:lang w:val="en-GB"/>
        </w:rPr>
        <w:fldChar w:fldCharType="begin"/>
      </w:r>
      <w:r w:rsidR="00F83319">
        <w:rPr>
          <w:lang w:val="en-GB"/>
        </w:rPr>
        <w:instrText xml:space="preserve"> REF _Ref51009757 \h </w:instrText>
      </w:r>
      <w:r w:rsidR="00F83319">
        <w:rPr>
          <w:lang w:val="en-GB"/>
        </w:rPr>
      </w:r>
      <w:r w:rsidR="00F83319">
        <w:rPr>
          <w:lang w:val="en-GB"/>
        </w:rPr>
        <w:fldChar w:fldCharType="separate"/>
      </w:r>
      <w:r w:rsidR="00F83319">
        <w:t xml:space="preserve">Figure </w:t>
      </w:r>
      <w:r w:rsidR="00F83319">
        <w:rPr>
          <w:noProof/>
        </w:rPr>
        <w:t>8</w:t>
      </w:r>
      <w:r w:rsidR="00F83319">
        <w:rPr>
          <w:lang w:val="en-GB"/>
        </w:rPr>
        <w:fldChar w:fldCharType="end"/>
      </w:r>
      <w:r>
        <w:rPr>
          <w:lang w:val="en-GB"/>
        </w:rPr>
        <w:t>)</w:t>
      </w:r>
      <w:r w:rsidRPr="003E3E07">
        <w:rPr>
          <w:lang w:val="en-GB"/>
        </w:rPr>
        <w:t xml:space="preserve"> are based on rough estimates (averages of total numbers of OJ</w:t>
      </w:r>
      <w:r>
        <w:rPr>
          <w:lang w:val="en-GB"/>
        </w:rPr>
        <w:t>A</w:t>
      </w:r>
      <w:r w:rsidRPr="003E3E07">
        <w:rPr>
          <w:lang w:val="en-GB"/>
        </w:rPr>
        <w:t>s), they suggest a consistent relationship between OJ</w:t>
      </w:r>
      <w:r>
        <w:rPr>
          <w:lang w:val="en-GB"/>
        </w:rPr>
        <w:t>A</w:t>
      </w:r>
      <w:r w:rsidRPr="003E3E07">
        <w:rPr>
          <w:lang w:val="en-GB"/>
        </w:rPr>
        <w:t>s and JVS and leave some hope that JVS may be approached using OJ</w:t>
      </w:r>
      <w:r>
        <w:rPr>
          <w:lang w:val="en-GB"/>
        </w:rPr>
        <w:t>As</w:t>
      </w:r>
      <w:r w:rsidRPr="003E3E07">
        <w:rPr>
          <w:lang w:val="en-GB"/>
        </w:rPr>
        <w:t xml:space="preserve">.  </w:t>
      </w:r>
      <w:r w:rsidR="004D39A1">
        <w:rPr>
          <w:lang w:val="en-GB"/>
        </w:rPr>
        <w:fldChar w:fldCharType="begin"/>
      </w:r>
      <w:r w:rsidR="004D39A1">
        <w:rPr>
          <w:lang w:val="en-GB"/>
        </w:rPr>
        <w:instrText xml:space="preserve"> REF _Ref51009818 \h </w:instrText>
      </w:r>
      <w:r w:rsidR="004D39A1">
        <w:rPr>
          <w:lang w:val="en-GB"/>
        </w:rPr>
      </w:r>
      <w:r w:rsidR="004D39A1">
        <w:rPr>
          <w:lang w:val="en-GB"/>
        </w:rPr>
        <w:fldChar w:fldCharType="separate"/>
      </w:r>
      <w:r w:rsidR="004D39A1">
        <w:t xml:space="preserve">Table </w:t>
      </w:r>
      <w:r w:rsidR="004D39A1">
        <w:rPr>
          <w:noProof/>
        </w:rPr>
        <w:t>2</w:t>
      </w:r>
      <w:r w:rsidR="004D39A1">
        <w:rPr>
          <w:lang w:val="en-GB"/>
        </w:rPr>
        <w:fldChar w:fldCharType="end"/>
      </w:r>
      <w:r w:rsidRPr="003E3E07">
        <w:rPr>
          <w:lang w:val="en-GB"/>
        </w:rPr>
        <w:t xml:space="preserve"> provide preliminary results supporting this hypothesis for the 11 countries for which CEDEFOP and JVS data are available. In the first three </w:t>
      </w:r>
      <w:r w:rsidR="004D39A1" w:rsidRPr="003E3E07">
        <w:rPr>
          <w:lang w:val="en-GB"/>
        </w:rPr>
        <w:t>columns,</w:t>
      </w:r>
      <w:r w:rsidRPr="003E3E07">
        <w:rPr>
          <w:lang w:val="en-GB"/>
        </w:rPr>
        <w:t xml:space="preserve"> official </w:t>
      </w:r>
      <w:r w:rsidR="004D39A1" w:rsidRPr="003E3E07">
        <w:rPr>
          <w:lang w:val="en-GB"/>
        </w:rPr>
        <w:t>Eurostat</w:t>
      </w:r>
      <w:r w:rsidRPr="003E3E07">
        <w:rPr>
          <w:lang w:val="en-GB"/>
        </w:rPr>
        <w:t xml:space="preserve"> JVS figures </w:t>
      </w:r>
      <w:proofErr w:type="gramStart"/>
      <w:r w:rsidRPr="003E3E07">
        <w:rPr>
          <w:lang w:val="en-GB"/>
        </w:rPr>
        <w:t>are reported</w:t>
      </w:r>
      <w:proofErr w:type="gramEnd"/>
      <w:r w:rsidRPr="003E3E07">
        <w:rPr>
          <w:lang w:val="en-GB"/>
        </w:rPr>
        <w:t xml:space="preserve"> for quarters 2018Q3, 2018Q4 and 2019Q1. A selection of OJVs with similar orders of magnitude </w:t>
      </w:r>
      <w:proofErr w:type="gramStart"/>
      <w:r w:rsidRPr="003E3E07">
        <w:rPr>
          <w:lang w:val="en-GB"/>
        </w:rPr>
        <w:t>is given</w:t>
      </w:r>
      <w:proofErr w:type="gramEnd"/>
      <w:r w:rsidRPr="003E3E07">
        <w:rPr>
          <w:lang w:val="en-GB"/>
        </w:rPr>
        <w:t xml:space="preserve"> in the next three columns, and ratios in </w:t>
      </w:r>
      <w:r w:rsidR="004D39A1" w:rsidRPr="003E3E07">
        <w:rPr>
          <w:lang w:val="en-GB"/>
        </w:rPr>
        <w:t>percentage</w:t>
      </w:r>
      <w:r w:rsidRPr="003E3E07">
        <w:rPr>
          <w:lang w:val="en-GB"/>
        </w:rPr>
        <w:t xml:space="preserve"> are given in the last three columns. OJVs </w:t>
      </w:r>
      <w:proofErr w:type="gramStart"/>
      <w:r w:rsidRPr="003E3E07">
        <w:rPr>
          <w:lang w:val="en-GB"/>
        </w:rPr>
        <w:t>have been selected</w:t>
      </w:r>
      <w:proofErr w:type="gramEnd"/>
      <w:r w:rsidRPr="003E3E07">
        <w:rPr>
          <w:lang w:val="en-GB"/>
        </w:rPr>
        <w:t xml:space="preserve"> as follows: </w:t>
      </w:r>
    </w:p>
    <w:p w14:paraId="2F0D0D26" w14:textId="65424476" w:rsidR="003E3E07" w:rsidRPr="003E3E07" w:rsidRDefault="0007443E" w:rsidP="003E3E07">
      <w:pPr>
        <w:spacing w:after="160" w:line="259" w:lineRule="auto"/>
        <w:jc w:val="both"/>
        <w:rPr>
          <w:lang w:val="en-GB"/>
        </w:rPr>
      </w:pPr>
      <w:r>
        <w:rPr>
          <w:lang w:val="en-GB"/>
        </w:rPr>
        <w:t>a)</w:t>
      </w:r>
      <w:r>
        <w:rPr>
          <w:lang w:val="en-GB"/>
        </w:rPr>
        <w:tab/>
        <w:t>F</w:t>
      </w:r>
      <w:r w:rsidR="003E3E07" w:rsidRPr="003E3E07">
        <w:rPr>
          <w:lang w:val="en-GB"/>
        </w:rPr>
        <w:t>or each quarter, we selected the OJVs open during a window of 30 days corresponding to the last month of the quarter which were still open at the reference day have been counted (i.e 1-30. September 2018, 1-31 December 2018 and 1-31 March 2019 using the variables grab_date and expire_date)</w:t>
      </w:r>
    </w:p>
    <w:p w14:paraId="22BE324A" w14:textId="6A5B553C" w:rsidR="003E3E07" w:rsidRPr="003E3E07" w:rsidRDefault="003E3E07" w:rsidP="003E3E07">
      <w:pPr>
        <w:spacing w:after="160" w:line="259" w:lineRule="auto"/>
        <w:jc w:val="both"/>
        <w:rPr>
          <w:lang w:val="en-GB"/>
        </w:rPr>
      </w:pPr>
      <w:r w:rsidRPr="003E3E07">
        <w:rPr>
          <w:lang w:val="en-GB"/>
        </w:rPr>
        <w:lastRenderedPageBreak/>
        <w:t>b)</w:t>
      </w:r>
      <w:r w:rsidRPr="003E3E07">
        <w:rPr>
          <w:lang w:val="en-GB"/>
        </w:rPr>
        <w:tab/>
      </w:r>
      <w:r w:rsidR="0007443E" w:rsidRPr="003E3E07">
        <w:rPr>
          <w:lang w:val="en-GB"/>
        </w:rPr>
        <w:t>For</w:t>
      </w:r>
      <w:r w:rsidRPr="003E3E07">
        <w:rPr>
          <w:lang w:val="en-GB"/>
        </w:rPr>
        <w:t xml:space="preserve"> each country we retained only the OJVs corresponding to a given country and advertised in this country</w:t>
      </w:r>
    </w:p>
    <w:p w14:paraId="759BFF4C" w14:textId="4988AA7A" w:rsidR="003E3E07" w:rsidRPr="003E3E07" w:rsidRDefault="003E3E07" w:rsidP="003E3E07">
      <w:pPr>
        <w:spacing w:after="160" w:line="259" w:lineRule="auto"/>
        <w:jc w:val="both"/>
        <w:rPr>
          <w:lang w:val="en-GB"/>
        </w:rPr>
      </w:pPr>
      <w:r w:rsidRPr="003E3E07">
        <w:rPr>
          <w:lang w:val="en-GB"/>
        </w:rPr>
        <w:t>c)</w:t>
      </w:r>
      <w:r w:rsidRPr="003E3E07">
        <w:rPr>
          <w:lang w:val="en-GB"/>
        </w:rPr>
        <w:tab/>
      </w:r>
      <w:r w:rsidR="0007443E" w:rsidRPr="003E3E07">
        <w:rPr>
          <w:lang w:val="en-GB"/>
        </w:rPr>
        <w:t>We</w:t>
      </w:r>
      <w:r w:rsidRPr="003E3E07">
        <w:rPr>
          <w:lang w:val="en-GB"/>
        </w:rPr>
        <w:t xml:space="preserve"> only retained OJVs for NACE B to S</w:t>
      </w:r>
    </w:p>
    <w:p w14:paraId="7C9DEC35" w14:textId="66F150E1" w:rsidR="003E3E07" w:rsidRPr="003E3E07" w:rsidRDefault="003E3E07" w:rsidP="003E3E07">
      <w:pPr>
        <w:spacing w:after="160" w:line="259" w:lineRule="auto"/>
        <w:jc w:val="both"/>
        <w:rPr>
          <w:lang w:val="en-GB"/>
        </w:rPr>
      </w:pPr>
      <w:r w:rsidRPr="003E3E07">
        <w:rPr>
          <w:lang w:val="en-GB"/>
        </w:rPr>
        <w:t>d)</w:t>
      </w:r>
      <w:r w:rsidRPr="003E3E07">
        <w:rPr>
          <w:lang w:val="en-GB"/>
        </w:rPr>
        <w:tab/>
      </w:r>
      <w:r w:rsidR="0007443E" w:rsidRPr="003E3E07">
        <w:rPr>
          <w:lang w:val="en-GB"/>
        </w:rPr>
        <w:t>We</w:t>
      </w:r>
      <w:r w:rsidRPr="003E3E07">
        <w:rPr>
          <w:lang w:val="en-GB"/>
        </w:rPr>
        <w:t xml:space="preserve"> excluded advertisements from sources coming from an agency abroad the country (for </w:t>
      </w:r>
      <w:r w:rsidR="0007443E" w:rsidRPr="003E3E07">
        <w:rPr>
          <w:lang w:val="en-GB"/>
        </w:rPr>
        <w:t>instance,</w:t>
      </w:r>
      <w:r w:rsidRPr="003E3E07">
        <w:rPr>
          <w:lang w:val="en-GB"/>
        </w:rPr>
        <w:t xml:space="preserve"> a job advertisement from a source </w:t>
      </w:r>
      <w:r w:rsidR="0007443E" w:rsidRPr="003E3E07">
        <w:rPr>
          <w:lang w:val="en-GB"/>
        </w:rPr>
        <w:t>like the one</w:t>
      </w:r>
      <w:r w:rsidRPr="003E3E07">
        <w:rPr>
          <w:lang w:val="en-GB"/>
        </w:rPr>
        <w:t xml:space="preserve"> CZ_GIGAJOB in Czech Republic for a job in Ireland </w:t>
      </w:r>
      <w:proofErr w:type="gramStart"/>
      <w:r w:rsidRPr="003E3E07">
        <w:rPr>
          <w:lang w:val="en-GB"/>
        </w:rPr>
        <w:t>was rejected</w:t>
      </w:r>
      <w:proofErr w:type="gramEnd"/>
      <w:r w:rsidRPr="003E3E07">
        <w:rPr>
          <w:lang w:val="en-GB"/>
        </w:rPr>
        <w:t>)</w:t>
      </w:r>
    </w:p>
    <w:p w14:paraId="13613F84" w14:textId="5F37BEAC" w:rsidR="006D6C40" w:rsidRDefault="003E3E07" w:rsidP="003E3E07">
      <w:pPr>
        <w:spacing w:after="160" w:line="259" w:lineRule="auto"/>
        <w:jc w:val="both"/>
        <w:rPr>
          <w:lang w:val="en-GB"/>
        </w:rPr>
      </w:pPr>
      <w:r w:rsidRPr="003E3E07">
        <w:rPr>
          <w:lang w:val="en-GB"/>
        </w:rPr>
        <w:t>e)</w:t>
      </w:r>
      <w:r w:rsidRPr="003E3E07">
        <w:rPr>
          <w:lang w:val="en-GB"/>
        </w:rPr>
        <w:tab/>
      </w:r>
      <w:r w:rsidR="0007443E" w:rsidRPr="003E3E07">
        <w:rPr>
          <w:lang w:val="en-GB"/>
        </w:rPr>
        <w:t>When</w:t>
      </w:r>
      <w:r w:rsidRPr="003E3E07">
        <w:rPr>
          <w:lang w:val="en-GB"/>
        </w:rPr>
        <w:t xml:space="preserve"> the OJVs figures differed too much from the JVS, a closer agreement </w:t>
      </w:r>
      <w:proofErr w:type="gramStart"/>
      <w:r w:rsidRPr="003E3E07">
        <w:rPr>
          <w:lang w:val="en-GB"/>
        </w:rPr>
        <w:t xml:space="preserve">was </w:t>
      </w:r>
      <w:r w:rsidR="00D564EF" w:rsidRPr="003E3E07">
        <w:rPr>
          <w:lang w:val="en-GB"/>
        </w:rPr>
        <w:t>searched</w:t>
      </w:r>
      <w:proofErr w:type="gramEnd"/>
      <w:r w:rsidR="00D564EF" w:rsidRPr="003E3E07">
        <w:rPr>
          <w:lang w:val="en-GB"/>
        </w:rPr>
        <w:t xml:space="preserve"> playing</w:t>
      </w:r>
      <w:r w:rsidRPr="003E3E07">
        <w:rPr>
          <w:lang w:val="en-GB"/>
        </w:rPr>
        <w:t xml:space="preserve"> with the time window</w:t>
      </w:r>
    </w:p>
    <w:p w14:paraId="22034A46" w14:textId="75DA0310" w:rsidR="006619FB" w:rsidRDefault="006B4041" w:rsidP="004F34DE">
      <w:pPr>
        <w:spacing w:after="160" w:line="259" w:lineRule="auto"/>
        <w:rPr>
          <w:lang w:val="en-GB"/>
        </w:rPr>
      </w:pPr>
      <w:r w:rsidRPr="00837D14">
        <w:rPr>
          <w:noProof/>
          <w:lang w:val="sv-SE" w:eastAsia="sv-SE"/>
        </w:rPr>
        <w:drawing>
          <wp:inline distT="0" distB="0" distL="0" distR="0" wp14:anchorId="47B46902" wp14:editId="028F09EB">
            <wp:extent cx="5731510" cy="163830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p>
    <w:p w14:paraId="4552D9B0" w14:textId="683E1A3D" w:rsidR="006B4041" w:rsidRDefault="006B4041" w:rsidP="006B4041">
      <w:pPr>
        <w:pStyle w:val="Beskrivning"/>
      </w:pPr>
      <w:bookmarkStart w:id="551" w:name="_Ref51009818"/>
      <w:bookmarkStart w:id="552" w:name="_Toc51312471"/>
      <w:r>
        <w:t xml:space="preserve">Table </w:t>
      </w:r>
      <w:r w:rsidR="00B10991">
        <w:fldChar w:fldCharType="begin"/>
      </w:r>
      <w:r w:rsidR="00B10991">
        <w:instrText xml:space="preserve"> SEQ Table \* ARABIC </w:instrText>
      </w:r>
      <w:r w:rsidR="00B10991">
        <w:fldChar w:fldCharType="separate"/>
      </w:r>
      <w:r w:rsidR="00355D35">
        <w:rPr>
          <w:noProof/>
        </w:rPr>
        <w:t>2</w:t>
      </w:r>
      <w:r w:rsidR="00B10991">
        <w:rPr>
          <w:noProof/>
        </w:rPr>
        <w:fldChar w:fldCharType="end"/>
      </w:r>
      <w:bookmarkEnd w:id="551"/>
      <w:r>
        <w:t xml:space="preserve">: </w:t>
      </w:r>
      <w:r w:rsidR="009F76E3">
        <w:t>Attempt to extract monthly OJA</w:t>
      </w:r>
      <w:r w:rsidRPr="00887B66">
        <w:t>s coresponding to quarterly JVS for period 2018Q3 to 2019Q1.</w:t>
      </w:r>
      <w:bookmarkEnd w:id="552"/>
    </w:p>
    <w:p w14:paraId="5F2B5200" w14:textId="6FD33D66" w:rsidR="009F76E3" w:rsidRDefault="009F76E3" w:rsidP="00D83F2E">
      <w:pPr>
        <w:jc w:val="both"/>
        <w:rPr>
          <w:lang w:val="en-US"/>
        </w:rPr>
      </w:pPr>
      <w:r>
        <w:rPr>
          <w:lang w:val="en-US"/>
        </w:rPr>
        <w:t xml:space="preserve">Results of </w:t>
      </w:r>
      <w:r w:rsidR="00D564EF">
        <w:rPr>
          <w:lang w:val="en-US"/>
        </w:rPr>
        <w:fldChar w:fldCharType="begin"/>
      </w:r>
      <w:r w:rsidR="00D564EF">
        <w:rPr>
          <w:lang w:val="en-US"/>
        </w:rPr>
        <w:instrText xml:space="preserve"> REF _Ref51009818 \h </w:instrText>
      </w:r>
      <w:r w:rsidR="00D564EF">
        <w:rPr>
          <w:lang w:val="en-US"/>
        </w:rPr>
      </w:r>
      <w:r w:rsidR="00D564EF">
        <w:rPr>
          <w:lang w:val="en-US"/>
        </w:rPr>
        <w:fldChar w:fldCharType="separate"/>
      </w:r>
      <w:r w:rsidR="00D564EF">
        <w:t xml:space="preserve">Table </w:t>
      </w:r>
      <w:r w:rsidR="00D564EF">
        <w:rPr>
          <w:noProof/>
        </w:rPr>
        <w:t>2</w:t>
      </w:r>
      <w:r w:rsidR="00D564EF">
        <w:rPr>
          <w:lang w:val="en-US"/>
        </w:rPr>
        <w:fldChar w:fldCharType="end"/>
      </w:r>
      <w:r>
        <w:rPr>
          <w:lang w:val="en-US"/>
        </w:rPr>
        <w:t xml:space="preserve"> indicate that a reasonable agreement </w:t>
      </w:r>
      <w:proofErr w:type="gramStart"/>
      <w:r>
        <w:rPr>
          <w:lang w:val="en-US"/>
        </w:rPr>
        <w:t>can be reached</w:t>
      </w:r>
      <w:proofErr w:type="gramEnd"/>
      <w:r>
        <w:rPr>
          <w:lang w:val="en-US"/>
        </w:rPr>
        <w:t xml:space="preserve"> in most cases with a 30-days time window corresponding to the last month of the quarter. In the case of Ireland the window was reduced to 15 days, while it has to be increased to 2 or 3 months for LU and BE. A closer analysis of the data indicates that the raw data may be very </w:t>
      </w:r>
      <w:r w:rsidR="00D564EF">
        <w:rPr>
          <w:lang w:val="en-US"/>
        </w:rPr>
        <w:t>heterogeneous</w:t>
      </w:r>
      <w:r>
        <w:rPr>
          <w:lang w:val="en-US"/>
        </w:rPr>
        <w:t xml:space="preserve"> within a source, with missing data or large numbers of collected OJVs among months within the same source. Much work </w:t>
      </w:r>
      <w:proofErr w:type="gramStart"/>
      <w:r>
        <w:rPr>
          <w:lang w:val="en-US"/>
        </w:rPr>
        <w:t>is still needed</w:t>
      </w:r>
      <w:proofErr w:type="gramEnd"/>
      <w:r>
        <w:rPr>
          <w:lang w:val="en-US"/>
        </w:rPr>
        <w:t xml:space="preserve"> to better understand the data at this level of detail, as well as to validate/invalidate the approach of data selection attempted here. </w:t>
      </w:r>
    </w:p>
    <w:p w14:paraId="0A9209A5" w14:textId="5B457820" w:rsidR="00D83F2E" w:rsidRDefault="00D83F2E" w:rsidP="00957E11">
      <w:pPr>
        <w:jc w:val="both"/>
        <w:rPr>
          <w:lang w:val="en-US"/>
        </w:rPr>
      </w:pPr>
      <w:r>
        <w:rPr>
          <w:lang w:val="en-US"/>
        </w:rPr>
        <w:t xml:space="preserve">This issue also enhances an important point. Online job portals </w:t>
      </w:r>
      <w:proofErr w:type="gramStart"/>
      <w:r>
        <w:rPr>
          <w:lang w:val="en-US"/>
        </w:rPr>
        <w:t>have not been developed</w:t>
      </w:r>
      <w:proofErr w:type="gramEnd"/>
      <w:r>
        <w:rPr>
          <w:lang w:val="en-US"/>
        </w:rPr>
        <w:t xml:space="preserve"> in order to produce statistics or indicators of the job market. Nor </w:t>
      </w:r>
      <w:proofErr w:type="gramStart"/>
      <w:r>
        <w:rPr>
          <w:lang w:val="en-US"/>
        </w:rPr>
        <w:t>have they been invented</w:t>
      </w:r>
      <w:proofErr w:type="gramEnd"/>
      <w:r>
        <w:rPr>
          <w:lang w:val="en-US"/>
        </w:rPr>
        <w:t xml:space="preserve"> for altruistic purposes. Their goal is different. They have been developed on economic grounds and for business reasons, crudely </w:t>
      </w:r>
      <w:proofErr w:type="gramStart"/>
      <w:r>
        <w:rPr>
          <w:lang w:val="en-US"/>
        </w:rPr>
        <w:t>said</w:t>
      </w:r>
      <w:proofErr w:type="gramEnd"/>
      <w:r>
        <w:rPr>
          <w:lang w:val="en-US"/>
        </w:rPr>
        <w:t xml:space="preserve"> “to make money” in a way or another. Therefore, a good understanding of the “business models” underlying the development of job portals, as well as of the market of online job advertisements is crucial. A good understanding of their mechanisms is a key issue to understand the data and find convincing ways to use them for statistical purposes. </w:t>
      </w:r>
    </w:p>
    <w:p w14:paraId="6168036D" w14:textId="1E650AD7" w:rsidR="00CE458C" w:rsidRDefault="00CE458C" w:rsidP="00CE458C">
      <w:pPr>
        <w:spacing w:after="160" w:line="259" w:lineRule="auto"/>
        <w:jc w:val="both"/>
        <w:rPr>
          <w:lang w:val="en-GB"/>
        </w:rPr>
      </w:pPr>
      <w:r>
        <w:rPr>
          <w:lang w:val="en-GB"/>
        </w:rPr>
        <w:t xml:space="preserve">For more details and detailed </w:t>
      </w:r>
      <w:r w:rsidR="006B7FED">
        <w:rPr>
          <w:lang w:val="en-GB"/>
        </w:rPr>
        <w:t>analysis of particular cases,</w:t>
      </w:r>
      <w:r w:rsidRPr="00E550EC">
        <w:rPr>
          <w:lang w:val="en-GB"/>
        </w:rPr>
        <w:t xml:space="preserve"> </w:t>
      </w:r>
      <w:r>
        <w:rPr>
          <w:lang w:val="en-GB"/>
        </w:rPr>
        <w:t xml:space="preserve">see </w:t>
      </w:r>
      <w:r w:rsidR="00D03962">
        <w:rPr>
          <w:lang w:val="en-GB"/>
        </w:rPr>
        <w:t xml:space="preserve">reports provided by </w:t>
      </w:r>
      <w:r w:rsidRPr="00E36B2E">
        <w:rPr>
          <w:lang w:val="en-GB"/>
        </w:rPr>
        <w:t xml:space="preserve">Swiss Federal Statistical </w:t>
      </w:r>
      <w:proofErr w:type="gramStart"/>
      <w:r w:rsidRPr="00E36B2E">
        <w:rPr>
          <w:lang w:val="en-GB"/>
        </w:rPr>
        <w:t>Office</w:t>
      </w:r>
      <w:r w:rsidR="00D03962">
        <w:rPr>
          <w:lang w:val="en-GB"/>
        </w:rPr>
        <w:t xml:space="preserve"> </w:t>
      </w:r>
      <w:proofErr w:type="gramEnd"/>
      <w:r w:rsidR="00D03962" w:rsidRPr="00E36B2E">
        <w:rPr>
          <w:rStyle w:val="Fotnotsreferens"/>
          <w:lang w:val="en-GB"/>
        </w:rPr>
        <w:footnoteReference w:id="7"/>
      </w:r>
      <w:r>
        <w:rPr>
          <w:lang w:val="en-GB"/>
        </w:rPr>
        <w:t>.</w:t>
      </w:r>
    </w:p>
    <w:p w14:paraId="255DA32A" w14:textId="77777777" w:rsidR="005322C5" w:rsidRDefault="005322C5" w:rsidP="00CE458C">
      <w:pPr>
        <w:spacing w:after="160" w:line="259" w:lineRule="auto"/>
        <w:jc w:val="both"/>
        <w:rPr>
          <w:lang w:val="en-GB"/>
        </w:rPr>
      </w:pPr>
    </w:p>
    <w:p w14:paraId="0339B87A" w14:textId="31DEC73B" w:rsidR="00882669" w:rsidRDefault="00882669" w:rsidP="00953236">
      <w:pPr>
        <w:pStyle w:val="Rubrik2"/>
      </w:pPr>
      <w:bookmarkStart w:id="555" w:name="_Toc51930057"/>
      <w:r>
        <w:lastRenderedPageBreak/>
        <w:t>Pseudo-stock transformation</w:t>
      </w:r>
      <w:bookmarkEnd w:id="555"/>
      <w:r>
        <w:t xml:space="preserve"> </w:t>
      </w:r>
    </w:p>
    <w:p w14:paraId="31F5DD71" w14:textId="00EF64C8" w:rsidR="0030051C" w:rsidRPr="003E7238" w:rsidRDefault="00E675C2" w:rsidP="0030051C">
      <w:pPr>
        <w:jc w:val="both"/>
        <w:rPr>
          <w:lang w:val="en-GB"/>
        </w:rPr>
      </w:pPr>
      <w:r w:rsidRPr="003E7238">
        <w:rPr>
          <w:lang w:val="en-GB"/>
        </w:rPr>
        <w:t xml:space="preserve">In order to evaluate total </w:t>
      </w:r>
      <w:r w:rsidR="00E4695A" w:rsidRPr="003E7238">
        <w:rPr>
          <w:lang w:val="en-GB"/>
        </w:rPr>
        <w:t>labour</w:t>
      </w:r>
      <w:r w:rsidRPr="003E7238">
        <w:rPr>
          <w:lang w:val="en-GB"/>
        </w:rPr>
        <w:t xml:space="preserve"> demand based on </w:t>
      </w:r>
      <w:r w:rsidR="00D564EF" w:rsidRPr="003E7238">
        <w:rPr>
          <w:lang w:val="en-GB"/>
        </w:rPr>
        <w:t>OJA</w:t>
      </w:r>
      <w:r w:rsidRPr="003E7238">
        <w:rPr>
          <w:lang w:val="en-GB"/>
        </w:rPr>
        <w:t xml:space="preserve">, we need to know if OJA data refers to the stock of vacancies at a point in time or to the inflow of new vacancies relative to the previous period. However, CEDEFOP data represent neither the flow nor the stock of online job vacancies. If it </w:t>
      </w:r>
      <w:proofErr w:type="gramStart"/>
      <w:r w:rsidRPr="003E7238">
        <w:rPr>
          <w:lang w:val="en-GB"/>
        </w:rPr>
        <w:t>was</w:t>
      </w:r>
      <w:proofErr w:type="gramEnd"/>
      <w:r w:rsidRPr="003E7238">
        <w:rPr>
          <w:lang w:val="en-GB"/>
        </w:rPr>
        <w:t xml:space="preserve"> flow data, we would see a large initial stock on which to base the flows of ads. This is not the case, as evident from </w:t>
      </w:r>
      <w:r w:rsidR="003E7238">
        <w:rPr>
          <w:lang w:val="en-GB"/>
        </w:rPr>
        <w:fldChar w:fldCharType="begin"/>
      </w:r>
      <w:r w:rsidR="003E7238">
        <w:rPr>
          <w:lang w:val="en-GB"/>
        </w:rPr>
        <w:instrText xml:space="preserve"> REF _Ref51010324 \h </w:instrText>
      </w:r>
      <w:r w:rsidR="003E7238">
        <w:rPr>
          <w:lang w:val="en-GB"/>
        </w:rPr>
      </w:r>
      <w:r w:rsidR="003E7238">
        <w:rPr>
          <w:lang w:val="en-GB"/>
        </w:rPr>
        <w:fldChar w:fldCharType="separate"/>
      </w:r>
      <w:r w:rsidR="003E7238" w:rsidRPr="003E7238">
        <w:rPr>
          <w:lang w:val="en-GB"/>
        </w:rPr>
        <w:t xml:space="preserve">Figure </w:t>
      </w:r>
      <w:r w:rsidR="003E7238" w:rsidRPr="003E7238">
        <w:rPr>
          <w:noProof/>
          <w:lang w:val="en-GB"/>
        </w:rPr>
        <w:t>9</w:t>
      </w:r>
      <w:r w:rsidR="003E7238">
        <w:rPr>
          <w:lang w:val="en-GB"/>
        </w:rPr>
        <w:fldChar w:fldCharType="end"/>
      </w:r>
      <w:r w:rsidRPr="003E7238">
        <w:rPr>
          <w:lang w:val="en-GB"/>
        </w:rPr>
        <w:t>, which shows the daily frequency counts of job ads collected in Germany. If it were stocks, we would expect to observe similar stocks of observations every day, with gradual changes. This is also not the case, as there are large day-to-day fluctuations in the numbers of ads collected.</w:t>
      </w:r>
      <w:r w:rsidR="009D4BE9" w:rsidRPr="003E7238">
        <w:rPr>
          <w:noProof/>
          <w:lang w:val="en-GB" w:eastAsia="en-GB"/>
        </w:rPr>
        <w:t xml:space="preserve"> </w:t>
      </w:r>
      <w:r w:rsidR="009D4BE9" w:rsidRPr="003E7238">
        <w:rPr>
          <w:noProof/>
          <w:lang w:val="sv-SE" w:eastAsia="sv-SE"/>
        </w:rPr>
        <w:drawing>
          <wp:inline distT="0" distB="0" distL="0" distR="0" wp14:anchorId="207FDB26" wp14:editId="64070F1A">
            <wp:extent cx="5730240" cy="34594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114D2CE8" w14:textId="6636E780" w:rsidR="00320E62" w:rsidRPr="003E7238" w:rsidRDefault="00320E62" w:rsidP="00320E62">
      <w:pPr>
        <w:pStyle w:val="Beskrivning"/>
        <w:rPr>
          <w:lang w:val="en-GB"/>
        </w:rPr>
      </w:pPr>
      <w:bookmarkStart w:id="556" w:name="_Ref51010324"/>
      <w:bookmarkStart w:id="557" w:name="_Toc51930085"/>
      <w:r w:rsidRPr="003E7238">
        <w:rPr>
          <w:lang w:val="en-GB"/>
        </w:rPr>
        <w:t xml:space="preserve">Figure </w:t>
      </w:r>
      <w:r w:rsidR="00AB4B08" w:rsidRPr="003E7238">
        <w:rPr>
          <w:lang w:val="en-GB"/>
        </w:rPr>
        <w:fldChar w:fldCharType="begin"/>
      </w:r>
      <w:r w:rsidR="00AB4B08" w:rsidRPr="003E7238">
        <w:rPr>
          <w:lang w:val="en-GB"/>
        </w:rPr>
        <w:instrText xml:space="preserve"> SEQ Figure \* ARABIC </w:instrText>
      </w:r>
      <w:r w:rsidR="00AB4B08" w:rsidRPr="003E7238">
        <w:rPr>
          <w:lang w:val="en-GB"/>
        </w:rPr>
        <w:fldChar w:fldCharType="separate"/>
      </w:r>
      <w:r w:rsidR="00355D35">
        <w:rPr>
          <w:noProof/>
          <w:lang w:val="en-GB"/>
        </w:rPr>
        <w:t>9</w:t>
      </w:r>
      <w:r w:rsidR="00AB4B08" w:rsidRPr="003E7238">
        <w:rPr>
          <w:noProof/>
          <w:lang w:val="en-GB"/>
        </w:rPr>
        <w:fldChar w:fldCharType="end"/>
      </w:r>
      <w:bookmarkEnd w:id="556"/>
      <w:r w:rsidRPr="003E7238">
        <w:rPr>
          <w:lang w:val="en-GB"/>
        </w:rPr>
        <w:t>:</w:t>
      </w:r>
      <w:r w:rsidR="003E7238">
        <w:rPr>
          <w:lang w:val="en-GB"/>
        </w:rPr>
        <w:t xml:space="preserve"> </w:t>
      </w:r>
      <w:r w:rsidR="00996385">
        <w:rPr>
          <w:lang w:val="en-GB"/>
        </w:rPr>
        <w:t xml:space="preserve"> N</w:t>
      </w:r>
      <w:r w:rsidRPr="003E7238">
        <w:rPr>
          <w:lang w:val="en-GB"/>
        </w:rPr>
        <w:t>umber of job</w:t>
      </w:r>
      <w:r w:rsidR="003E7238">
        <w:rPr>
          <w:lang w:val="en-GB"/>
        </w:rPr>
        <w:t xml:space="preserve"> </w:t>
      </w:r>
      <w:r w:rsidRPr="003E7238">
        <w:rPr>
          <w:lang w:val="en-GB"/>
        </w:rPr>
        <w:t>ads per day</w:t>
      </w:r>
      <w:bookmarkEnd w:id="557"/>
    </w:p>
    <w:p w14:paraId="3AC20A62" w14:textId="77777777" w:rsidR="005F0F0D" w:rsidRPr="003E7238" w:rsidRDefault="005F0F0D" w:rsidP="005F0F0D">
      <w:pPr>
        <w:jc w:val="both"/>
        <w:rPr>
          <w:lang w:val="en-GB"/>
        </w:rPr>
      </w:pPr>
      <w:r w:rsidRPr="003E7238">
        <w:rPr>
          <w:lang w:val="en-GB"/>
        </w:rPr>
        <w:t>If it were stocks, we would expect to observe similar stocks of observations every day, with gradual changes. This is also not the case, as there are large day-to-day fluctuations in the numbers of ads collected.</w:t>
      </w:r>
    </w:p>
    <w:p w14:paraId="7B721AD9" w14:textId="7D6166D6" w:rsidR="00E675C2" w:rsidRPr="003E7238" w:rsidRDefault="00E675C2" w:rsidP="00E675C2">
      <w:pPr>
        <w:jc w:val="both"/>
        <w:rPr>
          <w:lang w:val="en-GB"/>
        </w:rPr>
      </w:pPr>
      <w:r w:rsidRPr="003E7238">
        <w:rPr>
          <w:lang w:val="en-GB"/>
        </w:rPr>
        <w:t>The data layout and descriptive material from CEDEFOP hint at an unstruc</w:t>
      </w:r>
      <w:r w:rsidR="008372EB" w:rsidRPr="003E7238">
        <w:rPr>
          <w:lang w:val="en-GB"/>
        </w:rPr>
        <w:t xml:space="preserve">tured approach to collecting OJA </w:t>
      </w:r>
      <w:r w:rsidRPr="003E7238">
        <w:rPr>
          <w:lang w:val="en-GB"/>
        </w:rPr>
        <w:t xml:space="preserve">data by scraping new ads whenever there happen to be resources available. Therefore, the counts of job ads </w:t>
      </w:r>
      <w:proofErr w:type="gramStart"/>
      <w:r w:rsidRPr="003E7238">
        <w:rPr>
          <w:lang w:val="en-GB"/>
        </w:rPr>
        <w:t>cannot be directly compared</w:t>
      </w:r>
      <w:proofErr w:type="gramEnd"/>
      <w:r w:rsidRPr="003E7238">
        <w:rPr>
          <w:lang w:val="en-GB"/>
        </w:rPr>
        <w:t xml:space="preserve"> with other measures of labour demand. CEDEFOP job ads </w:t>
      </w:r>
      <w:proofErr w:type="gramStart"/>
      <w:r w:rsidR="008372EB" w:rsidRPr="003E7238">
        <w:rPr>
          <w:lang w:val="en-GB"/>
        </w:rPr>
        <w:t>cannot</w:t>
      </w:r>
      <w:r w:rsidRPr="003E7238">
        <w:rPr>
          <w:lang w:val="en-GB"/>
        </w:rPr>
        <w:t xml:space="preserve"> be interpreted</w:t>
      </w:r>
      <w:proofErr w:type="gramEnd"/>
      <w:r w:rsidRPr="003E7238">
        <w:rPr>
          <w:lang w:val="en-GB"/>
        </w:rPr>
        <w:t xml:space="preserve"> as a time-series unless converted to stock data.</w:t>
      </w:r>
    </w:p>
    <w:p w14:paraId="637CFFCD" w14:textId="1DFAE12E" w:rsidR="00E675C2" w:rsidRPr="003E7238" w:rsidRDefault="00E675C2" w:rsidP="00E675C2">
      <w:pPr>
        <w:jc w:val="both"/>
        <w:rPr>
          <w:lang w:val="en-GB"/>
        </w:rPr>
      </w:pPr>
      <w:r w:rsidRPr="003E7238">
        <w:rPr>
          <w:lang w:val="en-GB"/>
        </w:rPr>
        <w:t xml:space="preserve">In order to address this issue, we explore the possibility of generating pseudo-stocks from CEDEFOP </w:t>
      </w:r>
      <w:r w:rsidR="00D21A43" w:rsidRPr="003E7238">
        <w:rPr>
          <w:lang w:val="en-GB"/>
        </w:rPr>
        <w:t>data, which</w:t>
      </w:r>
      <w:r w:rsidRPr="003E7238">
        <w:rPr>
          <w:lang w:val="en-GB"/>
        </w:rPr>
        <w:t xml:space="preserve"> </w:t>
      </w:r>
      <w:r w:rsidR="00D21A43" w:rsidRPr="003E7238">
        <w:rPr>
          <w:lang w:val="en-GB"/>
        </w:rPr>
        <w:t>approximate</w:t>
      </w:r>
      <w:r w:rsidRPr="003E7238">
        <w:rPr>
          <w:lang w:val="en-GB"/>
        </w:rPr>
        <w:t xml:space="preserve"> the underlying stock of job ads. The idea behind pseudo-stocks is the following:</w:t>
      </w:r>
    </w:p>
    <w:p w14:paraId="447B575D" w14:textId="70D6B350" w:rsidR="00072B69" w:rsidRPr="003E7238" w:rsidRDefault="00E675C2" w:rsidP="00E675C2">
      <w:pPr>
        <w:jc w:val="both"/>
        <w:rPr>
          <w:noProof/>
          <w:lang w:val="en-GB" w:eastAsia="en-GB"/>
        </w:rPr>
      </w:pPr>
      <w:r w:rsidRPr="003E7238">
        <w:rPr>
          <w:lang w:val="en-GB"/>
        </w:rPr>
        <w:t xml:space="preserve">The idea behind pseudo-stocks is the following: At a given point in time (T), we consider a job ad to be valid if it </w:t>
      </w:r>
      <w:r w:rsidR="00DB205D" w:rsidRPr="003E7238">
        <w:rPr>
          <w:lang w:val="en-GB"/>
        </w:rPr>
        <w:t>has not</w:t>
      </w:r>
      <w:r w:rsidRPr="003E7238">
        <w:rPr>
          <w:lang w:val="en-GB"/>
        </w:rPr>
        <w:t xml:space="preserve"> expired yet and </w:t>
      </w:r>
      <w:proofErr w:type="gramStart"/>
      <w:r w:rsidRPr="003E7238">
        <w:rPr>
          <w:lang w:val="en-GB"/>
        </w:rPr>
        <w:t>was posted</w:t>
      </w:r>
      <w:proofErr w:type="gramEnd"/>
      <w:r w:rsidRPr="003E7238">
        <w:rPr>
          <w:lang w:val="en-GB"/>
        </w:rPr>
        <w:t xml:space="preserve"> a maximum number of days before T. Expiration of a job ad is determined by the variable </w:t>
      </w:r>
      <w:r w:rsidRPr="003E7238">
        <w:rPr>
          <w:rStyle w:val="Diskretbetoning"/>
          <w:lang w:val="en-GB"/>
        </w:rPr>
        <w:t>expire_date</w:t>
      </w:r>
      <w:r w:rsidRPr="003E7238">
        <w:rPr>
          <w:lang w:val="en-GB"/>
        </w:rPr>
        <w:t xml:space="preserve">. Preliminary analysis of other sources indicates that job </w:t>
      </w:r>
      <w:r w:rsidRPr="003E7238">
        <w:rPr>
          <w:lang w:val="en-GB"/>
        </w:rPr>
        <w:lastRenderedPageBreak/>
        <w:t>ads stay relevant for roughly 30 days on average.</w:t>
      </w:r>
      <w:r w:rsidRPr="003E7238">
        <w:rPr>
          <w:rStyle w:val="Fotnotsreferens"/>
          <w:lang w:val="en-GB"/>
        </w:rPr>
        <w:t xml:space="preserve"> </w:t>
      </w:r>
      <w:r w:rsidRPr="003E7238">
        <w:rPr>
          <w:rStyle w:val="Fotnotsreferens"/>
          <w:lang w:val="en-GB"/>
        </w:rPr>
        <w:footnoteReference w:id="8"/>
      </w:r>
      <w:r w:rsidRPr="003E7238">
        <w:rPr>
          <w:lang w:val="en-GB"/>
        </w:rPr>
        <w:t xml:space="preserve"> The number of all job </w:t>
      </w:r>
      <w:r w:rsidR="00D21A43" w:rsidRPr="003E7238">
        <w:rPr>
          <w:lang w:val="en-GB"/>
        </w:rPr>
        <w:t xml:space="preserve">ads, which </w:t>
      </w:r>
      <w:proofErr w:type="gramStart"/>
      <w:r w:rsidR="00D21A43" w:rsidRPr="003E7238">
        <w:rPr>
          <w:lang w:val="en-GB"/>
        </w:rPr>
        <w:t>are considered</w:t>
      </w:r>
      <w:proofErr w:type="gramEnd"/>
      <w:r w:rsidR="00D21A43" w:rsidRPr="003E7238">
        <w:rPr>
          <w:lang w:val="en-GB"/>
        </w:rPr>
        <w:t xml:space="preserve"> at time T,</w:t>
      </w:r>
      <w:r w:rsidRPr="003E7238">
        <w:rPr>
          <w:lang w:val="en-GB"/>
        </w:rPr>
        <w:t xml:space="preserve"> is the pseudo-stock of active job ads at time T. Figure 10 illustrates this approach.</w:t>
      </w:r>
    </w:p>
    <w:p w14:paraId="46395DFF" w14:textId="77777777" w:rsidR="00202180" w:rsidRPr="003E7238" w:rsidRDefault="00072B69" w:rsidP="00202180">
      <w:pPr>
        <w:jc w:val="both"/>
        <w:rPr>
          <w:lang w:val="en-GB"/>
        </w:rPr>
      </w:pPr>
      <w:r w:rsidRPr="003E7238">
        <w:rPr>
          <w:noProof/>
          <w:lang w:val="sv-SE" w:eastAsia="sv-SE"/>
        </w:rPr>
        <w:drawing>
          <wp:anchor distT="0" distB="0" distL="114300" distR="114300" simplePos="0" relativeHeight="251657216" behindDoc="0" locked="0" layoutInCell="1" allowOverlap="1" wp14:anchorId="42E25B26" wp14:editId="3BF477BA">
            <wp:simplePos x="0" y="0"/>
            <wp:positionH relativeFrom="column">
              <wp:posOffset>0</wp:posOffset>
            </wp:positionH>
            <wp:positionV relativeFrom="paragraph">
              <wp:posOffset>320040</wp:posOffset>
            </wp:positionV>
            <wp:extent cx="3009265" cy="2177415"/>
            <wp:effectExtent l="0" t="0" r="635" b="0"/>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eudostocks_figure_e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265" cy="2177415"/>
                    </a:xfrm>
                    <a:prstGeom prst="rect">
                      <a:avLst/>
                    </a:prstGeom>
                  </pic:spPr>
                </pic:pic>
              </a:graphicData>
            </a:graphic>
            <wp14:sizeRelH relativeFrom="margin">
              <wp14:pctWidth>0</wp14:pctWidth>
            </wp14:sizeRelH>
            <wp14:sizeRelV relativeFrom="margin">
              <wp14:pctHeight>0</wp14:pctHeight>
            </wp14:sizeRelV>
          </wp:anchor>
        </w:drawing>
      </w:r>
    </w:p>
    <w:p w14:paraId="02A57D9B" w14:textId="499E0435" w:rsidR="00202180" w:rsidRPr="003E7238" w:rsidRDefault="00202180" w:rsidP="00202180">
      <w:pPr>
        <w:pStyle w:val="Beskrivning"/>
        <w:rPr>
          <w:lang w:val="en-GB"/>
        </w:rPr>
      </w:pPr>
      <w:bookmarkStart w:id="558" w:name="_Ref51010400"/>
      <w:bookmarkStart w:id="559" w:name="_Toc51930086"/>
      <w:r w:rsidRPr="003E7238">
        <w:rPr>
          <w:lang w:val="en-GB"/>
        </w:rPr>
        <w:t xml:space="preserve">Figure </w:t>
      </w:r>
      <w:r w:rsidR="00B33F0E" w:rsidRPr="003E7238">
        <w:rPr>
          <w:lang w:val="en-GB"/>
        </w:rPr>
        <w:fldChar w:fldCharType="begin"/>
      </w:r>
      <w:r w:rsidR="00B33F0E" w:rsidRPr="003E7238">
        <w:rPr>
          <w:lang w:val="en-GB"/>
        </w:rPr>
        <w:instrText xml:space="preserve"> SEQ Figure \* ARABIC </w:instrText>
      </w:r>
      <w:r w:rsidR="00B33F0E" w:rsidRPr="003E7238">
        <w:rPr>
          <w:lang w:val="en-GB"/>
        </w:rPr>
        <w:fldChar w:fldCharType="separate"/>
      </w:r>
      <w:r w:rsidR="00355D35">
        <w:rPr>
          <w:noProof/>
          <w:lang w:val="en-GB"/>
        </w:rPr>
        <w:t>10</w:t>
      </w:r>
      <w:r w:rsidR="00B33F0E" w:rsidRPr="003E7238">
        <w:rPr>
          <w:noProof/>
          <w:lang w:val="en-GB"/>
        </w:rPr>
        <w:fldChar w:fldCharType="end"/>
      </w:r>
      <w:bookmarkEnd w:id="558"/>
      <w:r w:rsidRPr="003E7238">
        <w:rPr>
          <w:lang w:val="en-GB"/>
        </w:rPr>
        <w:t>: Pseudo-stock of active job ads at time T</w:t>
      </w:r>
      <w:bookmarkEnd w:id="559"/>
    </w:p>
    <w:p w14:paraId="32C719DB" w14:textId="3E9559DE" w:rsidR="00072B69" w:rsidRPr="003E7238" w:rsidRDefault="00072B69" w:rsidP="00072B69">
      <w:pPr>
        <w:jc w:val="both"/>
        <w:rPr>
          <w:lang w:val="en-GB"/>
        </w:rPr>
      </w:pPr>
      <w:r w:rsidRPr="003E7238">
        <w:rPr>
          <w:lang w:val="en-GB"/>
        </w:rPr>
        <w:t xml:space="preserve">This approach has the advantage that it can account for gaps in scraping coverage as long as the missing ads </w:t>
      </w:r>
      <w:proofErr w:type="gramStart"/>
      <w:r w:rsidRPr="003E7238">
        <w:rPr>
          <w:lang w:val="en-GB"/>
        </w:rPr>
        <w:t>are scraped</w:t>
      </w:r>
      <w:proofErr w:type="gramEnd"/>
      <w:r w:rsidRPr="003E7238">
        <w:rPr>
          <w:lang w:val="en-GB"/>
        </w:rPr>
        <w:t xml:space="preserve"> at some point within the assumed validity period. </w:t>
      </w:r>
    </w:p>
    <w:p w14:paraId="1B37B5AF" w14:textId="77777777" w:rsidR="00072B69" w:rsidRPr="003E7238" w:rsidRDefault="00072B69" w:rsidP="00072B69">
      <w:pPr>
        <w:jc w:val="both"/>
        <w:rPr>
          <w:lang w:val="en-GB"/>
        </w:rPr>
      </w:pPr>
      <w:r w:rsidRPr="003E7238">
        <w:rPr>
          <w:lang w:val="en-GB"/>
        </w:rPr>
        <w:t xml:space="preserve">One drawback of this approach is that for the length of the first validity period in the observed timeframe too few valid vacancies are available. Therefore, assuming 30 days of validity, pseudo-stocks are only useful from the 01.08.2018 onward. </w:t>
      </w:r>
    </w:p>
    <w:p w14:paraId="4341CD38" w14:textId="7F757ED7" w:rsidR="00072B69" w:rsidRPr="003E7238" w:rsidRDefault="00072B69" w:rsidP="00072B69">
      <w:pPr>
        <w:jc w:val="both"/>
        <w:rPr>
          <w:lang w:val="en-GB"/>
        </w:rPr>
      </w:pPr>
      <w:r w:rsidRPr="003E7238">
        <w:rPr>
          <w:lang w:val="en-GB"/>
        </w:rPr>
        <w:t xml:space="preserve">In order to ease the comparison with JVS, we take the average of pseudo-stocks over the last </w:t>
      </w:r>
      <w:r w:rsidR="00E07A90" w:rsidRPr="003E7238">
        <w:rPr>
          <w:lang w:val="en-GB"/>
        </w:rPr>
        <w:t>month of each quarter</w:t>
      </w:r>
      <w:r w:rsidRPr="003E7238">
        <w:rPr>
          <w:lang w:val="en-GB"/>
        </w:rPr>
        <w:t>. In any given quarter, the pseudosto</w:t>
      </w:r>
      <w:r w:rsidR="00E07A90" w:rsidRPr="003E7238">
        <w:rPr>
          <w:lang w:val="en-GB"/>
        </w:rPr>
        <w:t>ck of job ads is much lower.</w:t>
      </w:r>
      <w:r w:rsidRPr="003E7238">
        <w:rPr>
          <w:lang w:val="en-GB"/>
        </w:rPr>
        <w:t xml:space="preserve"> </w:t>
      </w:r>
    </w:p>
    <w:p w14:paraId="4E6AC498" w14:textId="0BCDE334" w:rsidR="00072B69" w:rsidRPr="003E7238" w:rsidRDefault="00072B69" w:rsidP="00072B69">
      <w:pPr>
        <w:jc w:val="both"/>
        <w:rPr>
          <w:lang w:val="en-GB"/>
        </w:rPr>
      </w:pPr>
      <w:r w:rsidRPr="003E7238">
        <w:rPr>
          <w:lang w:val="en-GB"/>
        </w:rPr>
        <w:t xml:space="preserve">The German JVS quantifies two types of vacancies, </w:t>
      </w:r>
      <w:r w:rsidRPr="003E7238">
        <w:rPr>
          <w:rStyle w:val="Betoning"/>
          <w:lang w:val="en-GB"/>
        </w:rPr>
        <w:t>general vacancies</w:t>
      </w:r>
      <w:r w:rsidRPr="003E7238">
        <w:rPr>
          <w:lang w:val="en-GB"/>
        </w:rPr>
        <w:t xml:space="preserve"> </w:t>
      </w:r>
      <w:proofErr w:type="gramStart"/>
      <w:r w:rsidRPr="003E7238">
        <w:rPr>
          <w:lang w:val="en-GB"/>
        </w:rPr>
        <w:t>which</w:t>
      </w:r>
      <w:proofErr w:type="gramEnd"/>
      <w:r w:rsidRPr="003E7238">
        <w:rPr>
          <w:lang w:val="en-GB"/>
        </w:rPr>
        <w:t xml:space="preserve"> are to be filled at some indeterminate point in the future and </w:t>
      </w:r>
      <w:r w:rsidRPr="003E7238">
        <w:rPr>
          <w:rStyle w:val="Betoning"/>
          <w:lang w:val="en-GB"/>
        </w:rPr>
        <w:t>urgent vacancies</w:t>
      </w:r>
      <w:r w:rsidRPr="003E7238">
        <w:rPr>
          <w:lang w:val="en-GB"/>
        </w:rPr>
        <w:t xml:space="preserve"> which are to be filled immediately. </w:t>
      </w:r>
    </w:p>
    <w:p w14:paraId="7104E098" w14:textId="530AEFF9" w:rsidR="00072B69" w:rsidRPr="003E7238" w:rsidRDefault="00072B69" w:rsidP="00072B69">
      <w:pPr>
        <w:jc w:val="both"/>
        <w:rPr>
          <w:lang w:val="en-GB"/>
        </w:rPr>
      </w:pPr>
      <w:r w:rsidRPr="003E7238">
        <w:rPr>
          <w:lang w:val="en-GB"/>
        </w:rPr>
        <w:t xml:space="preserve">The number of pseudo-stock job ads lies substantially below general vacancies in the JVS. This is also the case if we only consider JVS </w:t>
      </w:r>
      <w:r w:rsidR="003C5089" w:rsidRPr="003E7238">
        <w:rPr>
          <w:lang w:val="en-GB"/>
        </w:rPr>
        <w:t>vacancies, which</w:t>
      </w:r>
      <w:r w:rsidRPr="003E7238">
        <w:rPr>
          <w:lang w:val="en-GB"/>
        </w:rPr>
        <w:t xml:space="preserve"> are to </w:t>
      </w:r>
      <w:proofErr w:type="gramStart"/>
      <w:r w:rsidRPr="003E7238">
        <w:rPr>
          <w:lang w:val="en-GB"/>
        </w:rPr>
        <w:t>be filled</w:t>
      </w:r>
      <w:proofErr w:type="gramEnd"/>
      <w:r w:rsidRPr="003E7238">
        <w:rPr>
          <w:lang w:val="en-GB"/>
        </w:rPr>
        <w:t xml:space="preserve"> immediately. We consider urgent vacancies to be a better equivalent to OJV ads than general vacancies, since the publication of OJV ads indicates that the recruitment process has started and the position is to </w:t>
      </w:r>
      <w:proofErr w:type="gramStart"/>
      <w:r w:rsidRPr="003E7238">
        <w:rPr>
          <w:lang w:val="en-GB"/>
        </w:rPr>
        <w:t>be filled</w:t>
      </w:r>
      <w:proofErr w:type="gramEnd"/>
      <w:r w:rsidRPr="003E7238">
        <w:rPr>
          <w:lang w:val="en-GB"/>
        </w:rPr>
        <w:t xml:space="preserve"> within a fixed timeframe. </w:t>
      </w:r>
    </w:p>
    <w:p w14:paraId="63291E34" w14:textId="6BDCF3B6" w:rsidR="00072B69" w:rsidRPr="003E7238" w:rsidRDefault="003C5089" w:rsidP="00072B69">
      <w:pPr>
        <w:jc w:val="both"/>
        <w:rPr>
          <w:lang w:val="en-GB"/>
        </w:rPr>
      </w:pPr>
      <w:r w:rsidRPr="003E7238">
        <w:rPr>
          <w:lang w:val="en-GB"/>
        </w:rPr>
        <w:t>OJA</w:t>
      </w:r>
      <w:r w:rsidR="00072B69" w:rsidRPr="003E7238">
        <w:rPr>
          <w:lang w:val="en-GB"/>
        </w:rPr>
        <w:t xml:space="preserve">s capture only a subset of all </w:t>
      </w:r>
      <w:proofErr w:type="gramStart"/>
      <w:r w:rsidR="00072B69" w:rsidRPr="003E7238">
        <w:rPr>
          <w:lang w:val="en-GB"/>
        </w:rPr>
        <w:t>vacancies,</w:t>
      </w:r>
      <w:proofErr w:type="gramEnd"/>
      <w:r w:rsidR="00072B69" w:rsidRPr="003E7238">
        <w:rPr>
          <w:lang w:val="en-GB"/>
        </w:rPr>
        <w:t xml:space="preserve"> therefore we expect accurately measured OJV stocks to be lower than JVS vacancies, which is borne out by the results.</w:t>
      </w:r>
    </w:p>
    <w:p w14:paraId="3B789BD0" w14:textId="77777777" w:rsidR="00072B69" w:rsidRPr="003E7238" w:rsidRDefault="00072B69" w:rsidP="00072B69">
      <w:pPr>
        <w:jc w:val="both"/>
        <w:rPr>
          <w:lang w:val="en-GB"/>
        </w:rPr>
      </w:pPr>
      <w:r w:rsidRPr="003E7238">
        <w:rPr>
          <w:lang w:val="en-GB"/>
        </w:rPr>
        <w:t>However, there is a substantial divergence in the development over time between OJA data and JVS vacancies. While JVS vacancies are relatively stable throughout the year 2019, this is not true for the pseudostocks of CEDEFOP OJAs. Those rise from 54-thousand in the third quarter of 2018, to 85-</w:t>
      </w:r>
      <w:r w:rsidRPr="003E7238">
        <w:rPr>
          <w:lang w:val="en-GB"/>
        </w:rPr>
        <w:lastRenderedPageBreak/>
        <w:t xml:space="preserve">thousand at the start of 2019. An increase of more than 50% over 9 months. After a sharp drop in the second quarter of 2019, pseudostocks remain at a relatively low level until the start of 2020. </w:t>
      </w:r>
    </w:p>
    <w:p w14:paraId="1CFE5C1F" w14:textId="0F99A0EB" w:rsidR="00072B69" w:rsidRPr="003E7238" w:rsidRDefault="00072B69" w:rsidP="00072B69">
      <w:pPr>
        <w:jc w:val="both"/>
        <w:rPr>
          <w:lang w:val="en-GB"/>
        </w:rPr>
      </w:pPr>
      <w:r w:rsidRPr="003E7238">
        <w:rPr>
          <w:lang w:val="en-GB"/>
        </w:rPr>
        <w:t xml:space="preserve">It needs to </w:t>
      </w:r>
      <w:proofErr w:type="gramStart"/>
      <w:r w:rsidRPr="003E7238">
        <w:rPr>
          <w:lang w:val="en-GB"/>
        </w:rPr>
        <w:t>be stated</w:t>
      </w:r>
      <w:proofErr w:type="gramEnd"/>
      <w:r w:rsidRPr="003E7238">
        <w:rPr>
          <w:lang w:val="en-GB"/>
        </w:rPr>
        <w:t xml:space="preserve"> clearly that the seven quarters for which CEDEFOP data is available is too short a timeframe to compare long-term trends in CEDEFOP and JVS results. However, it is clear that quarter-to-quarter variations are vastly different for both </w:t>
      </w:r>
      <w:r w:rsidR="00433EE0" w:rsidRPr="003E7238">
        <w:rPr>
          <w:lang w:val="en-GB"/>
        </w:rPr>
        <w:t>data sources</w:t>
      </w:r>
      <w:r w:rsidRPr="003E7238">
        <w:rPr>
          <w:lang w:val="en-GB"/>
        </w:rPr>
        <w:t xml:space="preserve">. Three explanations for the </w:t>
      </w:r>
      <w:r w:rsidR="00433EE0" w:rsidRPr="003E7238">
        <w:rPr>
          <w:lang w:val="en-GB"/>
        </w:rPr>
        <w:t>observed</w:t>
      </w:r>
      <w:r w:rsidR="00433EE0">
        <w:rPr>
          <w:lang w:val="en-GB"/>
        </w:rPr>
        <w:t xml:space="preserve"> differences are possible.</w:t>
      </w:r>
    </w:p>
    <w:p w14:paraId="6520D7C4" w14:textId="77777777" w:rsidR="00072B69" w:rsidRPr="003E7238" w:rsidRDefault="00072B69" w:rsidP="00072B69">
      <w:pPr>
        <w:jc w:val="both"/>
        <w:rPr>
          <w:lang w:val="en-GB"/>
        </w:rPr>
      </w:pPr>
      <w:r w:rsidRPr="003E7238">
        <w:rPr>
          <w:lang w:val="en-GB"/>
        </w:rPr>
        <w:t xml:space="preserve">First, CEDEFOP OJA data is about job ads, while the JVS represents vacancies. If the number of vacancies per job ad was fluctuating strongly over time, discrepancies between OJA and JVS </w:t>
      </w:r>
      <w:proofErr w:type="gramStart"/>
      <w:r w:rsidRPr="003E7238">
        <w:rPr>
          <w:lang w:val="en-GB"/>
        </w:rPr>
        <w:t>could be caused</w:t>
      </w:r>
      <w:proofErr w:type="gramEnd"/>
      <w:r w:rsidRPr="003E7238">
        <w:rPr>
          <w:lang w:val="en-GB"/>
        </w:rPr>
        <w:t xml:space="preserve"> by this factor. However, research by the University of Zürich indicates that the average number of vacancies per online job ad is stable over time, at roughly 1.2.</w:t>
      </w:r>
      <w:r w:rsidRPr="003E7238">
        <w:rPr>
          <w:rStyle w:val="Fotnotsreferens"/>
          <w:lang w:val="en-GB"/>
        </w:rPr>
        <w:footnoteReference w:id="9"/>
      </w:r>
      <w:r w:rsidRPr="003E7238">
        <w:rPr>
          <w:lang w:val="en-GB"/>
        </w:rPr>
        <w:t xml:space="preserve"> </w:t>
      </w:r>
    </w:p>
    <w:p w14:paraId="3802777C" w14:textId="13A3DA80" w:rsidR="00072B69" w:rsidRPr="003E7238" w:rsidRDefault="00072B69" w:rsidP="00072B69">
      <w:pPr>
        <w:jc w:val="both"/>
        <w:rPr>
          <w:lang w:val="en-GB"/>
        </w:rPr>
      </w:pPr>
      <w:r w:rsidRPr="003E7238">
        <w:rPr>
          <w:lang w:val="en-GB"/>
        </w:rPr>
        <w:t xml:space="preserve">Second, the online job market may be more volatile than the numbers of vacancies reported in the JVS. While increased volatility is likely, there is also huge volatility in webscraping coverage of sources. It is therefore not possible, </w:t>
      </w:r>
      <w:proofErr w:type="gramStart"/>
      <w:r w:rsidRPr="003E7238">
        <w:rPr>
          <w:lang w:val="en-GB"/>
        </w:rPr>
        <w:t>at the moment</w:t>
      </w:r>
      <w:proofErr w:type="gramEnd"/>
      <w:r w:rsidRPr="003E7238">
        <w:rPr>
          <w:lang w:val="en-GB"/>
        </w:rPr>
        <w:t xml:space="preserve">, to disentangle volatility in data collection from volatility in the underlying job market. </w:t>
      </w:r>
    </w:p>
    <w:p w14:paraId="35816C13" w14:textId="5F080051" w:rsidR="00FA4EDF" w:rsidRPr="003E7238" w:rsidRDefault="00072B69" w:rsidP="00E675C2">
      <w:pPr>
        <w:jc w:val="both"/>
        <w:rPr>
          <w:lang w:val="en-GB"/>
        </w:rPr>
      </w:pPr>
      <w:r w:rsidRPr="003E7238">
        <w:rPr>
          <w:lang w:val="en-GB"/>
        </w:rPr>
        <w:t xml:space="preserve">Which leads to the third possible reason for the observed discrepancies. Webscraping coverage of job ad sources in CEDEFOP data is spotty and unreliable, as illustrated by </w:t>
      </w:r>
      <w:r w:rsidR="00D10FE7">
        <w:rPr>
          <w:lang w:val="en-GB"/>
        </w:rPr>
        <w:fldChar w:fldCharType="begin"/>
      </w:r>
      <w:r w:rsidR="00D10FE7">
        <w:rPr>
          <w:lang w:val="en-GB"/>
        </w:rPr>
        <w:instrText xml:space="preserve"> REF _Ref51010603 \h </w:instrText>
      </w:r>
      <w:r w:rsidR="00D10FE7">
        <w:rPr>
          <w:lang w:val="en-GB"/>
        </w:rPr>
      </w:r>
      <w:r w:rsidR="00D10FE7">
        <w:rPr>
          <w:lang w:val="en-GB"/>
        </w:rPr>
        <w:fldChar w:fldCharType="separate"/>
      </w:r>
      <w:r w:rsidR="00D10FE7" w:rsidRPr="003E7238">
        <w:rPr>
          <w:lang w:val="en-GB"/>
        </w:rPr>
        <w:t xml:space="preserve">Figure </w:t>
      </w:r>
      <w:r w:rsidR="00D10FE7" w:rsidRPr="003E7238">
        <w:rPr>
          <w:noProof/>
          <w:lang w:val="en-GB"/>
        </w:rPr>
        <w:t>11</w:t>
      </w:r>
      <w:r w:rsidR="00D10FE7">
        <w:rPr>
          <w:lang w:val="en-GB"/>
        </w:rPr>
        <w:fldChar w:fldCharType="end"/>
      </w:r>
      <w:r w:rsidRPr="003E7238">
        <w:rPr>
          <w:lang w:val="en-GB"/>
        </w:rPr>
        <w:t xml:space="preserve"> and </w:t>
      </w:r>
      <w:r w:rsidR="00D10FE7">
        <w:rPr>
          <w:lang w:val="en-GB"/>
        </w:rPr>
        <w:fldChar w:fldCharType="begin"/>
      </w:r>
      <w:r w:rsidR="00D10FE7">
        <w:rPr>
          <w:lang w:val="en-GB"/>
        </w:rPr>
        <w:instrText xml:space="preserve"> REF _Ref51010612 \h </w:instrText>
      </w:r>
      <w:r w:rsidR="00D10FE7">
        <w:rPr>
          <w:lang w:val="en-GB"/>
        </w:rPr>
      </w:r>
      <w:r w:rsidR="00D10FE7">
        <w:rPr>
          <w:lang w:val="en-GB"/>
        </w:rPr>
        <w:fldChar w:fldCharType="separate"/>
      </w:r>
      <w:r w:rsidR="00D10FE7" w:rsidRPr="003E7238">
        <w:rPr>
          <w:lang w:val="en-GB"/>
        </w:rPr>
        <w:t xml:space="preserve">Figure </w:t>
      </w:r>
      <w:r w:rsidR="00D10FE7" w:rsidRPr="003E7238">
        <w:rPr>
          <w:noProof/>
          <w:lang w:val="en-GB"/>
        </w:rPr>
        <w:t>12</w:t>
      </w:r>
      <w:r w:rsidR="00D10FE7">
        <w:rPr>
          <w:lang w:val="en-GB"/>
        </w:rPr>
        <w:fldChar w:fldCharType="end"/>
      </w:r>
      <w:r w:rsidRPr="003E7238">
        <w:rPr>
          <w:lang w:val="en-GB"/>
        </w:rPr>
        <w:fldChar w:fldCharType="begin"/>
      </w:r>
      <w:r w:rsidRPr="003E7238">
        <w:rPr>
          <w:lang w:val="en-GB"/>
        </w:rPr>
        <w:instrText xml:space="preserve"> REF _Ref49435067 \h </w:instrText>
      </w:r>
      <w:r w:rsidRPr="003E7238">
        <w:rPr>
          <w:lang w:val="en-GB"/>
        </w:rPr>
      </w:r>
      <w:r w:rsidRPr="003E7238">
        <w:rPr>
          <w:lang w:val="en-GB"/>
        </w:rPr>
        <w:fldChar w:fldCharType="end"/>
      </w:r>
      <w:r w:rsidRPr="003E7238">
        <w:rPr>
          <w:lang w:val="en-GB"/>
        </w:rPr>
        <w:t xml:space="preserve">. Which might lead to strong quarter-to-quarter variations in pseudostock levels. </w:t>
      </w:r>
    </w:p>
    <w:p w14:paraId="47CC8D30" w14:textId="77777777" w:rsidR="001344F9" w:rsidRPr="003E7238" w:rsidRDefault="00FA4EDF" w:rsidP="0035130A">
      <w:pPr>
        <w:rPr>
          <w:lang w:val="en-GB"/>
        </w:rPr>
      </w:pPr>
      <w:r w:rsidRPr="003E7238">
        <w:rPr>
          <w:noProof/>
          <w:lang w:val="sv-SE" w:eastAsia="sv-SE"/>
        </w:rPr>
        <w:drawing>
          <wp:inline distT="0" distB="0" distL="0" distR="0" wp14:anchorId="720DC6E1" wp14:editId="3AF80781">
            <wp:extent cx="5731510" cy="3112586"/>
            <wp:effectExtent l="0" t="0" r="2540" b="0"/>
            <wp:docPr id="5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chsource_bymont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12586"/>
                    </a:xfrm>
                    <a:prstGeom prst="rect">
                      <a:avLst/>
                    </a:prstGeom>
                  </pic:spPr>
                </pic:pic>
              </a:graphicData>
            </a:graphic>
          </wp:inline>
        </w:drawing>
      </w:r>
    </w:p>
    <w:p w14:paraId="74377C1B" w14:textId="3ADB55EE" w:rsidR="00FA4EDF" w:rsidRPr="003E7238" w:rsidRDefault="00FA4EDF" w:rsidP="00FA4EDF">
      <w:pPr>
        <w:pStyle w:val="Beskrivning"/>
        <w:rPr>
          <w:lang w:val="en-GB"/>
        </w:rPr>
      </w:pPr>
      <w:bookmarkStart w:id="560" w:name="_Ref51010603"/>
      <w:bookmarkStart w:id="561" w:name="_Toc51930087"/>
      <w:r w:rsidRPr="003E7238">
        <w:rPr>
          <w:lang w:val="en-GB"/>
        </w:rPr>
        <w:t xml:space="preserve">Figure </w:t>
      </w:r>
      <w:r w:rsidRPr="003E7238">
        <w:rPr>
          <w:lang w:val="en-GB"/>
        </w:rPr>
        <w:fldChar w:fldCharType="begin"/>
      </w:r>
      <w:r w:rsidRPr="003E7238">
        <w:rPr>
          <w:lang w:val="en-GB"/>
        </w:rPr>
        <w:instrText xml:space="preserve"> SEQ Figure \* ARABIC </w:instrText>
      </w:r>
      <w:r w:rsidRPr="003E7238">
        <w:rPr>
          <w:lang w:val="en-GB"/>
        </w:rPr>
        <w:fldChar w:fldCharType="separate"/>
      </w:r>
      <w:r w:rsidR="00355D35">
        <w:rPr>
          <w:noProof/>
          <w:lang w:val="en-GB"/>
        </w:rPr>
        <w:t>11</w:t>
      </w:r>
      <w:r w:rsidRPr="003E7238">
        <w:rPr>
          <w:lang w:val="en-GB"/>
        </w:rPr>
        <w:fldChar w:fldCharType="end"/>
      </w:r>
      <w:bookmarkEnd w:id="560"/>
      <w:r w:rsidRPr="003E7238">
        <w:rPr>
          <w:lang w:val="en-GB"/>
        </w:rPr>
        <w:t>: Ads collected by source and month</w:t>
      </w:r>
      <w:bookmarkEnd w:id="561"/>
    </w:p>
    <w:p w14:paraId="232FF2E5" w14:textId="16A6F8A5" w:rsidR="00FA4EDF" w:rsidRPr="003E7238" w:rsidRDefault="00FA4EDF" w:rsidP="00FA4EDF">
      <w:pPr>
        <w:rPr>
          <w:lang w:val="en-GB"/>
        </w:rPr>
      </w:pPr>
      <w:r w:rsidRPr="003E7238">
        <w:rPr>
          <w:noProof/>
          <w:lang w:val="sv-SE" w:eastAsia="sv-SE"/>
        </w:rPr>
        <w:lastRenderedPageBreak/>
        <w:drawing>
          <wp:inline distT="0" distB="0" distL="0" distR="0" wp14:anchorId="1E9D98C0" wp14:editId="33FA3AAB">
            <wp:extent cx="5731510" cy="3809130"/>
            <wp:effectExtent l="0" t="0" r="2540" b="1270"/>
            <wp:docPr id="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3_sources_cou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09130"/>
                    </a:xfrm>
                    <a:prstGeom prst="rect">
                      <a:avLst/>
                    </a:prstGeom>
                  </pic:spPr>
                </pic:pic>
              </a:graphicData>
            </a:graphic>
          </wp:inline>
        </w:drawing>
      </w:r>
    </w:p>
    <w:p w14:paraId="67520AE4" w14:textId="29548C35" w:rsidR="00FA4EDF" w:rsidRPr="003E7238" w:rsidRDefault="00FA4EDF" w:rsidP="00FA4EDF">
      <w:pPr>
        <w:pStyle w:val="Beskrivning"/>
        <w:rPr>
          <w:lang w:val="en-GB"/>
        </w:rPr>
      </w:pPr>
      <w:bookmarkStart w:id="562" w:name="_Ref51010612"/>
      <w:bookmarkStart w:id="563" w:name="_Toc51930088"/>
      <w:r w:rsidRPr="003E7238">
        <w:rPr>
          <w:lang w:val="en-GB"/>
        </w:rPr>
        <w:t xml:space="preserve">Figure </w:t>
      </w:r>
      <w:r w:rsidRPr="003E7238">
        <w:rPr>
          <w:lang w:val="en-GB"/>
        </w:rPr>
        <w:fldChar w:fldCharType="begin"/>
      </w:r>
      <w:r w:rsidRPr="003E7238">
        <w:rPr>
          <w:lang w:val="en-GB"/>
        </w:rPr>
        <w:instrText xml:space="preserve"> SEQ Figure \* ARABIC </w:instrText>
      </w:r>
      <w:r w:rsidRPr="003E7238">
        <w:rPr>
          <w:lang w:val="en-GB"/>
        </w:rPr>
        <w:fldChar w:fldCharType="separate"/>
      </w:r>
      <w:r w:rsidR="00355D35">
        <w:rPr>
          <w:noProof/>
          <w:lang w:val="en-GB"/>
        </w:rPr>
        <w:t>12</w:t>
      </w:r>
      <w:r w:rsidRPr="003E7238">
        <w:rPr>
          <w:lang w:val="en-GB"/>
        </w:rPr>
        <w:fldChar w:fldCharType="end"/>
      </w:r>
      <w:bookmarkEnd w:id="562"/>
      <w:r w:rsidRPr="003E7238">
        <w:rPr>
          <w:lang w:val="en-GB"/>
        </w:rPr>
        <w:t xml:space="preserve">: Ads collected from the </w:t>
      </w:r>
      <w:proofErr w:type="gramStart"/>
      <w:r w:rsidRPr="003E7238">
        <w:rPr>
          <w:lang w:val="en-GB"/>
        </w:rPr>
        <w:t>3</w:t>
      </w:r>
      <w:proofErr w:type="gramEnd"/>
      <w:r w:rsidRPr="003E7238">
        <w:rPr>
          <w:lang w:val="en-GB"/>
        </w:rPr>
        <w:t xml:space="preserve"> largest sources</w:t>
      </w:r>
      <w:bookmarkEnd w:id="563"/>
    </w:p>
    <w:p w14:paraId="2A7D3CCF" w14:textId="1AA983F1" w:rsidR="00E675C2" w:rsidRPr="003E7238" w:rsidRDefault="00072B69" w:rsidP="00E675C2">
      <w:pPr>
        <w:jc w:val="both"/>
        <w:rPr>
          <w:lang w:val="en-GB"/>
        </w:rPr>
      </w:pPr>
      <w:r w:rsidRPr="003E7238">
        <w:rPr>
          <w:lang w:val="en-GB"/>
        </w:rPr>
        <w:t xml:space="preserve">Additionally, removal of duplicate observations is likely not perfect, which means that the share of duplicates will, to some extent, increase with the number of sources. Because the number of </w:t>
      </w:r>
      <w:proofErr w:type="gramStart"/>
      <w:r w:rsidRPr="003E7238">
        <w:rPr>
          <w:lang w:val="en-GB"/>
        </w:rPr>
        <w:t>sources which ar</w:t>
      </w:r>
      <w:r w:rsidR="00FA4EDF" w:rsidRPr="003E7238">
        <w:rPr>
          <w:lang w:val="en-GB"/>
        </w:rPr>
        <w:t>e scraped effectively by CEDEFOP</w:t>
      </w:r>
      <w:proofErr w:type="gramEnd"/>
      <w:r w:rsidRPr="003E7238">
        <w:rPr>
          <w:lang w:val="en-GB"/>
        </w:rPr>
        <w:t xml:space="preserve"> varies over time, the share of duplicates also varies in a similar way.</w:t>
      </w:r>
    </w:p>
    <w:p w14:paraId="2ADD202B" w14:textId="3B47F4FD" w:rsidR="001A0A5F" w:rsidRPr="003E7238" w:rsidRDefault="005F23FB" w:rsidP="0030051C">
      <w:pPr>
        <w:jc w:val="both"/>
        <w:rPr>
          <w:lang w:val="en-GB"/>
        </w:rPr>
      </w:pPr>
      <w:r w:rsidRPr="003E7238">
        <w:rPr>
          <w:noProof/>
          <w:lang w:val="sv-SE" w:eastAsia="sv-SE"/>
        </w:rPr>
        <w:drawing>
          <wp:inline distT="0" distB="0" distL="0" distR="0" wp14:anchorId="583260A2" wp14:editId="74A24C70">
            <wp:extent cx="4671060" cy="3114506"/>
            <wp:effectExtent l="0" t="0" r="0" b="0"/>
            <wp:docPr id="4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tebook\Documents\DataLab\Results\pseudostock_quarterl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86566" cy="3124845"/>
                    </a:xfrm>
                    <a:prstGeom prst="rect">
                      <a:avLst/>
                    </a:prstGeom>
                    <a:noFill/>
                    <a:ln>
                      <a:noFill/>
                    </a:ln>
                  </pic:spPr>
                </pic:pic>
              </a:graphicData>
            </a:graphic>
          </wp:inline>
        </w:drawing>
      </w:r>
    </w:p>
    <w:p w14:paraId="59E8670A" w14:textId="5F00B7B6" w:rsidR="00E15DE5" w:rsidRPr="003E7238" w:rsidRDefault="00E15DE5" w:rsidP="00E15DE5">
      <w:pPr>
        <w:pStyle w:val="Beskrivning"/>
        <w:rPr>
          <w:lang w:val="en-GB"/>
        </w:rPr>
      </w:pPr>
      <w:bookmarkStart w:id="564" w:name="_Toc51930089"/>
      <w:r w:rsidRPr="003E7238">
        <w:rPr>
          <w:lang w:val="en-GB"/>
        </w:rPr>
        <w:t xml:space="preserve">Figure </w:t>
      </w:r>
      <w:r w:rsidR="00AB4B08" w:rsidRPr="003E7238">
        <w:rPr>
          <w:lang w:val="en-GB"/>
        </w:rPr>
        <w:fldChar w:fldCharType="begin"/>
      </w:r>
      <w:r w:rsidR="00AB4B08" w:rsidRPr="003E7238">
        <w:rPr>
          <w:lang w:val="en-GB"/>
        </w:rPr>
        <w:instrText xml:space="preserve"> SEQ Figure \* ARABIC </w:instrText>
      </w:r>
      <w:r w:rsidR="00AB4B08" w:rsidRPr="003E7238">
        <w:rPr>
          <w:lang w:val="en-GB"/>
        </w:rPr>
        <w:fldChar w:fldCharType="separate"/>
      </w:r>
      <w:r w:rsidR="00355D35">
        <w:rPr>
          <w:noProof/>
          <w:lang w:val="en-GB"/>
        </w:rPr>
        <w:t>13</w:t>
      </w:r>
      <w:r w:rsidR="00AB4B08" w:rsidRPr="003E7238">
        <w:rPr>
          <w:noProof/>
          <w:lang w:val="en-GB"/>
        </w:rPr>
        <w:fldChar w:fldCharType="end"/>
      </w:r>
      <w:r w:rsidRPr="003E7238">
        <w:rPr>
          <w:lang w:val="en-GB"/>
        </w:rPr>
        <w:t>: CEDEFOP‐OJAs vs. JVS</w:t>
      </w:r>
      <w:r w:rsidR="00034053">
        <w:rPr>
          <w:lang w:val="en-GB"/>
        </w:rPr>
        <w:t xml:space="preserve"> vs.</w:t>
      </w:r>
      <w:bookmarkEnd w:id="564"/>
      <w:r w:rsidR="00034053">
        <w:rPr>
          <w:lang w:val="en-GB"/>
        </w:rPr>
        <w:t xml:space="preserve"> </w:t>
      </w:r>
    </w:p>
    <w:p w14:paraId="7BC7C683" w14:textId="68D511B2" w:rsidR="00EB3C16" w:rsidRPr="003E7238" w:rsidRDefault="00C248AC" w:rsidP="00EB3C16">
      <w:pPr>
        <w:rPr>
          <w:lang w:val="en-GB"/>
        </w:rPr>
      </w:pPr>
      <w:r>
        <w:rPr>
          <w:noProof/>
          <w:lang w:val="sv-SE" w:eastAsia="sv-SE"/>
        </w:rPr>
        <w:lastRenderedPageBreak/>
        <w:drawing>
          <wp:inline distT="0" distB="0" distL="0" distR="0" wp14:anchorId="5114D538" wp14:editId="6323660D">
            <wp:extent cx="4846320" cy="3231791"/>
            <wp:effectExtent l="0" t="0" r="0" b="6985"/>
            <wp:docPr id="1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seudostock_validity_comparis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5636" cy="3251341"/>
                    </a:xfrm>
                    <a:prstGeom prst="rect">
                      <a:avLst/>
                    </a:prstGeom>
                  </pic:spPr>
                </pic:pic>
              </a:graphicData>
            </a:graphic>
          </wp:inline>
        </w:drawing>
      </w:r>
    </w:p>
    <w:p w14:paraId="70253CA3" w14:textId="55E5E25E" w:rsidR="007778DE" w:rsidRPr="003E7238" w:rsidRDefault="00C248AC" w:rsidP="00917751">
      <w:pPr>
        <w:pStyle w:val="Beskrivning"/>
        <w:rPr>
          <w:lang w:val="en-GB"/>
        </w:rPr>
      </w:pPr>
      <w:bookmarkStart w:id="565" w:name="_Toc51930090"/>
      <w:r>
        <w:t xml:space="preserve">Figure </w:t>
      </w:r>
      <w:r w:rsidR="00B10991">
        <w:fldChar w:fldCharType="begin"/>
      </w:r>
      <w:r w:rsidR="00B10991">
        <w:instrText xml:space="preserve"> SEQ Figure \* ARABIC </w:instrText>
      </w:r>
      <w:r w:rsidR="00B10991">
        <w:fldChar w:fldCharType="separate"/>
      </w:r>
      <w:r w:rsidR="00355D35">
        <w:rPr>
          <w:noProof/>
        </w:rPr>
        <w:t>14</w:t>
      </w:r>
      <w:r w:rsidR="00B10991">
        <w:rPr>
          <w:noProof/>
        </w:rPr>
        <w:fldChar w:fldCharType="end"/>
      </w:r>
      <w:r>
        <w:t xml:space="preserve">: </w:t>
      </w:r>
      <w:r w:rsidRPr="00E50584">
        <w:t>Pseudostocs of CEDEFOP-OJAs by validity period</w:t>
      </w:r>
      <w:bookmarkEnd w:id="565"/>
    </w:p>
    <w:p w14:paraId="0BEEEB4B" w14:textId="05BE49E3" w:rsidR="008C4626" w:rsidRPr="003E7238" w:rsidRDefault="008C4626" w:rsidP="008C4626">
      <w:pPr>
        <w:pStyle w:val="Rubrik3"/>
        <w:rPr>
          <w:lang w:val="en-GB"/>
        </w:rPr>
      </w:pPr>
      <w:bookmarkStart w:id="566" w:name="_Toc51930058"/>
      <w:r w:rsidRPr="003E7238">
        <w:rPr>
          <w:lang w:val="en-GB"/>
        </w:rPr>
        <w:t>Pseudo stocks by federal country</w:t>
      </w:r>
      <w:bookmarkEnd w:id="566"/>
    </w:p>
    <w:p w14:paraId="1C086FA6" w14:textId="479398A5" w:rsidR="008C4626" w:rsidRPr="003E7238" w:rsidRDefault="008C4626" w:rsidP="0030051C">
      <w:pPr>
        <w:spacing w:after="160" w:line="259" w:lineRule="auto"/>
        <w:jc w:val="both"/>
        <w:rPr>
          <w:lang w:val="en-GB"/>
        </w:rPr>
      </w:pPr>
      <w:r w:rsidRPr="003E7238">
        <w:rPr>
          <w:lang w:val="en-GB"/>
        </w:rPr>
        <w:t xml:space="preserve">The following figures plot the geographical distribution of OJA pseudo stocks by federal country for the three quarters of the observed time‐period. We observe large differences in OJA intensity across federal countries, with job ads primarily concentrated in highly populated areas. For comparison, </w:t>
      </w:r>
      <w:r w:rsidR="00E44CB7">
        <w:rPr>
          <w:lang w:val="en-GB"/>
        </w:rPr>
        <w:fldChar w:fldCharType="begin"/>
      </w:r>
      <w:r w:rsidR="00E44CB7">
        <w:rPr>
          <w:lang w:val="en-GB"/>
        </w:rPr>
        <w:instrText xml:space="preserve"> REF _Ref51011190 \h </w:instrText>
      </w:r>
      <w:r w:rsidR="00E44CB7">
        <w:rPr>
          <w:lang w:val="en-GB"/>
        </w:rPr>
      </w:r>
      <w:r w:rsidR="00E44CB7">
        <w:rPr>
          <w:lang w:val="en-GB"/>
        </w:rPr>
        <w:fldChar w:fldCharType="separate"/>
      </w:r>
      <w:r w:rsidR="00E44CB7" w:rsidRPr="003E7238">
        <w:rPr>
          <w:lang w:val="en-GB"/>
        </w:rPr>
        <w:t xml:space="preserve">Figure </w:t>
      </w:r>
      <w:r w:rsidR="00E44CB7">
        <w:rPr>
          <w:noProof/>
          <w:lang w:val="en-GB"/>
        </w:rPr>
        <w:t>15</w:t>
      </w:r>
      <w:r w:rsidR="00E44CB7">
        <w:rPr>
          <w:lang w:val="en-GB"/>
        </w:rPr>
        <w:fldChar w:fldCharType="end"/>
      </w:r>
      <w:r w:rsidR="00E44CB7">
        <w:rPr>
          <w:lang w:val="en-GB"/>
        </w:rPr>
        <w:t xml:space="preserve"> </w:t>
      </w:r>
      <w:r w:rsidRPr="003E7238">
        <w:rPr>
          <w:lang w:val="en-GB"/>
        </w:rPr>
        <w:t xml:space="preserve">plots the population distribution across federal countries. In fact, the geographic distribution of ads closely mimics the geographic distribution of individuals. The relative shares of job ads by federal country are quite stable over time. While total numbers of job ads vary between the quarters of the observed timeframe, they do so evenly across regions. </w:t>
      </w:r>
    </w:p>
    <w:p w14:paraId="26D10F31" w14:textId="042D97FF" w:rsidR="008C4626" w:rsidRPr="003E7238" w:rsidRDefault="00626E85" w:rsidP="0030051C">
      <w:pPr>
        <w:spacing w:after="160" w:line="259" w:lineRule="auto"/>
        <w:jc w:val="both"/>
        <w:rPr>
          <w:lang w:val="en-GB"/>
        </w:rPr>
      </w:pPr>
      <w:r w:rsidRPr="003E7238">
        <w:rPr>
          <w:noProof/>
          <w:lang w:val="sv-SE" w:eastAsia="sv-SE"/>
        </w:rPr>
        <w:drawing>
          <wp:inline distT="0" distB="0" distL="0" distR="0" wp14:anchorId="5FB96DDD" wp14:editId="061227B0">
            <wp:extent cx="2758661" cy="2270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1753" cy="2281537"/>
                    </a:xfrm>
                    <a:prstGeom prst="rect">
                      <a:avLst/>
                    </a:prstGeom>
                    <a:noFill/>
                    <a:ln>
                      <a:noFill/>
                    </a:ln>
                  </pic:spPr>
                </pic:pic>
              </a:graphicData>
            </a:graphic>
          </wp:inline>
        </w:drawing>
      </w:r>
      <w:r w:rsidR="00CE200D" w:rsidRPr="003E7238">
        <w:rPr>
          <w:noProof/>
          <w:lang w:val="sv-SE" w:eastAsia="sv-SE"/>
        </w:rPr>
        <w:drawing>
          <wp:inline distT="0" distB="0" distL="0" distR="0" wp14:anchorId="642CC45C" wp14:editId="1E1A5FA8">
            <wp:extent cx="2750161" cy="21979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9960" cy="2205766"/>
                    </a:xfrm>
                    <a:prstGeom prst="rect">
                      <a:avLst/>
                    </a:prstGeom>
                    <a:noFill/>
                    <a:ln>
                      <a:noFill/>
                    </a:ln>
                  </pic:spPr>
                </pic:pic>
              </a:graphicData>
            </a:graphic>
          </wp:inline>
        </w:drawing>
      </w:r>
    </w:p>
    <w:p w14:paraId="2BB26312" w14:textId="3D322A14" w:rsidR="00626E85" w:rsidRPr="003E7238" w:rsidRDefault="00626E85" w:rsidP="00626E85">
      <w:pPr>
        <w:pStyle w:val="Beskrivning"/>
        <w:rPr>
          <w:lang w:val="en-GB"/>
        </w:rPr>
      </w:pPr>
      <w:bookmarkStart w:id="567" w:name="_Ref51011190"/>
      <w:bookmarkStart w:id="568" w:name="_Toc51930091"/>
      <w:r w:rsidRPr="003E7238">
        <w:rPr>
          <w:lang w:val="en-GB"/>
        </w:rPr>
        <w:t xml:space="preserve">Figure </w:t>
      </w:r>
      <w:r w:rsidR="00AB4B08" w:rsidRPr="003E7238">
        <w:rPr>
          <w:lang w:val="en-GB"/>
        </w:rPr>
        <w:fldChar w:fldCharType="begin"/>
      </w:r>
      <w:r w:rsidR="00AB4B08" w:rsidRPr="003E7238">
        <w:rPr>
          <w:lang w:val="en-GB"/>
        </w:rPr>
        <w:instrText xml:space="preserve"> SEQ Figure \* ARABIC </w:instrText>
      </w:r>
      <w:r w:rsidR="00AB4B08" w:rsidRPr="003E7238">
        <w:rPr>
          <w:lang w:val="en-GB"/>
        </w:rPr>
        <w:fldChar w:fldCharType="separate"/>
      </w:r>
      <w:r w:rsidR="00355D35">
        <w:rPr>
          <w:noProof/>
          <w:lang w:val="en-GB"/>
        </w:rPr>
        <w:t>15</w:t>
      </w:r>
      <w:r w:rsidR="00AB4B08" w:rsidRPr="003E7238">
        <w:rPr>
          <w:noProof/>
          <w:lang w:val="en-GB"/>
        </w:rPr>
        <w:fldChar w:fldCharType="end"/>
      </w:r>
      <w:bookmarkEnd w:id="567"/>
      <w:r w:rsidRPr="003E7238">
        <w:rPr>
          <w:lang w:val="en-GB"/>
        </w:rPr>
        <w:t>: Map of job ad pseudo‐stocks Q1 2019</w:t>
      </w:r>
      <w:bookmarkEnd w:id="568"/>
    </w:p>
    <w:p w14:paraId="4679F3E1" w14:textId="17A64F5B" w:rsidR="008C4626" w:rsidRPr="003E7238" w:rsidRDefault="008C4626" w:rsidP="0030051C">
      <w:pPr>
        <w:spacing w:after="160" w:line="259" w:lineRule="auto"/>
        <w:jc w:val="both"/>
        <w:rPr>
          <w:lang w:val="en-GB"/>
        </w:rPr>
      </w:pPr>
    </w:p>
    <w:p w14:paraId="7679892D" w14:textId="77777777" w:rsidR="00E3296E" w:rsidRPr="003E7238" w:rsidRDefault="00E3296E" w:rsidP="00E3296E">
      <w:pPr>
        <w:pStyle w:val="Rubrik3"/>
        <w:rPr>
          <w:lang w:val="en-GB"/>
        </w:rPr>
      </w:pPr>
      <w:bookmarkStart w:id="569" w:name="_Toc51930059"/>
      <w:r w:rsidRPr="003E7238">
        <w:rPr>
          <w:lang w:val="en-GB"/>
        </w:rPr>
        <w:t>Industry sectors</w:t>
      </w:r>
      <w:bookmarkEnd w:id="569"/>
    </w:p>
    <w:p w14:paraId="622918E5" w14:textId="74285F8F" w:rsidR="00E3296E" w:rsidRPr="003E7238" w:rsidRDefault="00E3296E" w:rsidP="00E3296E">
      <w:pPr>
        <w:spacing w:after="160" w:line="259" w:lineRule="auto"/>
        <w:jc w:val="both"/>
        <w:rPr>
          <w:lang w:val="en-GB"/>
        </w:rPr>
      </w:pPr>
      <w:r w:rsidRPr="003E7238">
        <w:rPr>
          <w:lang w:val="en-GB"/>
        </w:rPr>
        <w:t>As an additional plausibility check, we compare the relative shares of industry sectors (by NACE categories) in OJA and JVS (</w:t>
      </w:r>
      <w:r w:rsidR="00B5266F">
        <w:rPr>
          <w:lang w:val="en-GB"/>
        </w:rPr>
        <w:fldChar w:fldCharType="begin"/>
      </w:r>
      <w:r w:rsidR="00B5266F">
        <w:rPr>
          <w:lang w:val="en-GB"/>
        </w:rPr>
        <w:instrText xml:space="preserve"> REF _Ref51011224 \h </w:instrText>
      </w:r>
      <w:r w:rsidR="00B5266F">
        <w:rPr>
          <w:lang w:val="en-GB"/>
        </w:rPr>
      </w:r>
      <w:r w:rsidR="00B5266F">
        <w:rPr>
          <w:lang w:val="en-GB"/>
        </w:rPr>
        <w:fldChar w:fldCharType="separate"/>
      </w:r>
      <w:r w:rsidR="00B5266F" w:rsidRPr="003E7238">
        <w:rPr>
          <w:lang w:val="en-GB"/>
        </w:rPr>
        <w:t xml:space="preserve">Figure </w:t>
      </w:r>
      <w:r w:rsidR="00B5266F">
        <w:rPr>
          <w:noProof/>
          <w:lang w:val="en-GB"/>
        </w:rPr>
        <w:t>16</w:t>
      </w:r>
      <w:r w:rsidR="00B5266F">
        <w:rPr>
          <w:lang w:val="en-GB"/>
        </w:rPr>
        <w:fldChar w:fldCharType="end"/>
      </w:r>
      <w:r w:rsidRPr="003E7238">
        <w:rPr>
          <w:lang w:val="en-GB"/>
        </w:rPr>
        <w:t xml:space="preserve">). Deviations from the industry shares in the JVS </w:t>
      </w:r>
      <w:proofErr w:type="gramStart"/>
      <w:r w:rsidRPr="003E7238">
        <w:rPr>
          <w:lang w:val="en-GB"/>
        </w:rPr>
        <w:t>can be caused</w:t>
      </w:r>
      <w:proofErr w:type="gramEnd"/>
      <w:r w:rsidRPr="003E7238">
        <w:rPr>
          <w:lang w:val="en-GB"/>
        </w:rPr>
        <w:t xml:space="preserve"> </w:t>
      </w:r>
      <w:r w:rsidRPr="003E7238">
        <w:rPr>
          <w:lang w:val="en-GB"/>
        </w:rPr>
        <w:lastRenderedPageBreak/>
        <w:t>by uneven coverage in the web‐scraping process, by sector differences in online job‐portal use and by sector specific variations in the efficiency of the CEDEFOP deduplication process.</w:t>
      </w:r>
    </w:p>
    <w:p w14:paraId="66F6F4E4" w14:textId="1A49E771" w:rsidR="00E3296E" w:rsidRPr="003E7238" w:rsidRDefault="00E3296E" w:rsidP="0030051C">
      <w:pPr>
        <w:spacing w:after="160" w:line="259" w:lineRule="auto"/>
        <w:jc w:val="both"/>
        <w:rPr>
          <w:lang w:val="en-GB"/>
        </w:rPr>
      </w:pPr>
      <w:r w:rsidRPr="003E7238">
        <w:rPr>
          <w:lang w:val="en-GB"/>
        </w:rPr>
        <w:t xml:space="preserve">We see an overrepresentation of the manufacturing, IT and corporate services sectors in the CEDEFOP data, compared with the JVS. On the other hand, retail, construction and other services are under‐represented in CEDEFOP. The imbalance between corporate and other services </w:t>
      </w:r>
      <w:proofErr w:type="gramStart"/>
      <w:r w:rsidRPr="003E7238">
        <w:rPr>
          <w:lang w:val="en-GB"/>
        </w:rPr>
        <w:t>might be caused</w:t>
      </w:r>
      <w:proofErr w:type="gramEnd"/>
      <w:r w:rsidRPr="003E7238">
        <w:rPr>
          <w:lang w:val="en-GB"/>
        </w:rPr>
        <w:t xml:space="preserve"> by differences in classification of specific services between the two datasets.</w:t>
      </w:r>
    </w:p>
    <w:p w14:paraId="2040874F" w14:textId="42F37547" w:rsidR="00E3296E" w:rsidRPr="003E7238" w:rsidRDefault="007252A8" w:rsidP="0030051C">
      <w:pPr>
        <w:spacing w:after="160" w:line="259" w:lineRule="auto"/>
        <w:jc w:val="both"/>
        <w:rPr>
          <w:lang w:val="en-GB"/>
        </w:rPr>
      </w:pPr>
      <w:r w:rsidRPr="003E7238">
        <w:rPr>
          <w:noProof/>
          <w:lang w:val="sv-SE" w:eastAsia="sv-SE"/>
        </w:rPr>
        <w:drawing>
          <wp:inline distT="0" distB="0" distL="0" distR="0" wp14:anchorId="2A92C7B7" wp14:editId="6A9FFC71">
            <wp:extent cx="5730240" cy="37490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14:paraId="10E702AE" w14:textId="7BC6DE4B" w:rsidR="007252A8" w:rsidRPr="003E7238" w:rsidRDefault="007252A8" w:rsidP="007252A8">
      <w:pPr>
        <w:pStyle w:val="Beskrivning"/>
        <w:rPr>
          <w:lang w:val="en-GB"/>
        </w:rPr>
      </w:pPr>
      <w:bookmarkStart w:id="570" w:name="_Ref51011224"/>
      <w:bookmarkStart w:id="571" w:name="_Toc51930092"/>
      <w:r w:rsidRPr="003E7238">
        <w:rPr>
          <w:lang w:val="en-GB"/>
        </w:rPr>
        <w:t xml:space="preserve">Figure </w:t>
      </w:r>
      <w:r w:rsidR="00AB4B08" w:rsidRPr="003E7238">
        <w:rPr>
          <w:lang w:val="en-GB"/>
        </w:rPr>
        <w:fldChar w:fldCharType="begin"/>
      </w:r>
      <w:r w:rsidR="00AB4B08" w:rsidRPr="003E7238">
        <w:rPr>
          <w:lang w:val="en-GB"/>
        </w:rPr>
        <w:instrText xml:space="preserve"> SEQ Figure \* ARABIC </w:instrText>
      </w:r>
      <w:r w:rsidR="00AB4B08" w:rsidRPr="003E7238">
        <w:rPr>
          <w:lang w:val="en-GB"/>
        </w:rPr>
        <w:fldChar w:fldCharType="separate"/>
      </w:r>
      <w:r w:rsidR="00355D35">
        <w:rPr>
          <w:noProof/>
          <w:lang w:val="en-GB"/>
        </w:rPr>
        <w:t>16</w:t>
      </w:r>
      <w:r w:rsidR="00AB4B08" w:rsidRPr="003E7238">
        <w:rPr>
          <w:noProof/>
          <w:lang w:val="en-GB"/>
        </w:rPr>
        <w:fldChar w:fldCharType="end"/>
      </w:r>
      <w:bookmarkEnd w:id="570"/>
      <w:r w:rsidRPr="003E7238">
        <w:rPr>
          <w:lang w:val="en-GB"/>
        </w:rPr>
        <w:t>: CEDEFOP‐OJA vs. JVS: relative share of job ads by industry sector</w:t>
      </w:r>
      <w:bookmarkEnd w:id="571"/>
    </w:p>
    <w:p w14:paraId="5ECB974C" w14:textId="6DCBC0EA" w:rsidR="008E0C33" w:rsidRDefault="008E0C33" w:rsidP="008E0C33">
      <w:pPr>
        <w:spacing w:after="160" w:line="259" w:lineRule="auto"/>
        <w:jc w:val="both"/>
        <w:rPr>
          <w:lang w:val="en-GB"/>
        </w:rPr>
      </w:pPr>
      <w:r>
        <w:rPr>
          <w:lang w:val="en-GB"/>
        </w:rPr>
        <w:t>For more details and detailed analysis of particular cases,</w:t>
      </w:r>
      <w:r w:rsidRPr="00E550EC">
        <w:rPr>
          <w:lang w:val="en-GB"/>
        </w:rPr>
        <w:t xml:space="preserve"> </w:t>
      </w:r>
      <w:r>
        <w:rPr>
          <w:lang w:val="en-GB"/>
        </w:rPr>
        <w:t xml:space="preserve">see reports provided by </w:t>
      </w:r>
      <w:r w:rsidRPr="003E7238">
        <w:rPr>
          <w:lang w:val="en-GB"/>
        </w:rPr>
        <w:t>DESTATIS</w:t>
      </w:r>
      <w:r w:rsidRPr="00E36B2E">
        <w:rPr>
          <w:rStyle w:val="Fotnotsreferens"/>
          <w:lang w:val="en-GB"/>
        </w:rPr>
        <w:t xml:space="preserve"> </w:t>
      </w:r>
      <w:r w:rsidRPr="00E36B2E">
        <w:rPr>
          <w:rStyle w:val="Fotnotsreferens"/>
          <w:lang w:val="en-GB"/>
        </w:rPr>
        <w:footnoteReference w:id="10"/>
      </w:r>
      <w:r>
        <w:rPr>
          <w:lang w:val="en-GB"/>
        </w:rPr>
        <w:t>.</w:t>
      </w:r>
    </w:p>
    <w:p w14:paraId="69EC1FF3" w14:textId="77777777" w:rsidR="008E0C33" w:rsidRPr="003E7238" w:rsidRDefault="008E0C33" w:rsidP="0030051C">
      <w:pPr>
        <w:spacing w:after="160" w:line="259" w:lineRule="auto"/>
        <w:jc w:val="both"/>
        <w:rPr>
          <w:lang w:val="en-GB"/>
        </w:rPr>
      </w:pPr>
    </w:p>
    <w:p w14:paraId="516024DF" w14:textId="77777777" w:rsidR="00953236" w:rsidRDefault="00953236" w:rsidP="00953236">
      <w:pPr>
        <w:pStyle w:val="Rubrik2"/>
      </w:pPr>
    </w:p>
    <w:p w14:paraId="77AE23A8" w14:textId="77777777" w:rsidR="002546E3" w:rsidRPr="002546E3" w:rsidRDefault="002546E3" w:rsidP="002546E3"/>
    <w:p w14:paraId="43C76FA5" w14:textId="77777777" w:rsidR="00BE13EE" w:rsidRDefault="00BE13EE">
      <w:pPr>
        <w:spacing w:after="160" w:line="259" w:lineRule="auto"/>
        <w:rPr>
          <w:rFonts w:asciiTheme="majorHAnsi" w:eastAsiaTheme="majorEastAsia" w:hAnsiTheme="majorHAnsi" w:cstheme="majorBidi"/>
          <w:color w:val="2E74B5" w:themeColor="accent1" w:themeShade="BF"/>
          <w:sz w:val="32"/>
          <w:szCs w:val="32"/>
          <w:lang w:val="en-GB"/>
        </w:rPr>
      </w:pPr>
      <w:r>
        <w:rPr>
          <w:lang w:val="en-GB"/>
        </w:rPr>
        <w:br w:type="page"/>
      </w:r>
    </w:p>
    <w:p w14:paraId="56034B8B" w14:textId="4C85CAF1" w:rsidR="0096707E" w:rsidRDefault="0096707E" w:rsidP="0096707E">
      <w:pPr>
        <w:pStyle w:val="Rubrik1"/>
        <w:rPr>
          <w:lang w:val="en-GB"/>
        </w:rPr>
      </w:pPr>
      <w:bookmarkStart w:id="574" w:name="_Toc51930060"/>
      <w:r>
        <w:rPr>
          <w:lang w:val="en-GB"/>
        </w:rPr>
        <w:lastRenderedPageBreak/>
        <w:t>Use cases of using OJA data in official statistics</w:t>
      </w:r>
      <w:bookmarkEnd w:id="574"/>
    </w:p>
    <w:p w14:paraId="0D379FFE" w14:textId="3C77B541" w:rsidR="0041630D" w:rsidRPr="0041630D" w:rsidRDefault="0041630D" w:rsidP="00AE17DC">
      <w:pPr>
        <w:jc w:val="both"/>
        <w:rPr>
          <w:lang w:val="en-GB"/>
        </w:rPr>
      </w:pPr>
      <w:r w:rsidRPr="00FB6C93">
        <w:t>In</w:t>
      </w:r>
      <w:r w:rsidR="00BA379F">
        <w:t xml:space="preserve"> this section, we present </w:t>
      </w:r>
      <w:r>
        <w:t xml:space="preserve">examples of using OJA for producing </w:t>
      </w:r>
      <w:r w:rsidRPr="00FB6C93">
        <w:t>statistical outputs of mainly experimental nature</w:t>
      </w:r>
      <w:r>
        <w:t xml:space="preserve">. These are not ready to be used as tools for decision making, and rather serve as proof-of-concepts illustrating some of the paths that are possible to follow in the future for creating statistical outputs based on </w:t>
      </w:r>
      <w:proofErr w:type="gramStart"/>
      <w:r>
        <w:t>OJA</w:t>
      </w:r>
      <w:r w:rsidR="00ED12B3">
        <w:t xml:space="preserve"> </w:t>
      </w:r>
      <w:r>
        <w:t>dat</w:t>
      </w:r>
      <w:r w:rsidR="00ED12B3">
        <w:t>a</w:t>
      </w:r>
      <w:proofErr w:type="gramEnd"/>
      <w:r>
        <w:t xml:space="preserve">. </w:t>
      </w:r>
    </w:p>
    <w:p w14:paraId="57B87841" w14:textId="3CE2EBA4" w:rsidR="00697659" w:rsidRDefault="00697659" w:rsidP="00697659">
      <w:pPr>
        <w:pStyle w:val="Rubrik2"/>
        <w:rPr>
          <w:lang w:val="en-GB"/>
        </w:rPr>
      </w:pPr>
      <w:bookmarkStart w:id="575" w:name="_Toc51930061"/>
      <w:r w:rsidRPr="00596D0D">
        <w:rPr>
          <w:lang w:val="en-GB"/>
        </w:rPr>
        <w:t>Developing meaningful indicators based on OJA data</w:t>
      </w:r>
      <w:bookmarkEnd w:id="575"/>
    </w:p>
    <w:p w14:paraId="374E87EC" w14:textId="38712361" w:rsidR="00697659" w:rsidRDefault="004F25A7" w:rsidP="004F25A7">
      <w:pPr>
        <w:pStyle w:val="Rubrik5"/>
      </w:pPr>
      <w:r w:rsidRPr="004F25A7">
        <w:t>Examples of institutions and companies dealing with OJAs</w:t>
      </w:r>
    </w:p>
    <w:p w14:paraId="08977276" w14:textId="43221B98" w:rsidR="004F25A7" w:rsidRDefault="009231A1" w:rsidP="004F25A7">
      <w:pPr>
        <w:jc w:val="both"/>
      </w:pPr>
      <w:r>
        <w:fldChar w:fldCharType="begin"/>
      </w:r>
      <w:r>
        <w:instrText xml:space="preserve"> REF _Ref51011747 \h </w:instrText>
      </w:r>
      <w:r>
        <w:fldChar w:fldCharType="separate"/>
      </w:r>
      <w:r>
        <w:t xml:space="preserve">Figure </w:t>
      </w:r>
      <w:r>
        <w:rPr>
          <w:noProof/>
        </w:rPr>
        <w:t>17</w:t>
      </w:r>
      <w:r>
        <w:fldChar w:fldCharType="end"/>
      </w:r>
      <w:r>
        <w:t xml:space="preserve"> </w:t>
      </w:r>
      <w:r w:rsidR="004F25A7">
        <w:t xml:space="preserve">shows a selection of indicators based on OJA data used in labour market reporting separated by public-law or other non-profit institutions. It gives an overview regarding the answer to the question „what do the others do in the </w:t>
      </w:r>
      <w:proofErr w:type="gramStart"/>
      <w:r w:rsidR="004F25A7">
        <w:t>world“</w:t>
      </w:r>
      <w:proofErr w:type="gramEnd"/>
      <w:r w:rsidR="004F25A7">
        <w:t>, and provides first ideas about meaningful indicators based on OJA data.</w:t>
      </w:r>
    </w:p>
    <w:p w14:paraId="350EC7A0" w14:textId="73670DCE" w:rsidR="004F25A7" w:rsidRDefault="004F25A7" w:rsidP="004F25A7">
      <w:pPr>
        <w:jc w:val="both"/>
      </w:pPr>
      <w:r>
        <w:t xml:space="preserve">For example, the Australian government publishes an index of monthly online job advertisements. The database is based on the three largest job portals in Australia (SEEK, CareerOne and Australian Job Search). </w:t>
      </w:r>
      <w:r w:rsidR="009231A1">
        <w:fldChar w:fldCharType="begin"/>
      </w:r>
      <w:r w:rsidR="009231A1">
        <w:instrText xml:space="preserve"> REF _Ref51011992 \h </w:instrText>
      </w:r>
      <w:r w:rsidR="009231A1">
        <w:fldChar w:fldCharType="separate"/>
      </w:r>
      <w:r w:rsidR="009231A1">
        <w:t xml:space="preserve">Figure </w:t>
      </w:r>
      <w:r w:rsidR="009231A1">
        <w:rPr>
          <w:noProof/>
        </w:rPr>
        <w:t>20</w:t>
      </w:r>
      <w:r w:rsidR="009231A1">
        <w:fldChar w:fldCharType="end"/>
      </w:r>
      <w:r w:rsidR="009231A1">
        <w:t xml:space="preserve"> </w:t>
      </w:r>
      <w:r>
        <w:t>shows the first page of this monthly report of Internet Vacancy Index (IVI). Its development is presented from 2006 onwards. Not only an index value is calculated (index: January 2006 = 100), but also monthly absolute figures on the new job ads received within a month are shown. Additional information is the percentage change of the previous month and previous year. A differentiation is also made according to occupations, qualification requirements and 37 regions.</w:t>
      </w:r>
    </w:p>
    <w:p w14:paraId="130D05CB" w14:textId="0154EA7F" w:rsidR="004F25A7" w:rsidRDefault="004F25A7" w:rsidP="004F25A7">
      <w:pPr>
        <w:jc w:val="both"/>
      </w:pPr>
      <w:r>
        <w:t xml:space="preserve">In the United States the member driven think tank The Conference Board uses data collected from online job sources including traditional job boards, corporate boards, and social </w:t>
      </w:r>
      <w:proofErr w:type="gramStart"/>
      <w:r>
        <w:t>media sites</w:t>
      </w:r>
      <w:proofErr w:type="gramEnd"/>
      <w:r>
        <w:t xml:space="preserve">. Results are published on a monthly basis as shown in </w:t>
      </w:r>
      <w:r w:rsidR="009231A1">
        <w:fldChar w:fldCharType="begin"/>
      </w:r>
      <w:r w:rsidR="009231A1">
        <w:instrText xml:space="preserve"> REF _Ref51012030 \h </w:instrText>
      </w:r>
      <w:r w:rsidR="009231A1">
        <w:fldChar w:fldCharType="separate"/>
      </w:r>
      <w:r w:rsidR="009231A1">
        <w:t xml:space="preserve">Figure </w:t>
      </w:r>
      <w:r w:rsidR="009231A1">
        <w:rPr>
          <w:noProof/>
        </w:rPr>
        <w:t>21</w:t>
      </w:r>
      <w:r w:rsidR="009231A1">
        <w:fldChar w:fldCharType="end"/>
      </w:r>
      <w:r>
        <w:t>. However, not evident at first sight, the reference period is defined as mid-month of previous month to mid-month of reference month that means data is aggregated from the 14th of the previous month to the 13th of the current month. The reason for this is the comparison of this labour demand with the labour supply based on unemployment figures of the Bureau of Labor Statistics (BLS). The latter one are collected with the so-called Current Population Survey which is a monthly survey that uses as reference period in general the calendar week (Sunday through Saturday) that includes the 12th day of the month (mid-month survey)</w:t>
      </w:r>
      <w:r w:rsidR="009F5C4D" w:rsidRPr="009F5C4D">
        <w:rPr>
          <w:lang w:val="en-GB"/>
        </w:rPr>
        <w:t xml:space="preserve"> </w:t>
      </w:r>
      <w:r w:rsidR="009F5C4D">
        <w:rPr>
          <w:rStyle w:val="Fotnotsreferens"/>
          <w:lang w:val="en-GB"/>
        </w:rPr>
        <w:footnoteReference w:id="11"/>
      </w:r>
      <w:r>
        <w:t xml:space="preserve">.  </w:t>
      </w:r>
    </w:p>
    <w:p w14:paraId="75A3E6DA" w14:textId="47ABED13" w:rsidR="004F25A7" w:rsidRDefault="004F25A7" w:rsidP="004F25A7">
      <w:pPr>
        <w:jc w:val="both"/>
      </w:pPr>
      <w:r>
        <w:t xml:space="preserve">The most recent important development is the so-called real time economic tracker from Opportunity Insights, an American organisation based at Harvard University (see </w:t>
      </w:r>
      <w:r w:rsidR="009231A1">
        <w:fldChar w:fldCharType="begin"/>
      </w:r>
      <w:r w:rsidR="009231A1">
        <w:instrText xml:space="preserve"> REF _Ref51011763 \h </w:instrText>
      </w:r>
      <w:r w:rsidR="009231A1">
        <w:fldChar w:fldCharType="separate"/>
      </w:r>
      <w:r w:rsidR="009231A1">
        <w:t xml:space="preserve">Figure </w:t>
      </w:r>
      <w:r w:rsidR="009231A1">
        <w:rPr>
          <w:noProof/>
        </w:rPr>
        <w:t>18</w:t>
      </w:r>
      <w:r w:rsidR="009231A1">
        <w:fldChar w:fldCharType="end"/>
      </w:r>
      <w:r>
        <w:t xml:space="preserve">). This tracker has many different indicators and is more or less an immediate consequence of the COVID-19 pandemic, which has significantly increased the already existing pressure to use alterna¬tive new digital data sources. Chetty et al. build „a new, freely accessible platform that tracks economic activity at a high-frequency, granular level using anonymized and aggregated data from private companies. […] We report these statistics in real time using an automated pipe¬line that ingests data from businesses and reports statistics publicly on the data visualization platform, typically less than seven days after the relevant transactions occur.“ </w:t>
      </w:r>
      <w:r w:rsidR="009F5C4D" w:rsidRPr="00F122E8">
        <w:rPr>
          <w:rStyle w:val="Fotnotsreferens"/>
          <w:lang w:val="en-GB"/>
        </w:rPr>
        <w:footnoteReference w:id="12"/>
      </w:r>
      <w:r w:rsidR="009F5C4D" w:rsidRPr="00F122E8">
        <w:t xml:space="preserve"> </w:t>
      </w:r>
      <w:r>
        <w:t xml:space="preserve">  </w:t>
      </w:r>
    </w:p>
    <w:p w14:paraId="218C9F80" w14:textId="211BAB16" w:rsidR="00FB19B1" w:rsidRDefault="004F25A7" w:rsidP="004F25A7">
      <w:pPr>
        <w:jc w:val="both"/>
      </w:pPr>
      <w:r>
        <w:lastRenderedPageBreak/>
        <w:t xml:space="preserve">One can get further ideas from exploring private companies, which collect and analyse OJAs. </w:t>
      </w:r>
      <w:r w:rsidR="003F5EB0">
        <w:fldChar w:fldCharType="begin"/>
      </w:r>
      <w:r w:rsidR="003F5EB0">
        <w:instrText xml:space="preserve"> REF _Ref51011783 \h </w:instrText>
      </w:r>
      <w:r w:rsidR="003F5EB0">
        <w:fldChar w:fldCharType="separate"/>
      </w:r>
      <w:r w:rsidR="003F5EB0">
        <w:t xml:space="preserve">Figure </w:t>
      </w:r>
      <w:r w:rsidR="003F5EB0">
        <w:rPr>
          <w:noProof/>
        </w:rPr>
        <w:t>19</w:t>
      </w:r>
      <w:r w:rsidR="003F5EB0">
        <w:fldChar w:fldCharType="end"/>
      </w:r>
      <w:r>
        <w:t xml:space="preserve"> lists the six most famous companies: Burning Glass, Haver Analytics, Gartner Inc., Indeed Hiring Lab, LinkedIn and Textkernel. Not mentioned in </w:t>
      </w:r>
      <w:r w:rsidR="003A16B6">
        <w:fldChar w:fldCharType="begin"/>
      </w:r>
      <w:r w:rsidR="003A16B6">
        <w:instrText xml:space="preserve"> REF _Ref51011783 \h </w:instrText>
      </w:r>
      <w:r w:rsidR="003A16B6">
        <w:fldChar w:fldCharType="separate"/>
      </w:r>
      <w:r w:rsidR="003A16B6">
        <w:t xml:space="preserve">Figure </w:t>
      </w:r>
      <w:r w:rsidR="003A16B6">
        <w:rPr>
          <w:noProof/>
        </w:rPr>
        <w:t>19</w:t>
      </w:r>
      <w:r w:rsidR="003A16B6">
        <w:fldChar w:fldCharType="end"/>
      </w:r>
      <w:r w:rsidR="003A16B6">
        <w:t xml:space="preserve"> </w:t>
      </w:r>
      <w:r>
        <w:t>is the Swiss company x28 AG as it only covers one European country, the Switzerland itself. Furthermore, publications regarding their Jobradar</w:t>
      </w:r>
      <w:r w:rsidR="0000484D" w:rsidRPr="004372D3">
        <w:rPr>
          <w:rStyle w:val="Fotnotsreferens"/>
          <w:lang w:val="en-GB"/>
        </w:rPr>
        <w:footnoteReference w:id="13"/>
      </w:r>
      <w:r>
        <w:t xml:space="preserve">  are only available after contact details have been entered.</w:t>
      </w:r>
    </w:p>
    <w:tbl>
      <w:tblPr>
        <w:tblW w:w="9212" w:type="dxa"/>
        <w:tblLayout w:type="fixed"/>
        <w:tblCellMar>
          <w:left w:w="0" w:type="dxa"/>
          <w:right w:w="0" w:type="dxa"/>
        </w:tblCellMar>
        <w:tblLook w:val="04A0" w:firstRow="1" w:lastRow="0" w:firstColumn="1" w:lastColumn="0" w:noHBand="0" w:noVBand="1"/>
      </w:tblPr>
      <w:tblGrid>
        <w:gridCol w:w="750"/>
        <w:gridCol w:w="2227"/>
        <w:gridCol w:w="2650"/>
        <w:gridCol w:w="3585"/>
      </w:tblGrid>
      <w:tr w:rsidR="00192A52" w:rsidRPr="006B6668" w14:paraId="5A7AAD97" w14:textId="77777777" w:rsidTr="0071797E">
        <w:trPr>
          <w:trHeight w:val="280"/>
        </w:trPr>
        <w:tc>
          <w:tcPr>
            <w:tcW w:w="750"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14:paraId="43F08D92" w14:textId="77777777" w:rsidR="00192A52" w:rsidRPr="006B6668" w:rsidRDefault="00192A52" w:rsidP="0071797E">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lastRenderedPageBreak/>
              <w:t xml:space="preserve">Country </w:t>
            </w:r>
          </w:p>
        </w:tc>
        <w:tc>
          <w:tcPr>
            <w:tcW w:w="2227"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14:paraId="7E73EA95" w14:textId="77777777" w:rsidR="00192A52" w:rsidRPr="006B6668" w:rsidRDefault="00192A52" w:rsidP="0071797E">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Institution</w:t>
            </w:r>
          </w:p>
        </w:tc>
        <w:tc>
          <w:tcPr>
            <w:tcW w:w="2650"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14:paraId="3FFB6072" w14:textId="77777777" w:rsidR="00192A52" w:rsidRPr="006B6668" w:rsidRDefault="00192A52" w:rsidP="0071797E">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Indicators</w:t>
            </w:r>
          </w:p>
        </w:tc>
        <w:tc>
          <w:tcPr>
            <w:tcW w:w="3585" w:type="dxa"/>
            <w:tcBorders>
              <w:top w:val="single" w:sz="8" w:space="0" w:color="FFFFFF"/>
              <w:left w:val="single" w:sz="8" w:space="0" w:color="FFFFFF"/>
              <w:bottom w:val="single" w:sz="24" w:space="0" w:color="FFFFFF"/>
              <w:right w:val="single" w:sz="8" w:space="0" w:color="FFFFFF"/>
            </w:tcBorders>
            <w:shd w:val="clear" w:color="auto" w:fill="BFBFBF"/>
            <w:tcMar>
              <w:top w:w="15" w:type="dxa"/>
              <w:left w:w="70" w:type="dxa"/>
              <w:bottom w:w="0" w:type="dxa"/>
              <w:right w:w="70" w:type="dxa"/>
            </w:tcMar>
            <w:hideMark/>
          </w:tcPr>
          <w:p w14:paraId="29AFDB3E" w14:textId="77777777" w:rsidR="00192A52" w:rsidRPr="006B6668" w:rsidRDefault="00192A52" w:rsidP="0071797E">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Data basis</w:t>
            </w:r>
          </w:p>
        </w:tc>
      </w:tr>
      <w:tr w:rsidR="00192A52" w:rsidRPr="006B6668" w14:paraId="655E750A" w14:textId="77777777" w:rsidTr="0071797E">
        <w:trPr>
          <w:trHeight w:val="840"/>
        </w:trPr>
        <w:tc>
          <w:tcPr>
            <w:tcW w:w="750" w:type="dxa"/>
            <w:tcBorders>
              <w:top w:val="single" w:sz="24"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14:paraId="2F62726B" w14:textId="77777777" w:rsidR="00192A52" w:rsidRPr="006B6668" w:rsidRDefault="00192A52" w:rsidP="0071797E">
            <w:pPr>
              <w:keepNext/>
              <w:keepLines/>
              <w:jc w:val="both"/>
              <w:rPr>
                <w:rFonts w:cs="Arial"/>
                <w:color w:val="000000" w:themeColor="text1"/>
                <w:sz w:val="16"/>
                <w:szCs w:val="16"/>
                <w:lang w:val="en-GB"/>
              </w:rPr>
            </w:pPr>
            <w:r w:rsidRPr="006B6668">
              <w:rPr>
                <w:rFonts w:cs="Arial"/>
                <w:b/>
                <w:bCs/>
                <w:color w:val="000000" w:themeColor="text1"/>
                <w:kern w:val="24"/>
                <w:sz w:val="16"/>
                <w:szCs w:val="16"/>
                <w:lang w:val="en-GB"/>
              </w:rPr>
              <w:t>Australia</w:t>
            </w:r>
          </w:p>
        </w:tc>
        <w:tc>
          <w:tcPr>
            <w:tcW w:w="2227"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6ECC304F" w14:textId="77777777" w:rsidR="00192A52" w:rsidRPr="006B6668" w:rsidRDefault="00192A52" w:rsidP="0071797E">
            <w:pPr>
              <w:keepNext/>
              <w:keepLines/>
              <w:jc w:val="both"/>
              <w:rPr>
                <w:rFonts w:cs="Arial"/>
                <w:sz w:val="16"/>
                <w:szCs w:val="16"/>
                <w:lang w:val="en-GB"/>
              </w:rPr>
            </w:pPr>
            <w:r w:rsidRPr="006B6668">
              <w:rPr>
                <w:rFonts w:cs="Arial"/>
                <w:color w:val="000000"/>
                <w:kern w:val="24"/>
                <w:sz w:val="16"/>
                <w:szCs w:val="16"/>
                <w:lang w:val="en-GB"/>
              </w:rPr>
              <w:t xml:space="preserve">Australian government </w:t>
            </w:r>
          </w:p>
          <w:p w14:paraId="2A6644CE" w14:textId="77777777" w:rsidR="00192A52" w:rsidRPr="006B6668" w:rsidRDefault="006F399D" w:rsidP="0071797E">
            <w:pPr>
              <w:keepNext/>
              <w:keepLines/>
              <w:jc w:val="both"/>
              <w:rPr>
                <w:rFonts w:cs="Arial"/>
                <w:sz w:val="16"/>
                <w:szCs w:val="16"/>
                <w:lang w:val="en-GB"/>
              </w:rPr>
            </w:pPr>
            <w:hyperlink r:id="rId33" w:history="1">
              <w:r w:rsidR="00192A52" w:rsidRPr="00E23A7E">
                <w:rPr>
                  <w:rStyle w:val="Hyperlnk"/>
                  <w:rFonts w:cs="Arial"/>
                  <w:i/>
                  <w:iCs/>
                  <w:kern w:val="24"/>
                  <w:sz w:val="16"/>
                  <w:szCs w:val="16"/>
                  <w:lang w:val="en-GB"/>
                </w:rPr>
                <w:t>http://www.ga.gov.au/</w:t>
              </w:r>
            </w:hyperlink>
          </w:p>
        </w:tc>
        <w:tc>
          <w:tcPr>
            <w:tcW w:w="2650"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306A614A" w14:textId="77777777" w:rsidR="00192A52" w:rsidRPr="008D0982" w:rsidRDefault="00192A52" w:rsidP="0071797E">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14:paraId="7C230E2C" w14:textId="77777777" w:rsidR="00192A52" w:rsidRDefault="00192A52" w:rsidP="0071797E">
            <w:pPr>
              <w:keepNext/>
              <w:keepLines/>
              <w:rPr>
                <w:rFonts w:cs="Arial"/>
                <w:sz w:val="16"/>
                <w:szCs w:val="16"/>
                <w:lang w:val="en-GB"/>
              </w:rPr>
            </w:pPr>
            <w:r w:rsidRPr="006B6668">
              <w:rPr>
                <w:rFonts w:cs="Arial"/>
                <w:color w:val="000000"/>
                <w:kern w:val="24"/>
                <w:sz w:val="16"/>
                <w:szCs w:val="16"/>
                <w:lang w:val="en-GB"/>
              </w:rPr>
              <w:t>Internet Vacancy Index (IVI)</w:t>
            </w:r>
            <w:r w:rsidRPr="006B6668">
              <w:rPr>
                <w:rFonts w:cs="Arial"/>
                <w:color w:val="000000"/>
                <w:kern w:val="24"/>
                <w:sz w:val="16"/>
                <w:szCs w:val="16"/>
                <w:lang w:val="en-GB"/>
              </w:rPr>
              <w:br/>
            </w:r>
            <w:hyperlink r:id="rId34" w:history="1">
              <w:r w:rsidRPr="00E23A7E">
                <w:rPr>
                  <w:rStyle w:val="Hyperlnk"/>
                  <w:rFonts w:cs="Arial"/>
                  <w:sz w:val="16"/>
                  <w:szCs w:val="16"/>
                  <w:lang w:val="en-GB"/>
                </w:rPr>
                <w:t>https://data.gov.au/dataset/internet-vacancy-index</w:t>
              </w:r>
            </w:hyperlink>
            <w:r>
              <w:rPr>
                <w:rFonts w:cs="Arial"/>
                <w:sz w:val="16"/>
                <w:szCs w:val="16"/>
                <w:lang w:val="en-GB"/>
              </w:rPr>
              <w:t xml:space="preserve"> </w:t>
            </w:r>
          </w:p>
          <w:p w14:paraId="67E3BA53" w14:textId="77777777" w:rsidR="00192A52" w:rsidRDefault="00192A52" w:rsidP="0071797E">
            <w:pPr>
              <w:keepNext/>
              <w:keepLines/>
              <w:rPr>
                <w:rFonts w:cs="Arial"/>
                <w:sz w:val="16"/>
                <w:szCs w:val="16"/>
                <w:lang w:val="en-GB"/>
              </w:rPr>
            </w:pPr>
            <w:r>
              <w:rPr>
                <w:rFonts w:cs="Arial"/>
                <w:sz w:val="16"/>
                <w:szCs w:val="16"/>
                <w:lang w:val="en-GB"/>
              </w:rPr>
              <w:t>and</w:t>
            </w:r>
          </w:p>
          <w:p w14:paraId="266FE43C" w14:textId="77777777" w:rsidR="00192A52" w:rsidRDefault="006F399D" w:rsidP="0071797E">
            <w:pPr>
              <w:keepNext/>
              <w:keepLines/>
              <w:rPr>
                <w:rFonts w:cs="Arial"/>
                <w:sz w:val="16"/>
                <w:szCs w:val="16"/>
                <w:lang w:val="en-GB"/>
              </w:rPr>
            </w:pPr>
            <w:hyperlink r:id="rId35" w:history="1">
              <w:r w:rsidR="00192A52" w:rsidRPr="00BA34CF">
                <w:rPr>
                  <w:rStyle w:val="Hyperlnk"/>
                  <w:rFonts w:cs="Arial"/>
                  <w:sz w:val="16"/>
                  <w:szCs w:val="16"/>
                  <w:lang w:val="en-GB"/>
                </w:rPr>
                <w:t>http://lmip.gov.au/default.aspx?LMIP/VacancyReport</w:t>
              </w:r>
            </w:hyperlink>
            <w:r w:rsidR="00192A52">
              <w:rPr>
                <w:rFonts w:cs="Arial"/>
                <w:sz w:val="16"/>
                <w:szCs w:val="16"/>
                <w:lang w:val="en-GB"/>
              </w:rPr>
              <w:t xml:space="preserve"> </w:t>
            </w:r>
          </w:p>
          <w:p w14:paraId="2D93A2B9" w14:textId="77777777" w:rsidR="00192A52" w:rsidRDefault="00192A52" w:rsidP="0071797E">
            <w:pPr>
              <w:keepNext/>
              <w:keepLines/>
              <w:rPr>
                <w:rFonts w:cs="Arial"/>
                <w:iCs/>
                <w:kern w:val="24"/>
                <w:sz w:val="16"/>
                <w:szCs w:val="16"/>
                <w:lang w:val="en-GB"/>
              </w:rPr>
            </w:pPr>
            <w:r w:rsidRPr="008D0982">
              <w:rPr>
                <w:rFonts w:cs="Arial"/>
                <w:b/>
                <w:iCs/>
                <w:kern w:val="24"/>
                <w:sz w:val="16"/>
                <w:szCs w:val="16"/>
                <w:u w:val="single"/>
                <w:lang w:val="en-GB"/>
              </w:rPr>
              <w:t>Periodicity</w:t>
            </w:r>
            <w:r w:rsidRPr="00E23A7E">
              <w:rPr>
                <w:rFonts w:cs="Arial"/>
                <w:iCs/>
                <w:kern w:val="24"/>
                <w:sz w:val="16"/>
                <w:szCs w:val="16"/>
                <w:lang w:val="en-GB"/>
              </w:rPr>
              <w:t xml:space="preserve">: </w:t>
            </w:r>
            <w:r w:rsidRPr="00E23A7E">
              <w:rPr>
                <w:rFonts w:cs="Arial"/>
                <w:iCs/>
                <w:color w:val="FF0000"/>
                <w:kern w:val="24"/>
                <w:sz w:val="16"/>
                <w:szCs w:val="16"/>
                <w:lang w:val="en-GB"/>
              </w:rPr>
              <w:br/>
              <w:t xml:space="preserve">monthly </w:t>
            </w:r>
            <w:r w:rsidRPr="00E23A7E">
              <w:rPr>
                <w:rFonts w:cs="Arial"/>
                <w:iCs/>
                <w:kern w:val="24"/>
                <w:sz w:val="16"/>
                <w:szCs w:val="16"/>
                <w:lang w:val="en-GB"/>
              </w:rPr>
              <w:t xml:space="preserve">press releases </w:t>
            </w:r>
          </w:p>
          <w:p w14:paraId="13D64D48" w14:textId="77777777" w:rsidR="00192A52" w:rsidRPr="008D0982" w:rsidRDefault="00192A52" w:rsidP="0071797E">
            <w:pPr>
              <w:keepNext/>
              <w:keepLines/>
              <w:rPr>
                <w:rFonts w:cs="Arial"/>
                <w:iCs/>
                <w:kern w:val="24"/>
                <w:sz w:val="16"/>
                <w:szCs w:val="16"/>
                <w:lang w:val="en-GB"/>
              </w:rPr>
            </w:pPr>
            <w:r w:rsidRPr="008D0982">
              <w:rPr>
                <w:rFonts w:cs="Arial"/>
                <w:iCs/>
                <w:kern w:val="24"/>
                <w:sz w:val="16"/>
                <w:szCs w:val="16"/>
                <w:lang w:val="en-GB"/>
              </w:rPr>
              <w:t xml:space="preserve">(see </w:t>
            </w:r>
            <w:r w:rsidRPr="008D0982">
              <w:rPr>
                <w:rFonts w:cs="Arial"/>
                <w:iCs/>
                <w:kern w:val="24"/>
                <w:sz w:val="16"/>
                <w:szCs w:val="16"/>
                <w:lang w:val="en-GB"/>
              </w:rPr>
              <w:fldChar w:fldCharType="begin"/>
            </w:r>
            <w:r w:rsidRPr="008D0982">
              <w:rPr>
                <w:rFonts w:cs="Arial"/>
                <w:iCs/>
                <w:kern w:val="24"/>
                <w:sz w:val="16"/>
                <w:szCs w:val="16"/>
                <w:lang w:val="en-GB"/>
              </w:rPr>
              <w:instrText xml:space="preserve"> REF _Ref36819082 \h  \* MERGEFORMAT </w:instrText>
            </w:r>
            <w:r w:rsidRPr="008D0982">
              <w:rPr>
                <w:rFonts w:cs="Arial"/>
                <w:iCs/>
                <w:kern w:val="24"/>
                <w:sz w:val="16"/>
                <w:szCs w:val="16"/>
                <w:lang w:val="en-GB"/>
              </w:rPr>
            </w:r>
            <w:r w:rsidRPr="008D0982">
              <w:rPr>
                <w:rFonts w:cs="Arial"/>
                <w:iCs/>
                <w:kern w:val="24"/>
                <w:sz w:val="16"/>
                <w:szCs w:val="16"/>
                <w:lang w:val="en-GB"/>
              </w:rPr>
              <w:fldChar w:fldCharType="separate"/>
            </w:r>
            <w:r w:rsidRPr="00127A1B">
              <w:rPr>
                <w:sz w:val="16"/>
                <w:szCs w:val="16"/>
              </w:rPr>
              <w:t xml:space="preserve">Figure </w:t>
            </w:r>
            <w:r w:rsidRPr="00127A1B">
              <w:rPr>
                <w:noProof/>
                <w:sz w:val="16"/>
                <w:szCs w:val="16"/>
              </w:rPr>
              <w:t>4</w:t>
            </w:r>
            <w:r w:rsidRPr="008D0982">
              <w:rPr>
                <w:rFonts w:cs="Arial"/>
                <w:iCs/>
                <w:kern w:val="24"/>
                <w:sz w:val="16"/>
                <w:szCs w:val="16"/>
                <w:lang w:val="en-GB"/>
              </w:rPr>
              <w:fldChar w:fldCharType="end"/>
            </w:r>
            <w:r w:rsidRPr="008D0982">
              <w:rPr>
                <w:rFonts w:cs="Arial"/>
                <w:iCs/>
                <w:kern w:val="24"/>
                <w:sz w:val="16"/>
                <w:szCs w:val="16"/>
                <w:lang w:val="en-GB"/>
              </w:rPr>
              <w:t>)</w:t>
            </w:r>
          </w:p>
          <w:p w14:paraId="1F5F6DDE" w14:textId="77777777" w:rsidR="00192A52" w:rsidRPr="006B6668" w:rsidRDefault="00192A52" w:rsidP="0071797E">
            <w:pPr>
              <w:keepNext/>
              <w:keepLines/>
              <w:rPr>
                <w:rFonts w:cs="Arial"/>
                <w:sz w:val="16"/>
                <w:szCs w:val="16"/>
                <w:lang w:val="en-GB"/>
              </w:rPr>
            </w:pPr>
            <w:r w:rsidRPr="008D0982">
              <w:rPr>
                <w:rFonts w:cs="Arial"/>
                <w:b/>
                <w:iCs/>
                <w:kern w:val="24"/>
                <w:sz w:val="16"/>
                <w:szCs w:val="16"/>
                <w:u w:val="single"/>
                <w:lang w:val="en-GB"/>
              </w:rPr>
              <w:t>Timelag:</w:t>
            </w:r>
            <w:r w:rsidRPr="00E23A7E">
              <w:rPr>
                <w:rFonts w:cs="Arial"/>
                <w:iCs/>
                <w:color w:val="FF0000"/>
                <w:kern w:val="24"/>
                <w:sz w:val="16"/>
                <w:szCs w:val="16"/>
                <w:lang w:val="en-GB"/>
              </w:rPr>
              <w:t xml:space="preserve"> </w:t>
            </w:r>
            <w:r w:rsidRPr="00E23A7E">
              <w:rPr>
                <w:rFonts w:cs="Arial"/>
                <w:iCs/>
                <w:color w:val="FF0000"/>
                <w:kern w:val="24"/>
                <w:sz w:val="16"/>
                <w:szCs w:val="16"/>
                <w:lang w:val="en-GB"/>
              </w:rPr>
              <w:br/>
            </w:r>
            <w:r w:rsidRPr="008D0982">
              <w:rPr>
                <w:rFonts w:cs="Arial"/>
                <w:color w:val="FF0000"/>
                <w:sz w:val="16"/>
                <w:szCs w:val="16"/>
                <w:lang w:val="en-GB"/>
              </w:rPr>
              <w:t>22 days</w:t>
            </w:r>
            <w:r>
              <w:rPr>
                <w:rFonts w:cs="Arial"/>
                <w:sz w:val="16"/>
                <w:szCs w:val="16"/>
                <w:lang w:val="en-GB"/>
              </w:rPr>
              <w:t xml:space="preserve"> after the end of e.g. corona month March 2020</w:t>
            </w:r>
          </w:p>
        </w:tc>
        <w:tc>
          <w:tcPr>
            <w:tcW w:w="3585" w:type="dxa"/>
            <w:tcBorders>
              <w:top w:val="single" w:sz="24"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2B06A5A8" w14:textId="77777777" w:rsidR="00192A52" w:rsidRPr="006B6668" w:rsidRDefault="00192A52" w:rsidP="0071797E">
            <w:pPr>
              <w:keepNext/>
              <w:keepLines/>
              <w:ind w:left="29"/>
              <w:rPr>
                <w:rFonts w:cs="Arial"/>
                <w:sz w:val="16"/>
                <w:szCs w:val="16"/>
                <w:lang w:val="en-GB"/>
              </w:rPr>
            </w:pPr>
            <w:r w:rsidRPr="006B6668">
              <w:rPr>
                <w:rFonts w:cs="Arial"/>
                <w:color w:val="000000"/>
                <w:kern w:val="24"/>
                <w:sz w:val="16"/>
                <w:szCs w:val="16"/>
                <w:lang w:val="en-GB"/>
              </w:rPr>
              <w:t>3 biggest job portals (SEEK, CareerOne and Australian JobSearch);</w:t>
            </w:r>
          </w:p>
          <w:p w14:paraId="390DE6DD" w14:textId="77777777" w:rsidR="00192A52" w:rsidRPr="006B6668" w:rsidRDefault="00192A52" w:rsidP="0071797E">
            <w:pPr>
              <w:keepNext/>
              <w:keepLines/>
              <w:ind w:left="29"/>
              <w:rPr>
                <w:rFonts w:cs="Arial"/>
                <w:sz w:val="16"/>
                <w:szCs w:val="16"/>
                <w:lang w:val="en-GB"/>
              </w:rPr>
            </w:pPr>
            <w:r w:rsidRPr="006B6668">
              <w:rPr>
                <w:rFonts w:cs="Arial"/>
                <w:color w:val="000000"/>
                <w:kern w:val="24"/>
                <w:sz w:val="16"/>
                <w:szCs w:val="16"/>
                <w:lang w:val="en-GB"/>
              </w:rPr>
              <w:t xml:space="preserve">Data provision by Department of Jobs and Small Business </w:t>
            </w:r>
            <w:hyperlink r:id="rId36" w:history="1">
              <w:r w:rsidRPr="00E23A7E">
                <w:rPr>
                  <w:rStyle w:val="Hyperlnk"/>
                  <w:rFonts w:cs="Arial"/>
                  <w:kern w:val="24"/>
                  <w:sz w:val="16"/>
                  <w:szCs w:val="16"/>
                  <w:lang w:val="en-GB"/>
                </w:rPr>
                <w:t>https://www.jobs.gov.au/</w:t>
              </w:r>
            </w:hyperlink>
          </w:p>
        </w:tc>
      </w:tr>
      <w:tr w:rsidR="00192A52" w:rsidRPr="006B6668" w14:paraId="012C246A" w14:textId="77777777" w:rsidTr="0071797E">
        <w:trPr>
          <w:trHeight w:val="1679"/>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14:paraId="73BCE8C8" w14:textId="77777777" w:rsidR="00192A52" w:rsidRPr="006B6668" w:rsidRDefault="00192A52" w:rsidP="0071797E">
            <w:pPr>
              <w:keepNext/>
              <w:keepLines/>
              <w:jc w:val="both"/>
              <w:rPr>
                <w:rFonts w:cs="Arial"/>
                <w:color w:val="000000" w:themeColor="text1"/>
                <w:sz w:val="16"/>
                <w:szCs w:val="16"/>
                <w:lang w:val="en-GB"/>
              </w:rPr>
            </w:pPr>
            <w:r w:rsidRPr="006B6668">
              <w:rPr>
                <w:rFonts w:cs="Arial"/>
                <w:b/>
                <w:bCs/>
                <w:color w:val="000000" w:themeColor="text1"/>
                <w:kern w:val="24"/>
                <w:sz w:val="16"/>
                <w:szCs w:val="16"/>
                <w:lang w:val="en-GB"/>
              </w:rPr>
              <w:t>Austria</w:t>
            </w:r>
          </w:p>
        </w:tc>
        <w:tc>
          <w:tcPr>
            <w:tcW w:w="2227"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313B2CEE" w14:textId="77777777" w:rsidR="00192A52" w:rsidRPr="006B6668" w:rsidRDefault="00192A52" w:rsidP="0071797E">
            <w:pPr>
              <w:keepNext/>
              <w:keepLines/>
              <w:rPr>
                <w:rFonts w:cs="Arial"/>
                <w:sz w:val="16"/>
                <w:szCs w:val="16"/>
                <w:lang w:val="en-GB"/>
              </w:rPr>
            </w:pPr>
            <w:r w:rsidRPr="006B6668">
              <w:rPr>
                <w:rFonts w:cs="Arial"/>
                <w:color w:val="000000"/>
                <w:kern w:val="24"/>
                <w:sz w:val="16"/>
                <w:szCs w:val="16"/>
                <w:lang w:val="en-GB"/>
              </w:rPr>
              <w:t>Austrian Public Employment Service (AMS) , a public service provider</w:t>
            </w:r>
            <w:r w:rsidRPr="006B6668">
              <w:rPr>
                <w:rFonts w:cs="Arial"/>
                <w:color w:val="000000"/>
                <w:kern w:val="24"/>
                <w:sz w:val="16"/>
                <w:szCs w:val="16"/>
                <w:lang w:val="en-GB"/>
              </w:rPr>
              <w:br/>
            </w:r>
            <w:hyperlink r:id="rId37" w:history="1">
              <w:r w:rsidRPr="006B6668">
                <w:rPr>
                  <w:rStyle w:val="Hyperlnk"/>
                  <w:rFonts w:cs="Arial"/>
                  <w:i/>
                  <w:iCs/>
                  <w:kern w:val="24"/>
                  <w:sz w:val="16"/>
                  <w:szCs w:val="16"/>
                  <w:lang w:val="en-GB"/>
                </w:rPr>
                <w:t>http://www.ams.at/</w:t>
              </w:r>
            </w:hyperlink>
            <w:r w:rsidRPr="006B6668">
              <w:rPr>
                <w:rFonts w:cs="Arial"/>
                <w:i/>
                <w:iCs/>
                <w:kern w:val="24"/>
                <w:sz w:val="16"/>
                <w:szCs w:val="16"/>
                <w:lang w:val="en-GB"/>
              </w:rPr>
              <w:t xml:space="preserve"> *</w:t>
            </w:r>
          </w:p>
          <w:p w14:paraId="46376C12" w14:textId="77777777" w:rsidR="00192A52" w:rsidRPr="006B6668" w:rsidRDefault="00192A52" w:rsidP="0071797E">
            <w:pPr>
              <w:keepNext/>
              <w:keepLines/>
              <w:rPr>
                <w:rFonts w:cs="Arial"/>
                <w:sz w:val="16"/>
                <w:szCs w:val="16"/>
                <w:lang w:val="en-GB"/>
              </w:rPr>
            </w:pPr>
          </w:p>
        </w:tc>
        <w:tc>
          <w:tcPr>
            <w:tcW w:w="2650"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5739BE90" w14:textId="77777777" w:rsidR="00192A52" w:rsidRPr="008D0982" w:rsidRDefault="00192A52" w:rsidP="0071797E">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14:paraId="5D5073DA" w14:textId="77777777" w:rsidR="00192A52" w:rsidRPr="006B6668" w:rsidRDefault="00192A52" w:rsidP="0071797E">
            <w:pPr>
              <w:keepNext/>
              <w:keepLines/>
              <w:rPr>
                <w:rFonts w:cs="Arial"/>
                <w:color w:val="000000"/>
                <w:kern w:val="24"/>
                <w:sz w:val="16"/>
                <w:szCs w:val="16"/>
                <w:lang w:val="en-GB"/>
              </w:rPr>
            </w:pPr>
            <w:r w:rsidRPr="006B6668">
              <w:rPr>
                <w:rFonts w:cs="Arial"/>
                <w:color w:val="000000"/>
                <w:kern w:val="24"/>
                <w:sz w:val="16"/>
                <w:szCs w:val="16"/>
                <w:lang w:val="en-GB"/>
              </w:rPr>
              <w:t>Qualifikationsbarometer</w:t>
            </w:r>
            <w:r w:rsidRPr="006B6668">
              <w:rPr>
                <w:rFonts w:cs="Arial"/>
                <w:color w:val="000000"/>
                <w:kern w:val="24"/>
                <w:sz w:val="16"/>
                <w:szCs w:val="16"/>
                <w:lang w:val="en-GB"/>
              </w:rPr>
              <w:br/>
            </w:r>
            <w:hyperlink r:id="rId38" w:history="1">
              <w:r w:rsidRPr="00221E19">
                <w:rPr>
                  <w:rStyle w:val="Hyperlnk"/>
                  <w:rFonts w:cs="Arial"/>
                  <w:i/>
                  <w:iCs/>
                  <w:kern w:val="24"/>
                  <w:sz w:val="16"/>
                  <w:szCs w:val="16"/>
                  <w:lang w:val="en-GB"/>
                </w:rPr>
                <w:t>http://bis.ams.or.at/</w:t>
              </w:r>
              <w:r w:rsidRPr="00221E19">
                <w:rPr>
                  <w:rStyle w:val="Hyperlnk"/>
                  <w:rFonts w:cs="Arial"/>
                  <w:i/>
                  <w:iCs/>
                  <w:kern w:val="24"/>
                  <w:sz w:val="16"/>
                  <w:szCs w:val="16"/>
                  <w:lang w:val="en-GB"/>
                </w:rPr>
                <w:br/>
                <w:t>qualibarometer/</w:t>
              </w:r>
            </w:hyperlink>
            <w:r w:rsidRPr="006B6668">
              <w:rPr>
                <w:rFonts w:cs="Arial"/>
                <w:color w:val="000000"/>
                <w:kern w:val="24"/>
                <w:sz w:val="16"/>
                <w:szCs w:val="16"/>
                <w:lang w:val="en-GB"/>
              </w:rPr>
              <w:t xml:space="preserve"> </w:t>
            </w:r>
          </w:p>
          <w:p w14:paraId="72794E5B" w14:textId="77777777" w:rsidR="00192A52" w:rsidRPr="006B6668" w:rsidRDefault="00192A52" w:rsidP="0071797E">
            <w:pPr>
              <w:keepNext/>
              <w:keepLines/>
              <w:rPr>
                <w:rFonts w:cs="Arial"/>
                <w:color w:val="000000"/>
                <w:kern w:val="24"/>
                <w:sz w:val="16"/>
                <w:szCs w:val="16"/>
                <w:lang w:val="en-GB"/>
              </w:rPr>
            </w:pPr>
            <w:r w:rsidRPr="006B6668">
              <w:rPr>
                <w:rFonts w:cs="Arial"/>
                <w:color w:val="000000"/>
                <w:kern w:val="24"/>
                <w:sz w:val="16"/>
                <w:szCs w:val="16"/>
                <w:lang w:val="en-GB"/>
              </w:rPr>
              <w:t xml:space="preserve">not very prominent subdomain of </w:t>
            </w:r>
            <w:hyperlink r:id="rId39" w:history="1">
              <w:r w:rsidRPr="006B6668">
                <w:rPr>
                  <w:rStyle w:val="Hyperlnk"/>
                  <w:rFonts w:cs="Arial"/>
                  <w:kern w:val="24"/>
                  <w:sz w:val="16"/>
                  <w:szCs w:val="16"/>
                  <w:lang w:val="en-GB"/>
                </w:rPr>
                <w:t>www.ams.at</w:t>
              </w:r>
            </w:hyperlink>
            <w:r w:rsidRPr="006B6668">
              <w:rPr>
                <w:rFonts w:cs="Arial"/>
                <w:color w:val="000000"/>
                <w:kern w:val="24"/>
                <w:sz w:val="16"/>
                <w:szCs w:val="16"/>
                <w:lang w:val="en-GB"/>
              </w:rPr>
              <w:t xml:space="preserve"> </w:t>
            </w:r>
          </w:p>
          <w:p w14:paraId="32BFE2EF" w14:textId="77777777" w:rsidR="00192A52" w:rsidRPr="0017021B" w:rsidRDefault="00192A52" w:rsidP="0071797E">
            <w:pPr>
              <w:keepNext/>
              <w:keepLines/>
              <w:rPr>
                <w:rFonts w:cs="Arial"/>
                <w:kern w:val="24"/>
                <w:sz w:val="8"/>
                <w:szCs w:val="8"/>
                <w:lang w:val="en-GB"/>
              </w:rPr>
            </w:pPr>
          </w:p>
          <w:p w14:paraId="0671B7A1" w14:textId="77777777" w:rsidR="00192A52" w:rsidRPr="008D0982" w:rsidRDefault="00192A52" w:rsidP="0071797E">
            <w:pPr>
              <w:keepNext/>
              <w:keepLines/>
              <w:rPr>
                <w:rFonts w:cs="Arial"/>
                <w:b/>
                <w:kern w:val="24"/>
                <w:sz w:val="16"/>
                <w:szCs w:val="16"/>
                <w:u w:val="single"/>
                <w:lang w:val="en-GB"/>
              </w:rPr>
            </w:pPr>
            <w:r w:rsidRPr="008D0982">
              <w:rPr>
                <w:rFonts w:cs="Arial"/>
                <w:b/>
                <w:kern w:val="24"/>
                <w:sz w:val="16"/>
                <w:szCs w:val="16"/>
                <w:u w:val="single"/>
                <w:lang w:val="en-GB"/>
              </w:rPr>
              <w:t xml:space="preserve">Periodicity: </w:t>
            </w:r>
          </w:p>
          <w:p w14:paraId="539E55EE" w14:textId="77777777" w:rsidR="00192A52" w:rsidRPr="006B6668" w:rsidRDefault="00192A52" w:rsidP="0071797E">
            <w:pPr>
              <w:keepNext/>
              <w:keepLines/>
              <w:rPr>
                <w:rFonts w:cs="Arial"/>
                <w:sz w:val="16"/>
                <w:szCs w:val="16"/>
                <w:lang w:val="en-GB"/>
              </w:rPr>
            </w:pPr>
            <w:r w:rsidRPr="006B6668">
              <w:rPr>
                <w:rFonts w:cs="Arial"/>
                <w:color w:val="FF0000"/>
                <w:kern w:val="24"/>
                <w:sz w:val="16"/>
                <w:szCs w:val="16"/>
                <w:lang w:val="en-GB"/>
              </w:rPr>
              <w:t xml:space="preserve">half a year </w:t>
            </w:r>
            <w:r w:rsidRPr="006B6668">
              <w:rPr>
                <w:rFonts w:cs="Arial"/>
                <w:kern w:val="24"/>
                <w:sz w:val="16"/>
                <w:szCs w:val="16"/>
                <w:lang w:val="en-GB"/>
              </w:rPr>
              <w:t xml:space="preserve">(mostly) </w:t>
            </w:r>
            <w:r w:rsidRPr="006B6668">
              <w:rPr>
                <w:rFonts w:cs="Arial"/>
                <w:color w:val="FF0000"/>
                <w:kern w:val="24"/>
                <w:sz w:val="16"/>
                <w:szCs w:val="16"/>
                <w:lang w:val="en-GB"/>
              </w:rPr>
              <w:t>/ yearly</w:t>
            </w:r>
          </w:p>
        </w:tc>
        <w:tc>
          <w:tcPr>
            <w:tcW w:w="358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7C537F5F" w14:textId="77777777" w:rsidR="00192A52" w:rsidRPr="006B6668" w:rsidRDefault="00192A52" w:rsidP="0071797E">
            <w:pPr>
              <w:keepNext/>
              <w:keepLines/>
              <w:rPr>
                <w:rFonts w:cs="Arial"/>
                <w:sz w:val="16"/>
                <w:szCs w:val="16"/>
                <w:lang w:val="en-GB"/>
              </w:rPr>
            </w:pPr>
            <w:r w:rsidRPr="006B6668">
              <w:rPr>
                <w:rFonts w:cs="Arial"/>
                <w:color w:val="000000"/>
                <w:kern w:val="24"/>
                <w:sz w:val="16"/>
                <w:szCs w:val="16"/>
                <w:lang w:val="en-GB"/>
              </w:rPr>
              <w:t xml:space="preserve">Until reporting year 2015 job ads from print media – no ads from online job portals; </w:t>
            </w:r>
          </w:p>
          <w:p w14:paraId="2A4A5FA4" w14:textId="77777777" w:rsidR="00192A52" w:rsidRPr="006B6668" w:rsidRDefault="00192A52" w:rsidP="0071797E">
            <w:pPr>
              <w:keepNext/>
              <w:keepLines/>
              <w:rPr>
                <w:rFonts w:cs="Arial"/>
                <w:sz w:val="16"/>
                <w:szCs w:val="16"/>
                <w:lang w:val="en-GB"/>
              </w:rPr>
            </w:pPr>
            <w:r w:rsidRPr="006B6668">
              <w:rPr>
                <w:rFonts w:cs="Arial"/>
                <w:color w:val="000000"/>
                <w:kern w:val="24"/>
                <w:sz w:val="16"/>
                <w:szCs w:val="16"/>
                <w:lang w:val="en-GB"/>
              </w:rPr>
              <w:t xml:space="preserve">From reporting year 2016 onwards job ads from online job portals; automated data collection and data processing by using the </w:t>
            </w:r>
            <w:r w:rsidRPr="006B6668">
              <w:rPr>
                <w:rFonts w:cs="Arial"/>
                <w:color w:val="000000"/>
                <w:kern w:val="24"/>
                <w:sz w:val="16"/>
                <w:szCs w:val="16"/>
                <w:u w:val="single"/>
                <w:lang w:val="en-GB"/>
              </w:rPr>
              <w:t xml:space="preserve">big data platform </w:t>
            </w:r>
            <w:r w:rsidRPr="006B6668">
              <w:rPr>
                <w:rFonts w:cs="Arial"/>
                <w:b/>
                <w:bCs/>
                <w:color w:val="000000"/>
                <w:kern w:val="24"/>
                <w:sz w:val="16"/>
                <w:szCs w:val="16"/>
                <w:u w:val="single"/>
                <w:lang w:val="en-GB"/>
              </w:rPr>
              <w:t>Jobfeed</w:t>
            </w:r>
            <w:r w:rsidRPr="006B6668">
              <w:rPr>
                <w:rFonts w:cs="Arial"/>
                <w:color w:val="000000"/>
                <w:kern w:val="24"/>
                <w:sz w:val="16"/>
                <w:szCs w:val="16"/>
                <w:lang w:val="en-GB"/>
              </w:rPr>
              <w:t xml:space="preserve"> powered by the company </w:t>
            </w:r>
            <w:r w:rsidRPr="00E86EAE">
              <w:rPr>
                <w:rFonts w:cs="Arial"/>
                <w:color w:val="000000"/>
                <w:kern w:val="24"/>
                <w:sz w:val="16"/>
                <w:szCs w:val="16"/>
                <w:highlight w:val="yellow"/>
                <w:lang w:val="en-GB"/>
              </w:rPr>
              <w:t>Textkernel</w:t>
            </w:r>
            <w:r w:rsidRPr="006B6668">
              <w:rPr>
                <w:rFonts w:cs="Arial"/>
                <w:color w:val="000000"/>
                <w:kern w:val="24"/>
                <w:sz w:val="16"/>
                <w:szCs w:val="16"/>
                <w:lang w:val="en-GB"/>
              </w:rPr>
              <w:t xml:space="preserve"> </w:t>
            </w:r>
            <w:hyperlink r:id="rId40" w:history="1">
              <w:r w:rsidRPr="006B6668">
                <w:rPr>
                  <w:rStyle w:val="Hyperlnk"/>
                  <w:rFonts w:cs="Arial"/>
                  <w:i/>
                  <w:iCs/>
                  <w:kern w:val="24"/>
                  <w:sz w:val="16"/>
                  <w:szCs w:val="16"/>
                  <w:lang w:val="en-GB"/>
                </w:rPr>
                <w:t>https://www.jobfeed.com/at/home.php</w:t>
              </w:r>
            </w:hyperlink>
          </w:p>
          <w:p w14:paraId="0243E170" w14:textId="77777777" w:rsidR="00192A52" w:rsidRPr="006B6668" w:rsidRDefault="00192A52" w:rsidP="0071797E">
            <w:pPr>
              <w:keepNext/>
              <w:keepLines/>
              <w:rPr>
                <w:rFonts w:cs="Arial"/>
                <w:sz w:val="16"/>
                <w:szCs w:val="16"/>
                <w:lang w:val="en-GB"/>
              </w:rPr>
            </w:pPr>
            <w:r w:rsidRPr="006B6668">
              <w:rPr>
                <w:rFonts w:cs="Arial"/>
                <w:color w:val="000000"/>
                <w:kern w:val="24"/>
                <w:sz w:val="16"/>
                <w:szCs w:val="16"/>
                <w:lang w:val="en-GB"/>
              </w:rPr>
              <w:t xml:space="preserve">See also: </w:t>
            </w:r>
            <w:hyperlink r:id="rId41" w:history="1">
              <w:r w:rsidRPr="006B6668">
                <w:rPr>
                  <w:rStyle w:val="Hyperlnk"/>
                  <w:rFonts w:cs="Arial"/>
                  <w:i/>
                  <w:iCs/>
                  <w:kern w:val="24"/>
                  <w:sz w:val="16"/>
                  <w:szCs w:val="16"/>
                  <w:lang w:val="en-GB"/>
                </w:rPr>
                <w:t>https://www.textkernel.com/hr-software/jobfeed/</w:t>
              </w:r>
            </w:hyperlink>
            <w:r w:rsidRPr="006B6668">
              <w:rPr>
                <w:rFonts w:cs="Arial"/>
                <w:color w:val="000000"/>
                <w:kern w:val="24"/>
                <w:sz w:val="16"/>
                <w:szCs w:val="16"/>
                <w:lang w:val="en-GB"/>
              </w:rPr>
              <w:t xml:space="preserve"> </w:t>
            </w:r>
          </w:p>
        </w:tc>
      </w:tr>
      <w:tr w:rsidR="00192A52" w:rsidRPr="006B6668" w14:paraId="1264FF58" w14:textId="77777777" w:rsidTr="0071797E">
        <w:trPr>
          <w:trHeight w:val="1679"/>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157D95C2" w14:textId="77777777" w:rsidR="00192A52" w:rsidRPr="006B6668" w:rsidRDefault="00192A52" w:rsidP="0071797E">
            <w:pPr>
              <w:keepNext/>
              <w:keepLines/>
              <w:jc w:val="both"/>
              <w:rPr>
                <w:rFonts w:cs="Arial"/>
                <w:b/>
                <w:bCs/>
                <w:color w:val="000000" w:themeColor="text1"/>
                <w:kern w:val="24"/>
                <w:sz w:val="16"/>
                <w:szCs w:val="16"/>
                <w:lang w:val="en-GB"/>
              </w:rPr>
            </w:pPr>
            <w:r>
              <w:rPr>
                <w:rFonts w:cs="Arial"/>
                <w:b/>
                <w:bCs/>
                <w:color w:val="000000" w:themeColor="text1"/>
                <w:kern w:val="24"/>
                <w:sz w:val="16"/>
                <w:szCs w:val="16"/>
                <w:lang w:val="en-GB"/>
              </w:rPr>
              <w:t>Europe</w:t>
            </w:r>
          </w:p>
        </w:tc>
        <w:tc>
          <w:tcPr>
            <w:tcW w:w="2227"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0DE6F423" w14:textId="77777777" w:rsidR="00192A52" w:rsidRDefault="00192A52" w:rsidP="0071797E">
            <w:pPr>
              <w:keepNext/>
              <w:keepLines/>
              <w:rPr>
                <w:rFonts w:cs="Arial"/>
                <w:color w:val="000000"/>
                <w:kern w:val="24"/>
                <w:sz w:val="16"/>
                <w:szCs w:val="16"/>
                <w:lang w:val="en-GB"/>
              </w:rPr>
            </w:pPr>
            <w:r>
              <w:rPr>
                <w:rFonts w:cs="Arial"/>
                <w:color w:val="000000"/>
                <w:kern w:val="24"/>
                <w:sz w:val="16"/>
                <w:szCs w:val="16"/>
                <w:lang w:val="en-GB"/>
              </w:rPr>
              <w:t>CEDEFOP</w:t>
            </w:r>
          </w:p>
          <w:p w14:paraId="7030A00F" w14:textId="77777777" w:rsidR="00192A52" w:rsidRPr="00F825FF" w:rsidRDefault="006F399D" w:rsidP="0071797E">
            <w:pPr>
              <w:keepNext/>
              <w:keepLines/>
              <w:rPr>
                <w:rFonts w:cs="Arial"/>
                <w:i/>
                <w:color w:val="000000"/>
                <w:kern w:val="24"/>
                <w:sz w:val="16"/>
                <w:szCs w:val="16"/>
                <w:lang w:val="en-GB"/>
              </w:rPr>
            </w:pPr>
            <w:hyperlink r:id="rId42" w:history="1">
              <w:r w:rsidR="00192A52" w:rsidRPr="00F825FF">
                <w:rPr>
                  <w:rStyle w:val="Hyperlnk"/>
                  <w:rFonts w:cs="Arial"/>
                  <w:i/>
                  <w:kern w:val="24"/>
                  <w:sz w:val="16"/>
                  <w:szCs w:val="16"/>
                  <w:lang w:val="en-GB"/>
                </w:rPr>
                <w:t>https://www.cedefop.europa.eu</w:t>
              </w:r>
            </w:hyperlink>
            <w:r w:rsidR="00192A52" w:rsidRPr="00F825FF">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14795E70" w14:textId="77777777" w:rsidR="00192A52" w:rsidRDefault="00192A52" w:rsidP="003C50B1">
            <w:pPr>
              <w:pStyle w:val="Liststycke"/>
              <w:keepNext/>
              <w:keepLines/>
              <w:numPr>
                <w:ilvl w:val="0"/>
                <w:numId w:val="18"/>
              </w:numPr>
              <w:spacing w:after="0" w:line="240" w:lineRule="auto"/>
              <w:ind w:left="170" w:hanging="170"/>
              <w:rPr>
                <w:sz w:val="16"/>
                <w:szCs w:val="16"/>
                <w:u w:val="single"/>
              </w:rPr>
            </w:pPr>
            <w:r w:rsidRPr="000516A0">
              <w:rPr>
                <w:b/>
                <w:sz w:val="16"/>
                <w:szCs w:val="16"/>
                <w:u w:val="single"/>
              </w:rPr>
              <w:t>OVATE</w:t>
            </w:r>
            <w:r w:rsidRPr="000516A0">
              <w:rPr>
                <w:sz w:val="16"/>
                <w:szCs w:val="16"/>
              </w:rPr>
              <w:t xml:space="preserve"> (Online vacancy analysis tool for Europe) data presentation platform</w:t>
            </w:r>
            <w:r>
              <w:rPr>
                <w:sz w:val="16"/>
                <w:szCs w:val="16"/>
                <w:u w:val="single"/>
              </w:rPr>
              <w:br/>
            </w:r>
            <w:hyperlink r:id="rId43" w:history="1">
              <w:r w:rsidRPr="00A8481F">
                <w:rPr>
                  <w:rStyle w:val="Hyperlnk"/>
                  <w:sz w:val="16"/>
                  <w:szCs w:val="16"/>
                </w:rPr>
                <w:t>https://www.cedefop.europa.eu/en/data-visualisations/skills-online-vacancies</w:t>
              </w:r>
            </w:hyperlink>
            <w:r>
              <w:rPr>
                <w:sz w:val="16"/>
                <w:szCs w:val="16"/>
                <w:u w:val="single"/>
              </w:rPr>
              <w:t xml:space="preserve"> </w:t>
            </w:r>
          </w:p>
          <w:p w14:paraId="0F28A577" w14:textId="77777777" w:rsidR="00192A52" w:rsidRPr="00724A52" w:rsidRDefault="00192A52" w:rsidP="003C50B1">
            <w:pPr>
              <w:pStyle w:val="Liststycke"/>
              <w:keepNext/>
              <w:keepLines/>
              <w:numPr>
                <w:ilvl w:val="0"/>
                <w:numId w:val="18"/>
              </w:numPr>
              <w:spacing w:after="0" w:line="240" w:lineRule="auto"/>
              <w:ind w:left="170" w:hanging="170"/>
              <w:rPr>
                <w:sz w:val="16"/>
                <w:szCs w:val="16"/>
                <w:u w:val="single"/>
              </w:rPr>
            </w:pPr>
            <w:r w:rsidRPr="000516A0">
              <w:rPr>
                <w:b/>
                <w:sz w:val="16"/>
                <w:szCs w:val="16"/>
                <w:u w:val="single"/>
              </w:rPr>
              <w:t>Skills Panorama</w:t>
            </w:r>
            <w:r w:rsidRPr="000516A0">
              <w:rPr>
                <w:sz w:val="16"/>
                <w:szCs w:val="16"/>
              </w:rPr>
              <w:t xml:space="preserve"> </w:t>
            </w:r>
            <w:r>
              <w:rPr>
                <w:sz w:val="16"/>
                <w:szCs w:val="16"/>
                <w:u w:val="single"/>
              </w:rPr>
              <w:t>data presentation platform</w:t>
            </w:r>
            <w:r>
              <w:rPr>
                <w:sz w:val="16"/>
                <w:szCs w:val="16"/>
                <w:u w:val="single"/>
              </w:rPr>
              <w:br/>
            </w:r>
            <w:hyperlink r:id="rId44" w:history="1">
              <w:r w:rsidRPr="00A8481F">
                <w:rPr>
                  <w:rStyle w:val="Hyperlnk"/>
                  <w:sz w:val="16"/>
                  <w:szCs w:val="16"/>
                </w:rPr>
                <w:t>https://skillspanorama.cedefop.europa.eu/en/indicators/skills-online-vacancies</w:t>
              </w:r>
            </w:hyperlink>
            <w:r>
              <w:rPr>
                <w:sz w:val="16"/>
                <w:szCs w:val="16"/>
                <w:u w:val="single"/>
              </w:rPr>
              <w:t xml:space="preserve"> </w:t>
            </w:r>
          </w:p>
        </w:tc>
        <w:tc>
          <w:tcPr>
            <w:tcW w:w="358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2560713E" w14:textId="77777777" w:rsidR="00192A52" w:rsidRDefault="00192A52" w:rsidP="0071797E">
            <w:pPr>
              <w:keepNext/>
              <w:keepLines/>
              <w:rPr>
                <w:rFonts w:cs="Arial"/>
                <w:color w:val="000000"/>
                <w:kern w:val="24"/>
                <w:sz w:val="16"/>
                <w:szCs w:val="16"/>
                <w:lang w:val="en-GB"/>
              </w:rPr>
            </w:pPr>
            <w:r>
              <w:rPr>
                <w:rFonts w:cs="Arial"/>
                <w:color w:val="000000"/>
                <w:kern w:val="24"/>
                <w:sz w:val="16"/>
                <w:szCs w:val="16"/>
                <w:lang w:val="en-GB"/>
              </w:rPr>
              <w:t>Job advertisements from different job portals in Europe collected by web scraping, crawling or API.</w:t>
            </w:r>
          </w:p>
          <w:p w14:paraId="7FE51509" w14:textId="77777777" w:rsidR="00192A52" w:rsidRPr="006B6668" w:rsidRDefault="00192A52" w:rsidP="0071797E">
            <w:pPr>
              <w:keepNext/>
              <w:keepLines/>
              <w:rPr>
                <w:rFonts w:cs="Arial"/>
                <w:color w:val="000000"/>
                <w:kern w:val="24"/>
                <w:sz w:val="16"/>
                <w:szCs w:val="16"/>
                <w:lang w:val="en-GB"/>
              </w:rPr>
            </w:pPr>
            <w:r>
              <w:rPr>
                <w:rFonts w:cs="Arial"/>
                <w:color w:val="000000"/>
                <w:kern w:val="24"/>
                <w:sz w:val="16"/>
                <w:szCs w:val="16"/>
                <w:lang w:val="en-GB"/>
              </w:rPr>
              <w:t xml:space="preserve">For more </w:t>
            </w:r>
            <w:proofErr w:type="gramStart"/>
            <w:r>
              <w:rPr>
                <w:rFonts w:cs="Arial"/>
                <w:color w:val="000000"/>
                <w:kern w:val="24"/>
                <w:sz w:val="16"/>
                <w:szCs w:val="16"/>
                <w:lang w:val="en-GB"/>
              </w:rPr>
              <w:t>details</w:t>
            </w:r>
            <w:proofErr w:type="gramEnd"/>
            <w:r>
              <w:rPr>
                <w:rFonts w:cs="Arial"/>
                <w:color w:val="000000"/>
                <w:kern w:val="24"/>
                <w:sz w:val="16"/>
                <w:szCs w:val="16"/>
                <w:lang w:val="en-GB"/>
              </w:rPr>
              <w:t xml:space="preserve"> see </w:t>
            </w:r>
            <w:r w:rsidRPr="00F825FF">
              <w:rPr>
                <w:rFonts w:cs="Arial"/>
                <w:color w:val="000000"/>
                <w:kern w:val="24"/>
                <w:sz w:val="16"/>
                <w:szCs w:val="16"/>
                <w:highlight w:val="yellow"/>
                <w:lang w:val="en-GB"/>
              </w:rPr>
              <w:t>CEDEFOP</w:t>
            </w:r>
            <w:r w:rsidRPr="00D7574A">
              <w:rPr>
                <w:rFonts w:cs="Arial"/>
                <w:color w:val="000000"/>
                <w:kern w:val="24"/>
                <w:sz w:val="16"/>
                <w:szCs w:val="16"/>
                <w:lang w:val="en-GB"/>
              </w:rPr>
              <w:t xml:space="preserve"> (2019)</w:t>
            </w:r>
            <w:r>
              <w:rPr>
                <w:rFonts w:cs="Arial"/>
                <w:color w:val="000000"/>
                <w:kern w:val="24"/>
                <w:sz w:val="16"/>
                <w:szCs w:val="16"/>
                <w:lang w:val="en-GB"/>
              </w:rPr>
              <w:t xml:space="preserve">, CEDEFOP (2018a). Country-specific reports are available </w:t>
            </w:r>
            <w:proofErr w:type="gramStart"/>
            <w:r>
              <w:rPr>
                <w:rFonts w:cs="Arial"/>
                <w:color w:val="000000"/>
                <w:kern w:val="24"/>
                <w:sz w:val="16"/>
                <w:szCs w:val="16"/>
                <w:lang w:val="en-GB"/>
              </w:rPr>
              <w:t>at:</w:t>
            </w:r>
            <w:proofErr w:type="gramEnd"/>
            <w:r>
              <w:rPr>
                <w:rFonts w:cs="Arial"/>
                <w:color w:val="000000"/>
                <w:kern w:val="24"/>
                <w:sz w:val="16"/>
                <w:szCs w:val="16"/>
                <w:lang w:val="en-GB"/>
              </w:rPr>
              <w:t xml:space="preserve"> </w:t>
            </w:r>
            <w:hyperlink r:id="rId45" w:history="1">
              <w:r w:rsidRPr="00A8481F">
                <w:rPr>
                  <w:rStyle w:val="Hyperlnk"/>
                  <w:rFonts w:cs="Arial"/>
                  <w:kern w:val="24"/>
                  <w:sz w:val="16"/>
                  <w:szCs w:val="16"/>
                  <w:lang w:val="en-GB"/>
                </w:rPr>
                <w:t>https://www.cedefop.europa.eu/en/publications-and-resources/country-reports/online-job-vacancy-market</w:t>
              </w:r>
            </w:hyperlink>
            <w:r>
              <w:rPr>
                <w:rFonts w:cs="Arial"/>
                <w:color w:val="000000"/>
                <w:kern w:val="24"/>
                <w:sz w:val="16"/>
                <w:szCs w:val="16"/>
                <w:lang w:val="en-GB"/>
              </w:rPr>
              <w:t xml:space="preserve"> </w:t>
            </w:r>
            <w:r w:rsidRPr="000C236F">
              <w:rPr>
                <w:rFonts w:cs="Arial"/>
                <w:color w:val="000000"/>
                <w:kern w:val="24"/>
                <w:sz w:val="16"/>
                <w:szCs w:val="16"/>
                <w:lang w:val="en-GB"/>
              </w:rPr>
              <w:t xml:space="preserve"> </w:t>
            </w:r>
            <w:r>
              <w:rPr>
                <w:rFonts w:cs="Arial"/>
                <w:color w:val="000000"/>
                <w:kern w:val="24"/>
                <w:sz w:val="16"/>
                <w:szCs w:val="16"/>
                <w:lang w:val="en-GB"/>
              </w:rPr>
              <w:t xml:space="preserve"> (e.g. CEDEFOP 2018b).</w:t>
            </w:r>
          </w:p>
        </w:tc>
      </w:tr>
      <w:tr w:rsidR="00192A52" w:rsidRPr="006B6668" w14:paraId="1D89BB62" w14:textId="77777777" w:rsidTr="0071797E">
        <w:trPr>
          <w:trHeight w:val="690"/>
        </w:trPr>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47A49D39" w14:textId="77777777" w:rsidR="00192A52" w:rsidRDefault="00192A52" w:rsidP="0071797E">
            <w:pPr>
              <w:keepNext/>
              <w:keepLines/>
              <w:jc w:val="both"/>
              <w:rPr>
                <w:rFonts w:cs="Arial"/>
                <w:b/>
                <w:bCs/>
                <w:color w:val="000000" w:themeColor="text1"/>
                <w:kern w:val="24"/>
                <w:sz w:val="16"/>
                <w:szCs w:val="16"/>
                <w:lang w:val="en-GB"/>
              </w:rPr>
            </w:pPr>
          </w:p>
        </w:tc>
        <w:tc>
          <w:tcPr>
            <w:tcW w:w="2227"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11306DC6" w14:textId="77777777" w:rsidR="00192A52" w:rsidRDefault="00192A52" w:rsidP="0071797E">
            <w:pPr>
              <w:keepNext/>
              <w:keepLines/>
              <w:rPr>
                <w:rFonts w:cs="Arial"/>
                <w:color w:val="000000"/>
                <w:kern w:val="24"/>
                <w:sz w:val="16"/>
                <w:szCs w:val="16"/>
                <w:lang w:val="en-GB"/>
              </w:rPr>
            </w:pPr>
            <w:r>
              <w:rPr>
                <w:rFonts w:cs="Arial"/>
                <w:color w:val="000000"/>
                <w:kern w:val="24"/>
                <w:sz w:val="16"/>
                <w:szCs w:val="16"/>
                <w:lang w:val="en-GB"/>
              </w:rPr>
              <w:t>EUROSTAT</w:t>
            </w:r>
          </w:p>
          <w:p w14:paraId="09F00526" w14:textId="77777777" w:rsidR="00192A52" w:rsidRPr="00F825FF" w:rsidRDefault="006F399D" w:rsidP="0071797E">
            <w:pPr>
              <w:keepNext/>
              <w:keepLines/>
              <w:rPr>
                <w:rFonts w:cs="Arial"/>
                <w:i/>
                <w:color w:val="000000"/>
                <w:kern w:val="24"/>
                <w:sz w:val="16"/>
                <w:szCs w:val="16"/>
                <w:lang w:val="en-GB"/>
              </w:rPr>
            </w:pPr>
            <w:hyperlink r:id="rId46" w:history="1">
              <w:r w:rsidR="00192A52" w:rsidRPr="00F825FF">
                <w:rPr>
                  <w:rStyle w:val="Hyperlnk"/>
                  <w:rFonts w:cs="Arial"/>
                  <w:i/>
                  <w:kern w:val="24"/>
                  <w:sz w:val="16"/>
                  <w:szCs w:val="16"/>
                  <w:lang w:val="en-GB"/>
                </w:rPr>
                <w:t>https://ec.europa.eu/eurostat/web/main</w:t>
              </w:r>
            </w:hyperlink>
            <w:r w:rsidR="00192A52" w:rsidRPr="00F825FF">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58022977" w14:textId="77777777" w:rsidR="00192A52" w:rsidRPr="00724A52" w:rsidRDefault="00192A52" w:rsidP="0071797E">
            <w:pPr>
              <w:keepNext/>
              <w:keepLines/>
              <w:rPr>
                <w:rFonts w:cs="Arial"/>
                <w:color w:val="000000"/>
                <w:kern w:val="24"/>
                <w:sz w:val="16"/>
                <w:szCs w:val="16"/>
                <w:lang w:val="en-GB"/>
              </w:rPr>
            </w:pPr>
            <w:r w:rsidRPr="00724A52">
              <w:rPr>
                <w:rFonts w:cs="Arial"/>
                <w:color w:val="000000"/>
                <w:kern w:val="24"/>
                <w:sz w:val="16"/>
                <w:szCs w:val="16"/>
                <w:lang w:val="en-GB"/>
              </w:rPr>
              <w:t>Future plans.</w:t>
            </w:r>
          </w:p>
        </w:tc>
        <w:tc>
          <w:tcPr>
            <w:tcW w:w="358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65FDAFF1" w14:textId="77777777" w:rsidR="00192A52" w:rsidRDefault="00192A52" w:rsidP="0071797E">
            <w:pPr>
              <w:keepNext/>
              <w:keepLines/>
              <w:rPr>
                <w:rFonts w:cs="Arial"/>
                <w:color w:val="000000"/>
                <w:kern w:val="24"/>
                <w:sz w:val="16"/>
                <w:szCs w:val="16"/>
                <w:lang w:val="en-GB"/>
              </w:rPr>
            </w:pPr>
            <w:proofErr w:type="gramStart"/>
            <w:r>
              <w:rPr>
                <w:rFonts w:cs="Arial"/>
                <w:color w:val="000000"/>
                <w:kern w:val="24"/>
                <w:sz w:val="16"/>
                <w:szCs w:val="16"/>
                <w:lang w:val="en-GB"/>
              </w:rPr>
              <w:t>Future plans</w:t>
            </w:r>
            <w:proofErr w:type="gramEnd"/>
            <w:r>
              <w:rPr>
                <w:rFonts w:cs="Arial"/>
                <w:color w:val="000000"/>
                <w:kern w:val="24"/>
                <w:sz w:val="16"/>
                <w:szCs w:val="16"/>
                <w:lang w:val="en-GB"/>
              </w:rPr>
              <w:t xml:space="preserve">: </w:t>
            </w:r>
            <w:r>
              <w:rPr>
                <w:rFonts w:cs="Arial"/>
                <w:color w:val="000000"/>
                <w:kern w:val="24"/>
                <w:sz w:val="16"/>
                <w:szCs w:val="16"/>
                <w:lang w:val="en-GB"/>
              </w:rPr>
              <w:br/>
              <w:t xml:space="preserve">Online platform “Data science lab” created as joint system together with </w:t>
            </w:r>
            <w:r w:rsidRPr="00724A52">
              <w:rPr>
                <w:rFonts w:cs="Arial"/>
                <w:color w:val="000000"/>
                <w:kern w:val="24"/>
                <w:sz w:val="16"/>
                <w:szCs w:val="16"/>
                <w:highlight w:val="yellow"/>
                <w:lang w:val="en-GB"/>
              </w:rPr>
              <w:t>CEDEFOP</w:t>
            </w:r>
            <w:r>
              <w:rPr>
                <w:rFonts w:cs="Arial"/>
                <w:color w:val="000000"/>
                <w:kern w:val="24"/>
                <w:sz w:val="16"/>
                <w:szCs w:val="16"/>
                <w:lang w:val="en-GB"/>
              </w:rPr>
              <w:t>.</w:t>
            </w:r>
          </w:p>
          <w:p w14:paraId="5053981A" w14:textId="77777777" w:rsidR="00192A52" w:rsidRDefault="00192A52" w:rsidP="0071797E">
            <w:pPr>
              <w:keepNext/>
              <w:keepLines/>
              <w:rPr>
                <w:rFonts w:cs="Arial"/>
                <w:color w:val="000000"/>
                <w:kern w:val="24"/>
                <w:sz w:val="16"/>
                <w:szCs w:val="16"/>
                <w:lang w:val="en-GB"/>
              </w:rPr>
            </w:pPr>
          </w:p>
          <w:p w14:paraId="31FEF856" w14:textId="77777777" w:rsidR="00192A52" w:rsidRPr="001C3A6E" w:rsidRDefault="00192A52" w:rsidP="0071797E">
            <w:pPr>
              <w:keepNext/>
              <w:keepLines/>
              <w:rPr>
                <w:rFonts w:cs="Arial"/>
                <w:color w:val="000000"/>
                <w:kern w:val="24"/>
                <w:sz w:val="16"/>
                <w:szCs w:val="16"/>
                <w:highlight w:val="yellow"/>
                <w:lang w:val="en-GB"/>
              </w:rPr>
            </w:pPr>
            <w:r>
              <w:rPr>
                <w:rFonts w:cs="Arial"/>
                <w:color w:val="000000"/>
                <w:kern w:val="24"/>
                <w:sz w:val="16"/>
                <w:szCs w:val="16"/>
                <w:lang w:val="en-GB"/>
              </w:rPr>
              <w:t xml:space="preserve">See the paper </w:t>
            </w:r>
            <w:r w:rsidRPr="00F825FF">
              <w:rPr>
                <w:rFonts w:cs="Arial"/>
                <w:color w:val="000000"/>
                <w:kern w:val="24"/>
                <w:sz w:val="16"/>
                <w:szCs w:val="16"/>
                <w:lang w:val="en-GB"/>
              </w:rPr>
              <w:t>from Descy et al. (2018) presented</w:t>
            </w:r>
            <w:r>
              <w:rPr>
                <w:rFonts w:cs="Arial"/>
                <w:color w:val="000000"/>
                <w:kern w:val="24"/>
                <w:sz w:val="16"/>
                <w:szCs w:val="16"/>
                <w:lang w:val="en-GB"/>
              </w:rPr>
              <w:t xml:space="preserve"> at t</w:t>
            </w:r>
            <w:r w:rsidRPr="00B04F25">
              <w:rPr>
                <w:rFonts w:cs="Arial"/>
                <w:color w:val="000000"/>
                <w:kern w:val="24"/>
                <w:sz w:val="16"/>
                <w:szCs w:val="16"/>
                <w:lang w:val="en-GB"/>
              </w:rPr>
              <w:t>he DGINS Conference "The European path towards Trusted Smart Statistics"</w:t>
            </w:r>
            <w:r>
              <w:rPr>
                <w:rFonts w:cs="Arial"/>
                <w:color w:val="000000"/>
                <w:kern w:val="24"/>
                <w:sz w:val="16"/>
                <w:szCs w:val="16"/>
                <w:lang w:val="en-GB"/>
              </w:rPr>
              <w:t xml:space="preserve"> in Bucharest </w:t>
            </w:r>
            <w:r w:rsidRPr="00B04F25">
              <w:rPr>
                <w:rFonts w:cs="Arial"/>
                <w:color w:val="000000"/>
                <w:kern w:val="24"/>
                <w:sz w:val="16"/>
                <w:szCs w:val="16"/>
                <w:lang w:val="en-GB"/>
              </w:rPr>
              <w:t>2018</w:t>
            </w:r>
            <w:r>
              <w:rPr>
                <w:rFonts w:cs="Arial"/>
                <w:color w:val="000000"/>
                <w:kern w:val="24"/>
                <w:sz w:val="16"/>
                <w:szCs w:val="16"/>
                <w:lang w:val="en-GB"/>
              </w:rPr>
              <w:t>.</w:t>
            </w:r>
          </w:p>
        </w:tc>
      </w:tr>
      <w:tr w:rsidR="00192A52" w:rsidRPr="006B6668" w14:paraId="58E2B5ED" w14:textId="77777777" w:rsidTr="0071797E">
        <w:tc>
          <w:tcPr>
            <w:tcW w:w="750"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47E664A9" w14:textId="77777777" w:rsidR="00192A52" w:rsidRPr="006B6668" w:rsidRDefault="00192A52" w:rsidP="0071797E">
            <w:pPr>
              <w:keepNext/>
              <w:keepLines/>
              <w:jc w:val="both"/>
              <w:rPr>
                <w:rFonts w:cs="Arial"/>
                <w:b/>
                <w:bCs/>
                <w:color w:val="000000" w:themeColor="text1"/>
                <w:kern w:val="24"/>
                <w:sz w:val="16"/>
                <w:szCs w:val="16"/>
                <w:lang w:val="en-GB"/>
              </w:rPr>
            </w:pPr>
          </w:p>
        </w:tc>
        <w:tc>
          <w:tcPr>
            <w:tcW w:w="2227"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6CB07ADD" w14:textId="77777777" w:rsidR="00192A52" w:rsidRDefault="00192A52" w:rsidP="0071797E">
            <w:pPr>
              <w:keepNext/>
              <w:keepLines/>
              <w:rPr>
                <w:rFonts w:cs="Arial"/>
                <w:color w:val="000000"/>
                <w:kern w:val="24"/>
                <w:sz w:val="16"/>
                <w:szCs w:val="16"/>
                <w:lang w:val="en-GB"/>
              </w:rPr>
            </w:pPr>
            <w:r>
              <w:rPr>
                <w:rFonts w:cs="Arial"/>
                <w:color w:val="000000"/>
                <w:kern w:val="24"/>
                <w:sz w:val="16"/>
                <w:szCs w:val="16"/>
                <w:lang w:val="en-GB"/>
              </w:rPr>
              <w:t>European Central Bank ECB</w:t>
            </w:r>
          </w:p>
          <w:p w14:paraId="49665776" w14:textId="77777777" w:rsidR="00192A52" w:rsidRPr="00494298" w:rsidRDefault="006F399D" w:rsidP="0071797E">
            <w:pPr>
              <w:keepNext/>
              <w:keepLines/>
              <w:rPr>
                <w:rFonts w:cs="Arial"/>
                <w:i/>
                <w:color w:val="000000"/>
                <w:kern w:val="24"/>
                <w:sz w:val="16"/>
                <w:szCs w:val="16"/>
                <w:lang w:val="en-GB"/>
              </w:rPr>
            </w:pPr>
            <w:hyperlink r:id="rId47" w:history="1">
              <w:r w:rsidR="00192A52" w:rsidRPr="00494298">
                <w:rPr>
                  <w:rStyle w:val="Hyperlnk"/>
                  <w:rFonts w:cs="Arial"/>
                  <w:i/>
                  <w:kern w:val="24"/>
                  <w:sz w:val="16"/>
                  <w:szCs w:val="16"/>
                  <w:lang w:val="en-GB"/>
                </w:rPr>
                <w:t>https://www.ecb.europa.eu</w:t>
              </w:r>
            </w:hyperlink>
            <w:r w:rsidR="00192A52" w:rsidRPr="00494298">
              <w:rPr>
                <w:rFonts w:cs="Arial"/>
                <w:i/>
                <w:color w:val="000000"/>
                <w:kern w:val="24"/>
                <w:sz w:val="16"/>
                <w:szCs w:val="16"/>
                <w:lang w:val="en-GB"/>
              </w:rPr>
              <w:t xml:space="preserve"> </w:t>
            </w:r>
          </w:p>
        </w:tc>
        <w:tc>
          <w:tcPr>
            <w:tcW w:w="2650"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76362859" w14:textId="77777777" w:rsidR="00192A52" w:rsidRDefault="00192A52" w:rsidP="0071797E">
            <w:pPr>
              <w:keepNext/>
              <w:keepLines/>
              <w:rPr>
                <w:rFonts w:cs="Arial"/>
                <w:color w:val="000000"/>
                <w:kern w:val="24"/>
                <w:sz w:val="16"/>
                <w:szCs w:val="16"/>
                <w:lang w:val="en-GB"/>
              </w:rPr>
            </w:pPr>
            <w:r w:rsidRPr="00F2347B">
              <w:rPr>
                <w:rFonts w:cs="Arial"/>
                <w:b/>
                <w:color w:val="000000"/>
                <w:kern w:val="24"/>
                <w:sz w:val="16"/>
                <w:szCs w:val="16"/>
                <w:u w:val="single"/>
                <w:lang w:val="en-GB"/>
              </w:rPr>
              <w:t>Name:</w:t>
            </w:r>
            <w:r w:rsidRPr="00F2347B">
              <w:rPr>
                <w:rFonts w:cs="Arial"/>
                <w:color w:val="000000"/>
                <w:kern w:val="24"/>
                <w:sz w:val="16"/>
                <w:szCs w:val="16"/>
                <w:lang w:val="en-GB"/>
              </w:rPr>
              <w:br/>
            </w:r>
            <w:r>
              <w:rPr>
                <w:rFonts w:cs="Arial"/>
                <w:color w:val="000000"/>
                <w:kern w:val="24"/>
                <w:sz w:val="16"/>
                <w:szCs w:val="16"/>
                <w:lang w:val="en-GB"/>
              </w:rPr>
              <w:t>High-frequency data developments in the euro area labour market:</w:t>
            </w:r>
          </w:p>
          <w:p w14:paraId="16B6E069" w14:textId="77777777" w:rsidR="00192A52" w:rsidRPr="00A83DB2" w:rsidRDefault="00192A52" w:rsidP="003C50B1">
            <w:pPr>
              <w:pStyle w:val="Liststycke"/>
              <w:keepNext/>
              <w:keepLines/>
              <w:numPr>
                <w:ilvl w:val="0"/>
                <w:numId w:val="18"/>
              </w:numPr>
              <w:spacing w:after="0" w:line="240" w:lineRule="auto"/>
              <w:ind w:left="170" w:hanging="170"/>
              <w:rPr>
                <w:rFonts w:cs="Arial"/>
                <w:color w:val="000000"/>
                <w:kern w:val="24"/>
                <w:sz w:val="16"/>
                <w:szCs w:val="16"/>
                <w:lang w:val="en-GB"/>
              </w:rPr>
            </w:pPr>
            <w:r>
              <w:rPr>
                <w:rFonts w:cs="Arial"/>
                <w:color w:val="000000"/>
                <w:kern w:val="24"/>
                <w:sz w:val="16"/>
                <w:szCs w:val="16"/>
                <w:lang w:val="en-GB"/>
              </w:rPr>
              <w:t>Indeed job postings indicator</w:t>
            </w:r>
            <w:r>
              <w:rPr>
                <w:rFonts w:cs="Arial"/>
                <w:color w:val="000000"/>
                <w:kern w:val="24"/>
                <w:sz w:val="16"/>
                <w:szCs w:val="16"/>
                <w:highlight w:val="yellow"/>
                <w:lang w:val="en-GB"/>
              </w:rPr>
              <w:t xml:space="preserve"> </w:t>
            </w:r>
          </w:p>
          <w:p w14:paraId="00CBDC36" w14:textId="77777777" w:rsidR="00192A52" w:rsidRDefault="00192A52" w:rsidP="003C50B1">
            <w:pPr>
              <w:pStyle w:val="Liststycke"/>
              <w:keepNext/>
              <w:keepLines/>
              <w:numPr>
                <w:ilvl w:val="0"/>
                <w:numId w:val="18"/>
              </w:numPr>
              <w:spacing w:after="0" w:line="240" w:lineRule="auto"/>
              <w:ind w:left="170" w:hanging="170"/>
              <w:rPr>
                <w:rFonts w:cs="Arial"/>
                <w:color w:val="000000"/>
                <w:kern w:val="24"/>
                <w:sz w:val="16"/>
                <w:szCs w:val="16"/>
                <w:lang w:val="en-GB"/>
              </w:rPr>
            </w:pPr>
            <w:r w:rsidRPr="00A83DB2">
              <w:rPr>
                <w:rFonts w:cs="Arial"/>
                <w:color w:val="000000"/>
                <w:kern w:val="24"/>
                <w:sz w:val="16"/>
                <w:szCs w:val="16"/>
                <w:lang w:val="en-GB"/>
              </w:rPr>
              <w:t>LinkedIn hiring rate indicator</w:t>
            </w:r>
          </w:p>
          <w:p w14:paraId="27CBC2B5" w14:textId="77777777" w:rsidR="00192A52" w:rsidRPr="00A83DB2" w:rsidRDefault="00192A52" w:rsidP="003C50B1">
            <w:pPr>
              <w:pStyle w:val="Liststycke"/>
              <w:keepNext/>
              <w:keepLines/>
              <w:numPr>
                <w:ilvl w:val="0"/>
                <w:numId w:val="18"/>
              </w:numPr>
              <w:spacing w:after="0" w:line="240" w:lineRule="auto"/>
              <w:ind w:left="170" w:hanging="170"/>
              <w:rPr>
                <w:rFonts w:cs="Arial"/>
                <w:color w:val="000000"/>
                <w:kern w:val="24"/>
                <w:sz w:val="16"/>
                <w:szCs w:val="16"/>
                <w:lang w:val="en-GB"/>
              </w:rPr>
            </w:pPr>
            <w:r>
              <w:rPr>
                <w:rFonts w:cs="Arial"/>
                <w:color w:val="000000"/>
                <w:kern w:val="24"/>
                <w:sz w:val="16"/>
                <w:szCs w:val="16"/>
                <w:lang w:val="en-GB"/>
              </w:rPr>
              <w:t>nowcasting of unemployment rate during Covid-19 based on two above mentioned timely data sources</w:t>
            </w:r>
          </w:p>
          <w:p w14:paraId="4EF97158" w14:textId="77777777" w:rsidR="00192A52" w:rsidRPr="00ED7CA2" w:rsidRDefault="00192A52" w:rsidP="0071797E">
            <w:pPr>
              <w:keepNext/>
              <w:keepLines/>
              <w:rPr>
                <w:rFonts w:cs="Arial"/>
                <w:color w:val="000000"/>
                <w:kern w:val="24"/>
                <w:sz w:val="6"/>
                <w:szCs w:val="6"/>
                <w:lang w:val="en-GB"/>
              </w:rPr>
            </w:pPr>
          </w:p>
          <w:p w14:paraId="527E2F45" w14:textId="77777777" w:rsidR="00192A52" w:rsidRDefault="00192A52" w:rsidP="0071797E">
            <w:pPr>
              <w:keepNext/>
              <w:keepLines/>
              <w:rPr>
                <w:rFonts w:cs="Arial"/>
                <w:b/>
                <w:color w:val="000000"/>
                <w:kern w:val="24"/>
                <w:sz w:val="16"/>
                <w:szCs w:val="16"/>
                <w:u w:val="single"/>
                <w:lang w:val="en-GB"/>
              </w:rPr>
            </w:pPr>
            <w:r>
              <w:rPr>
                <w:rFonts w:cs="Arial"/>
                <w:b/>
                <w:color w:val="000000"/>
                <w:kern w:val="24"/>
                <w:sz w:val="16"/>
                <w:szCs w:val="16"/>
                <w:u w:val="single"/>
                <w:lang w:val="en-GB"/>
              </w:rPr>
              <w:t>Periodicity:</w:t>
            </w:r>
          </w:p>
          <w:p w14:paraId="4DE85A9C" w14:textId="77777777" w:rsidR="00192A52" w:rsidRPr="00494298" w:rsidRDefault="00192A52" w:rsidP="0071797E">
            <w:pPr>
              <w:keepNext/>
              <w:keepLines/>
              <w:rPr>
                <w:rFonts w:cs="Arial"/>
                <w:kern w:val="24"/>
                <w:sz w:val="16"/>
                <w:szCs w:val="16"/>
                <w:lang w:val="en-GB"/>
              </w:rPr>
            </w:pPr>
            <w:r w:rsidRPr="00CF32DA">
              <w:rPr>
                <w:rFonts w:cs="Arial"/>
                <w:color w:val="FF0000"/>
                <w:kern w:val="24"/>
                <w:sz w:val="16"/>
                <w:szCs w:val="16"/>
                <w:lang w:val="en-GB"/>
              </w:rPr>
              <w:t>Irregular</w:t>
            </w:r>
            <w:r>
              <w:rPr>
                <w:rFonts w:cs="Arial"/>
                <w:color w:val="FF0000"/>
                <w:kern w:val="24"/>
                <w:sz w:val="16"/>
                <w:szCs w:val="16"/>
                <w:lang w:val="en-GB"/>
              </w:rPr>
              <w:t xml:space="preserve">** </w:t>
            </w:r>
          </w:p>
          <w:p w14:paraId="65E8E5C4" w14:textId="77777777" w:rsidR="00192A52" w:rsidRPr="00ED7CA2" w:rsidRDefault="00192A52" w:rsidP="0071797E">
            <w:pPr>
              <w:keepNext/>
              <w:keepLines/>
              <w:rPr>
                <w:rFonts w:cs="Arial"/>
                <w:kern w:val="24"/>
                <w:sz w:val="6"/>
                <w:szCs w:val="6"/>
                <w:lang w:val="en-GB"/>
              </w:rPr>
            </w:pPr>
          </w:p>
          <w:p w14:paraId="32C37AE7" w14:textId="77777777" w:rsidR="00192A52" w:rsidRPr="00494298" w:rsidRDefault="00192A52" w:rsidP="0071797E">
            <w:pPr>
              <w:keepNext/>
              <w:keepLines/>
              <w:rPr>
                <w:rFonts w:cs="Arial"/>
                <w:b/>
                <w:kern w:val="24"/>
                <w:sz w:val="16"/>
                <w:szCs w:val="16"/>
                <w:u w:val="single"/>
                <w:lang w:val="en-GB"/>
              </w:rPr>
            </w:pPr>
            <w:r w:rsidRPr="00494298">
              <w:rPr>
                <w:rFonts w:cs="Arial"/>
                <w:b/>
                <w:kern w:val="24"/>
                <w:sz w:val="16"/>
                <w:szCs w:val="16"/>
                <w:u w:val="single"/>
                <w:lang w:val="en-GB"/>
              </w:rPr>
              <w:t>Time lag:</w:t>
            </w:r>
          </w:p>
          <w:p w14:paraId="104EBC93" w14:textId="77777777" w:rsidR="00192A52" w:rsidRPr="00A83DB2" w:rsidRDefault="00192A52" w:rsidP="0071797E">
            <w:pPr>
              <w:keepNext/>
              <w:keepLines/>
              <w:rPr>
                <w:rFonts w:cs="Arial"/>
                <w:color w:val="000000"/>
                <w:kern w:val="24"/>
                <w:sz w:val="16"/>
                <w:szCs w:val="16"/>
                <w:lang w:val="en-GB"/>
              </w:rPr>
            </w:pPr>
            <w:r w:rsidRPr="00494298">
              <w:rPr>
                <w:rFonts w:cs="Arial"/>
                <w:kern w:val="24"/>
                <w:sz w:val="16"/>
                <w:szCs w:val="16"/>
                <w:lang w:val="en-GB"/>
              </w:rPr>
              <w:t>Approximately</w:t>
            </w:r>
            <w:r>
              <w:rPr>
                <w:rFonts w:cs="Arial"/>
                <w:color w:val="FF0000"/>
                <w:kern w:val="24"/>
                <w:sz w:val="16"/>
                <w:szCs w:val="16"/>
                <w:lang w:val="en-GB"/>
              </w:rPr>
              <w:t xml:space="preserve"> 20 days </w:t>
            </w:r>
            <w:r w:rsidRPr="00494298">
              <w:rPr>
                <w:rFonts w:cs="Arial"/>
                <w:kern w:val="24"/>
                <w:sz w:val="16"/>
                <w:szCs w:val="16"/>
                <w:lang w:val="en-GB"/>
              </w:rPr>
              <w:t>after last observation day</w:t>
            </w:r>
            <w:r>
              <w:rPr>
                <w:rFonts w:cs="Arial"/>
                <w:color w:val="FF0000"/>
                <w:kern w:val="24"/>
                <w:sz w:val="16"/>
                <w:szCs w:val="16"/>
                <w:lang w:val="en-GB"/>
              </w:rPr>
              <w:t xml:space="preserve"> </w:t>
            </w:r>
          </w:p>
        </w:tc>
        <w:tc>
          <w:tcPr>
            <w:tcW w:w="358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37A4FFE9" w14:textId="77777777" w:rsidR="00192A52" w:rsidRDefault="00192A52" w:rsidP="0071797E">
            <w:pPr>
              <w:keepNext/>
              <w:keepLines/>
              <w:rPr>
                <w:rFonts w:cs="Arial"/>
                <w:color w:val="000000"/>
                <w:kern w:val="24"/>
                <w:sz w:val="16"/>
                <w:szCs w:val="16"/>
                <w:lang w:val="en-GB"/>
              </w:rPr>
            </w:pPr>
            <w:r w:rsidRPr="00494298">
              <w:rPr>
                <w:rFonts w:cs="Arial"/>
                <w:color w:val="000000"/>
                <w:kern w:val="24"/>
                <w:sz w:val="16"/>
                <w:szCs w:val="16"/>
                <w:lang w:val="en-GB"/>
              </w:rPr>
              <w:t xml:space="preserve">Daily job postings from </w:t>
            </w:r>
            <w:r w:rsidRPr="00F2347B">
              <w:rPr>
                <w:rFonts w:cs="Arial"/>
                <w:color w:val="000000"/>
                <w:kern w:val="24"/>
                <w:sz w:val="16"/>
                <w:szCs w:val="16"/>
                <w:highlight w:val="yellow"/>
                <w:lang w:val="en-GB"/>
              </w:rPr>
              <w:t>Indeed</w:t>
            </w:r>
            <w:r>
              <w:rPr>
                <w:rFonts w:cs="Arial"/>
                <w:color w:val="000000"/>
                <w:kern w:val="24"/>
                <w:sz w:val="16"/>
                <w:szCs w:val="16"/>
                <w:lang w:val="en-GB"/>
              </w:rPr>
              <w:t xml:space="preserve"> in the period from 2017 till 20 June 2020 for DE, FR, IT, ES, NL</w:t>
            </w:r>
          </w:p>
          <w:p w14:paraId="4FFA6370" w14:textId="77777777" w:rsidR="00192A52" w:rsidRDefault="00192A52" w:rsidP="0071797E">
            <w:pPr>
              <w:keepNext/>
              <w:keepLines/>
              <w:rPr>
                <w:rFonts w:cs="Arial"/>
                <w:color w:val="000000"/>
                <w:kern w:val="24"/>
                <w:sz w:val="16"/>
                <w:szCs w:val="16"/>
                <w:highlight w:val="yellow"/>
                <w:lang w:val="en-GB"/>
              </w:rPr>
            </w:pPr>
          </w:p>
          <w:p w14:paraId="53C598B4" w14:textId="77777777" w:rsidR="00192A52" w:rsidRPr="00A83DB2" w:rsidRDefault="00192A52" w:rsidP="0071797E">
            <w:pPr>
              <w:keepNext/>
              <w:keepLines/>
              <w:rPr>
                <w:rFonts w:cs="Arial"/>
                <w:color w:val="000000"/>
                <w:kern w:val="24"/>
                <w:sz w:val="16"/>
                <w:szCs w:val="16"/>
                <w:lang w:val="en-GB"/>
              </w:rPr>
            </w:pPr>
            <w:r w:rsidRPr="00A83DB2">
              <w:rPr>
                <w:rFonts w:cs="Arial"/>
                <w:color w:val="000000"/>
                <w:kern w:val="24"/>
                <w:sz w:val="16"/>
                <w:szCs w:val="16"/>
                <w:lang w:val="en-GB"/>
              </w:rPr>
              <w:t xml:space="preserve">Beyond pure job posting data they used additional information from the jobportal LinkedIn, in this case the so called </w:t>
            </w:r>
            <w:r w:rsidRPr="00A83DB2">
              <w:rPr>
                <w:rFonts w:cs="Arial"/>
                <w:color w:val="000000"/>
                <w:kern w:val="24"/>
                <w:sz w:val="16"/>
                <w:szCs w:val="16"/>
                <w:highlight w:val="yellow"/>
                <w:lang w:val="en-GB"/>
              </w:rPr>
              <w:t>LinkedIn hiring rate</w:t>
            </w:r>
            <w:r w:rsidRPr="00A83DB2">
              <w:rPr>
                <w:rFonts w:cs="Arial"/>
                <w:color w:val="000000"/>
                <w:kern w:val="24"/>
                <w:sz w:val="16"/>
                <w:szCs w:val="16"/>
                <w:lang w:val="en-GB"/>
              </w:rPr>
              <w:t xml:space="preserve"> indicator calculated as the percentage of LinkedIn members who started</w:t>
            </w:r>
          </w:p>
          <w:p w14:paraId="5E800323" w14:textId="77777777" w:rsidR="00192A52" w:rsidRDefault="00192A52" w:rsidP="0071797E">
            <w:pPr>
              <w:keepNext/>
              <w:keepLines/>
              <w:rPr>
                <w:rFonts w:cs="Arial"/>
                <w:color w:val="000000"/>
                <w:kern w:val="24"/>
                <w:sz w:val="16"/>
                <w:szCs w:val="16"/>
                <w:lang w:val="en-GB"/>
              </w:rPr>
            </w:pPr>
            <w:proofErr w:type="gramStart"/>
            <w:r w:rsidRPr="00A83DB2">
              <w:rPr>
                <w:rFonts w:cs="Arial"/>
                <w:color w:val="000000"/>
                <w:kern w:val="24"/>
                <w:sz w:val="16"/>
                <w:szCs w:val="16"/>
                <w:lang w:val="en-GB"/>
              </w:rPr>
              <w:t>a</w:t>
            </w:r>
            <w:proofErr w:type="gramEnd"/>
            <w:r w:rsidRPr="00A83DB2">
              <w:rPr>
                <w:rFonts w:cs="Arial"/>
                <w:color w:val="000000"/>
                <w:kern w:val="24"/>
                <w:sz w:val="16"/>
                <w:szCs w:val="16"/>
                <w:lang w:val="en-GB"/>
              </w:rPr>
              <w:t xml:space="preserve"> job on a given day of the month and added a new employer to their profile in that month, divided by the total number of LinkedIn</w:t>
            </w:r>
            <w:r>
              <w:rPr>
                <w:rFonts w:cs="Arial"/>
                <w:color w:val="000000"/>
                <w:kern w:val="24"/>
                <w:sz w:val="16"/>
                <w:szCs w:val="16"/>
                <w:lang w:val="en-GB"/>
              </w:rPr>
              <w:t xml:space="preserve"> </w:t>
            </w:r>
            <w:r w:rsidRPr="00A83DB2">
              <w:rPr>
                <w:rFonts w:cs="Arial"/>
                <w:color w:val="000000"/>
                <w:kern w:val="24"/>
                <w:sz w:val="16"/>
                <w:szCs w:val="16"/>
                <w:lang w:val="en-GB"/>
              </w:rPr>
              <w:t>members in th</w:t>
            </w:r>
            <w:r>
              <w:rPr>
                <w:rFonts w:cs="Arial"/>
                <w:color w:val="000000"/>
                <w:kern w:val="24"/>
                <w:sz w:val="16"/>
                <w:szCs w:val="16"/>
                <w:lang w:val="en-GB"/>
              </w:rPr>
              <w:t>e five</w:t>
            </w:r>
            <w:r w:rsidRPr="00A83DB2">
              <w:rPr>
                <w:rFonts w:cs="Arial"/>
                <w:color w:val="000000"/>
                <w:kern w:val="24"/>
                <w:sz w:val="16"/>
                <w:szCs w:val="16"/>
                <w:lang w:val="en-GB"/>
              </w:rPr>
              <w:t xml:space="preserve"> countr</w:t>
            </w:r>
            <w:r>
              <w:rPr>
                <w:rFonts w:cs="Arial"/>
                <w:color w:val="000000"/>
                <w:kern w:val="24"/>
                <w:sz w:val="16"/>
                <w:szCs w:val="16"/>
                <w:lang w:val="en-GB"/>
              </w:rPr>
              <w:t xml:space="preserve">ies considered (DE, FR, IT, ES, NL). </w:t>
            </w:r>
          </w:p>
          <w:p w14:paraId="70053612" w14:textId="77777777" w:rsidR="00192A52" w:rsidRDefault="00192A52" w:rsidP="0071797E">
            <w:pPr>
              <w:keepNext/>
              <w:keepLines/>
              <w:rPr>
                <w:rFonts w:cs="Arial"/>
                <w:color w:val="000000"/>
                <w:kern w:val="24"/>
                <w:sz w:val="16"/>
                <w:szCs w:val="16"/>
                <w:lang w:val="en-GB"/>
              </w:rPr>
            </w:pPr>
          </w:p>
          <w:p w14:paraId="12F84102" w14:textId="77777777" w:rsidR="00192A52" w:rsidRPr="006B6668" w:rsidRDefault="00192A52" w:rsidP="0071797E">
            <w:pPr>
              <w:keepNext/>
              <w:keepLines/>
              <w:rPr>
                <w:rFonts w:cs="Arial"/>
                <w:color w:val="000000"/>
                <w:kern w:val="24"/>
                <w:sz w:val="16"/>
                <w:szCs w:val="16"/>
                <w:lang w:val="en-GB"/>
              </w:rPr>
            </w:pPr>
            <w:r>
              <w:rPr>
                <w:rFonts w:cs="Arial"/>
                <w:color w:val="000000"/>
                <w:kern w:val="24"/>
                <w:sz w:val="16"/>
                <w:szCs w:val="16"/>
                <w:lang w:val="en-GB"/>
              </w:rPr>
              <w:t>See ECB (2020).</w:t>
            </w:r>
          </w:p>
        </w:tc>
      </w:tr>
    </w:tbl>
    <w:p w14:paraId="1203462A" w14:textId="77777777" w:rsidR="00192A52" w:rsidRDefault="00192A52" w:rsidP="00192A52">
      <w:pPr>
        <w:pStyle w:val="Fotnotstext"/>
        <w:rPr>
          <w:lang w:val="en-GB"/>
        </w:rPr>
      </w:pPr>
      <w:r w:rsidRPr="00A74039">
        <w:rPr>
          <w:lang w:val="en-GB"/>
        </w:rPr>
        <w:t>* Not available in English</w:t>
      </w:r>
      <w:r>
        <w:rPr>
          <w:lang w:val="en-GB"/>
        </w:rPr>
        <w:t xml:space="preserve"> </w:t>
      </w:r>
    </w:p>
    <w:p w14:paraId="0E8C48D0" w14:textId="6EDF927A" w:rsidR="00192A52" w:rsidRPr="00A74039" w:rsidRDefault="00192A52" w:rsidP="00192A52">
      <w:pPr>
        <w:pStyle w:val="Fotnotstext"/>
        <w:rPr>
          <w:lang w:val="en-GB"/>
        </w:rPr>
      </w:pPr>
      <w:r w:rsidRPr="00A74039">
        <w:rPr>
          <w:lang w:val="en-GB"/>
        </w:rPr>
        <w:t xml:space="preserve">**These publications are a result of the urgent high frequency data needs to assess the impact of Covid-19 (see also Chapter </w:t>
      </w:r>
      <w:r w:rsidRPr="00A74039">
        <w:rPr>
          <w:lang w:val="en-GB"/>
        </w:rPr>
        <w:fldChar w:fldCharType="begin"/>
      </w:r>
      <w:r w:rsidRPr="00A74039">
        <w:rPr>
          <w:lang w:val="en-GB"/>
        </w:rPr>
        <w:instrText xml:space="preserve"> REF _Ref38011763 \r \h  \* MERGEFORMAT </w:instrText>
      </w:r>
      <w:r w:rsidRPr="00A74039">
        <w:rPr>
          <w:lang w:val="en-GB"/>
        </w:rPr>
      </w:r>
      <w:r w:rsidRPr="00A74039">
        <w:rPr>
          <w:lang w:val="en-GB"/>
        </w:rPr>
        <w:fldChar w:fldCharType="separate"/>
      </w:r>
      <w:r>
        <w:rPr>
          <w:lang w:val="en-GB"/>
        </w:rPr>
        <w:t>2</w:t>
      </w:r>
      <w:r w:rsidRPr="00A74039">
        <w:rPr>
          <w:lang w:val="en-GB"/>
        </w:rPr>
        <w:fldChar w:fldCharType="end"/>
      </w:r>
      <w:r w:rsidRPr="00A74039">
        <w:rPr>
          <w:lang w:val="en-GB"/>
        </w:rPr>
        <w:t>).</w:t>
      </w:r>
    </w:p>
    <w:p w14:paraId="2024C9EF" w14:textId="78FDDDD7" w:rsidR="00192A52" w:rsidRPr="00192A52" w:rsidRDefault="00192A52" w:rsidP="00192A52">
      <w:pPr>
        <w:pStyle w:val="Fotnotstext"/>
      </w:pPr>
      <w:r w:rsidRPr="00192A52">
        <w:rPr>
          <w:lang w:val="en-GB"/>
        </w:rPr>
        <w:t>Source: Translated, updated and expanded from Rengers (2018).</w:t>
      </w:r>
    </w:p>
    <w:p w14:paraId="2B7E1327" w14:textId="77777777" w:rsidR="00192A52" w:rsidRDefault="00192A52" w:rsidP="00192A52">
      <w:pPr>
        <w:pStyle w:val="Beskrivning"/>
      </w:pPr>
    </w:p>
    <w:p w14:paraId="44CB5288" w14:textId="38A08095" w:rsidR="00192A52" w:rsidRDefault="00192A52" w:rsidP="00192A52">
      <w:pPr>
        <w:pStyle w:val="Beskrivning"/>
      </w:pPr>
      <w:bookmarkStart w:id="578" w:name="_Ref51011747"/>
      <w:bookmarkStart w:id="579" w:name="_Toc51930093"/>
      <w:r>
        <w:t xml:space="preserve">Figure </w:t>
      </w:r>
      <w:r w:rsidR="00B10991">
        <w:fldChar w:fldCharType="begin"/>
      </w:r>
      <w:r w:rsidR="00B10991">
        <w:instrText xml:space="preserve"> SEQ Figure \* ARABIC </w:instrText>
      </w:r>
      <w:r w:rsidR="00B10991">
        <w:fldChar w:fldCharType="separate"/>
      </w:r>
      <w:r w:rsidR="00355D35">
        <w:rPr>
          <w:noProof/>
        </w:rPr>
        <w:t>17</w:t>
      </w:r>
      <w:r w:rsidR="00B10991">
        <w:rPr>
          <w:noProof/>
        </w:rPr>
        <w:fldChar w:fldCharType="end"/>
      </w:r>
      <w:bookmarkEnd w:id="578"/>
      <w:r>
        <w:t xml:space="preserve">: </w:t>
      </w:r>
      <w:r w:rsidRPr="00F90C49">
        <w:t>OJAs used in labour market reporting by public-law / non-profit institutions (selection) – part 1</w:t>
      </w:r>
      <w:bookmarkEnd w:id="579"/>
    </w:p>
    <w:tbl>
      <w:tblPr>
        <w:tblW w:w="9212" w:type="dxa"/>
        <w:tblLayout w:type="fixed"/>
        <w:tblCellMar>
          <w:left w:w="0" w:type="dxa"/>
          <w:right w:w="0" w:type="dxa"/>
        </w:tblCellMar>
        <w:tblLook w:val="04A0" w:firstRow="1" w:lastRow="0" w:firstColumn="1" w:lastColumn="0" w:noHBand="0" w:noVBand="1"/>
      </w:tblPr>
      <w:tblGrid>
        <w:gridCol w:w="779"/>
        <w:gridCol w:w="1905"/>
        <w:gridCol w:w="2773"/>
        <w:gridCol w:w="3755"/>
      </w:tblGrid>
      <w:tr w:rsidR="008628C2" w:rsidRPr="006B6668" w14:paraId="36CDB596" w14:textId="77777777" w:rsidTr="0071797E">
        <w:trPr>
          <w:trHeight w:val="278"/>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138DFE51" w14:textId="77777777" w:rsidR="008628C2" w:rsidRPr="006B6668" w:rsidRDefault="008628C2" w:rsidP="0071797E">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lastRenderedPageBreak/>
              <w:t xml:space="preserve">Country </w:t>
            </w:r>
          </w:p>
        </w:tc>
        <w:tc>
          <w:tcPr>
            <w:tcW w:w="1905"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49622F2F" w14:textId="77777777" w:rsidR="008628C2" w:rsidRPr="006B6668" w:rsidRDefault="008628C2" w:rsidP="0071797E">
            <w:pPr>
              <w:keepNext/>
              <w:keepLines/>
              <w:spacing w:line="280" w:lineRule="atLeast"/>
              <w:rPr>
                <w:rFonts w:cs="Arial"/>
                <w:color w:val="000000" w:themeColor="text1"/>
                <w:sz w:val="16"/>
                <w:szCs w:val="16"/>
                <w:lang w:val="en-GB"/>
              </w:rPr>
            </w:pPr>
            <w:r w:rsidRPr="006B6668">
              <w:rPr>
                <w:rFonts w:cs="Arial"/>
                <w:b/>
                <w:bCs/>
                <w:color w:val="000000" w:themeColor="text1"/>
                <w:kern w:val="24"/>
                <w:sz w:val="16"/>
                <w:szCs w:val="16"/>
                <w:lang w:val="en-GB"/>
              </w:rPr>
              <w:t>Institution</w:t>
            </w:r>
          </w:p>
        </w:tc>
        <w:tc>
          <w:tcPr>
            <w:tcW w:w="2773"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56B8FC09" w14:textId="77777777" w:rsidR="008628C2" w:rsidRPr="006B6668" w:rsidRDefault="008628C2" w:rsidP="0071797E">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Indicators</w:t>
            </w:r>
          </w:p>
        </w:tc>
        <w:tc>
          <w:tcPr>
            <w:tcW w:w="3755"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11A9B692" w14:textId="77777777" w:rsidR="008628C2" w:rsidRPr="006B6668" w:rsidRDefault="008628C2" w:rsidP="0071797E">
            <w:pPr>
              <w:keepNext/>
              <w:keepLines/>
              <w:spacing w:line="280" w:lineRule="atLeast"/>
              <w:jc w:val="both"/>
              <w:rPr>
                <w:rFonts w:cs="Arial"/>
                <w:color w:val="000000" w:themeColor="text1"/>
                <w:sz w:val="16"/>
                <w:szCs w:val="16"/>
                <w:lang w:val="en-GB"/>
              </w:rPr>
            </w:pPr>
            <w:r w:rsidRPr="006B6668">
              <w:rPr>
                <w:rFonts w:cs="Arial"/>
                <w:b/>
                <w:bCs/>
                <w:color w:val="000000" w:themeColor="text1"/>
                <w:kern w:val="24"/>
                <w:sz w:val="16"/>
                <w:szCs w:val="16"/>
                <w:lang w:val="en-GB"/>
              </w:rPr>
              <w:t>Data basis</w:t>
            </w:r>
          </w:p>
        </w:tc>
      </w:tr>
      <w:tr w:rsidR="008628C2" w:rsidRPr="006B6668" w14:paraId="45E005B5" w14:textId="77777777" w:rsidTr="0071797E">
        <w:trPr>
          <w:trHeight w:val="1492"/>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0CBC1E53" w14:textId="77777777" w:rsidR="008628C2" w:rsidRPr="006B6668" w:rsidRDefault="008628C2" w:rsidP="0071797E">
            <w:pPr>
              <w:keepNext/>
              <w:keepLines/>
              <w:jc w:val="both"/>
              <w:rPr>
                <w:rFonts w:cs="Arial"/>
                <w:b/>
                <w:bCs/>
                <w:color w:val="000000" w:themeColor="text1"/>
                <w:kern w:val="24"/>
                <w:sz w:val="16"/>
                <w:szCs w:val="16"/>
                <w:lang w:val="en-GB"/>
              </w:rPr>
            </w:pPr>
            <w:r>
              <w:rPr>
                <w:rFonts w:cs="Arial"/>
                <w:b/>
                <w:bCs/>
                <w:color w:val="000000" w:themeColor="text1"/>
                <w:kern w:val="24"/>
                <w:sz w:val="16"/>
                <w:szCs w:val="16"/>
                <w:lang w:val="en-GB"/>
              </w:rPr>
              <w:t>Germany</w:t>
            </w: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27E42009" w14:textId="77777777" w:rsidR="008628C2" w:rsidRDefault="008628C2" w:rsidP="0071797E">
            <w:pPr>
              <w:keepNext/>
              <w:keepLines/>
              <w:rPr>
                <w:rFonts w:cs="Arial"/>
                <w:color w:val="000000"/>
                <w:kern w:val="24"/>
                <w:sz w:val="16"/>
                <w:szCs w:val="16"/>
                <w:lang w:val="en-GB"/>
              </w:rPr>
            </w:pPr>
            <w:r>
              <w:rPr>
                <w:rFonts w:cs="Arial"/>
                <w:color w:val="000000"/>
                <w:kern w:val="24"/>
                <w:sz w:val="16"/>
                <w:szCs w:val="16"/>
                <w:lang w:val="en-GB"/>
              </w:rPr>
              <w:t xml:space="preserve">Ifo Institute, </w:t>
            </w:r>
            <w:r>
              <w:rPr>
                <w:rFonts w:cs="Arial"/>
                <w:color w:val="000000"/>
                <w:kern w:val="24"/>
                <w:sz w:val="16"/>
                <w:szCs w:val="16"/>
                <w:lang w:val="en-GB"/>
              </w:rPr>
              <w:br/>
              <w:t>a registered non-profit association</w:t>
            </w:r>
          </w:p>
          <w:p w14:paraId="75ADB07D" w14:textId="77777777" w:rsidR="008628C2" w:rsidRPr="00361DBC" w:rsidRDefault="006F399D" w:rsidP="0071797E">
            <w:pPr>
              <w:keepNext/>
              <w:keepLines/>
              <w:rPr>
                <w:rFonts w:cs="Arial"/>
                <w:i/>
                <w:color w:val="000000"/>
                <w:kern w:val="24"/>
                <w:sz w:val="16"/>
                <w:szCs w:val="16"/>
                <w:lang w:val="en-GB"/>
              </w:rPr>
            </w:pPr>
            <w:hyperlink r:id="rId48" w:history="1">
              <w:r w:rsidR="008628C2" w:rsidRPr="00361DBC">
                <w:rPr>
                  <w:rStyle w:val="Hyperlnk"/>
                  <w:rFonts w:cs="Arial"/>
                  <w:i/>
                  <w:kern w:val="24"/>
                  <w:sz w:val="16"/>
                  <w:szCs w:val="16"/>
                  <w:lang w:val="en-GB"/>
                </w:rPr>
                <w:t>https://www.ifo.de</w:t>
              </w:r>
            </w:hyperlink>
            <w:r w:rsidR="008628C2" w:rsidRPr="00361DBC">
              <w:rPr>
                <w:rFonts w:cs="Arial"/>
                <w:i/>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2358A698" w14:textId="77777777" w:rsidR="008628C2" w:rsidRDefault="008628C2" w:rsidP="0071797E">
            <w:pPr>
              <w:keepNext/>
              <w:keepLines/>
              <w:rPr>
                <w:rFonts w:cs="Arial"/>
                <w:color w:val="000000"/>
                <w:kern w:val="24"/>
                <w:sz w:val="16"/>
                <w:szCs w:val="16"/>
                <w:lang w:val="en-GB"/>
              </w:rPr>
            </w:pPr>
            <w:r>
              <w:rPr>
                <w:rFonts w:cs="Arial"/>
                <w:b/>
                <w:color w:val="000000"/>
                <w:kern w:val="24"/>
                <w:sz w:val="16"/>
                <w:szCs w:val="16"/>
                <w:u w:val="single"/>
                <w:lang w:val="en-GB"/>
              </w:rPr>
              <w:t>Name:</w:t>
            </w:r>
            <w:r w:rsidRPr="00CF32DA">
              <w:rPr>
                <w:rFonts w:cs="Arial"/>
                <w:b/>
                <w:color w:val="000000"/>
                <w:kern w:val="24"/>
                <w:sz w:val="16"/>
                <w:szCs w:val="16"/>
                <w:lang w:val="en-GB"/>
              </w:rPr>
              <w:t xml:space="preserve"> </w:t>
            </w:r>
            <w:r w:rsidRPr="00361DBC">
              <w:rPr>
                <w:rFonts w:cs="Arial"/>
                <w:color w:val="000000"/>
                <w:kern w:val="24"/>
                <w:sz w:val="16"/>
                <w:szCs w:val="16"/>
                <w:lang w:val="en-GB"/>
              </w:rPr>
              <w:t xml:space="preserve">Press release </w:t>
            </w:r>
            <w:r>
              <w:rPr>
                <w:rFonts w:cs="Arial"/>
                <w:color w:val="000000"/>
                <w:kern w:val="24"/>
                <w:sz w:val="16"/>
                <w:szCs w:val="16"/>
                <w:lang w:val="en-GB"/>
              </w:rPr>
              <w:t>June 16</w:t>
            </w:r>
            <w:r w:rsidRPr="00361DBC">
              <w:rPr>
                <w:rFonts w:cs="Arial"/>
                <w:color w:val="000000"/>
                <w:kern w:val="24"/>
                <w:sz w:val="16"/>
                <w:szCs w:val="16"/>
                <w:vertAlign w:val="superscript"/>
                <w:lang w:val="en-GB"/>
              </w:rPr>
              <w:t>th</w:t>
            </w:r>
            <w:r>
              <w:rPr>
                <w:rFonts w:cs="Arial"/>
                <w:color w:val="000000"/>
                <w:kern w:val="24"/>
                <w:sz w:val="16"/>
                <w:szCs w:val="16"/>
                <w:lang w:val="en-GB"/>
              </w:rPr>
              <w:t xml:space="preserve"> 2020 </w:t>
            </w:r>
            <w:r w:rsidRPr="00361DBC">
              <w:rPr>
                <w:rFonts w:cs="Arial"/>
                <w:color w:val="000000"/>
                <w:kern w:val="24"/>
                <w:sz w:val="16"/>
                <w:szCs w:val="16"/>
                <w:lang w:val="en-GB"/>
              </w:rPr>
              <w:t xml:space="preserve">based on </w:t>
            </w:r>
            <w:r>
              <w:rPr>
                <w:rFonts w:cs="Arial"/>
                <w:color w:val="000000"/>
                <w:kern w:val="24"/>
                <w:sz w:val="16"/>
                <w:szCs w:val="16"/>
                <w:lang w:val="en-GB"/>
              </w:rPr>
              <w:t xml:space="preserve">findings of a </w:t>
            </w:r>
            <w:r w:rsidRPr="00361DBC">
              <w:rPr>
                <w:rFonts w:cs="Arial"/>
                <w:color w:val="000000"/>
                <w:kern w:val="24"/>
                <w:sz w:val="16"/>
                <w:szCs w:val="16"/>
                <w:lang w:val="en-GB"/>
              </w:rPr>
              <w:t>joint evaluation by the ifo Institute and the LinkedIn social network</w:t>
            </w:r>
          </w:p>
          <w:p w14:paraId="1AFBE060" w14:textId="77777777" w:rsidR="008628C2" w:rsidRPr="00361DBC" w:rsidRDefault="006F399D" w:rsidP="0071797E">
            <w:pPr>
              <w:keepNext/>
              <w:keepLines/>
              <w:rPr>
                <w:rFonts w:cs="Arial"/>
                <w:i/>
                <w:color w:val="000000"/>
                <w:kern w:val="24"/>
                <w:sz w:val="16"/>
                <w:szCs w:val="16"/>
                <w:lang w:val="en-GB"/>
              </w:rPr>
            </w:pPr>
            <w:hyperlink r:id="rId49" w:history="1">
              <w:r w:rsidR="008628C2" w:rsidRPr="00361DBC">
                <w:rPr>
                  <w:rStyle w:val="Hyperlnk"/>
                  <w:rFonts w:cs="Arial"/>
                  <w:i/>
                  <w:kern w:val="24"/>
                  <w:sz w:val="16"/>
                  <w:szCs w:val="16"/>
                  <w:lang w:val="en-GB"/>
                </w:rPr>
                <w:t>https://www.ifo.de/en/node/56091</w:t>
              </w:r>
            </w:hyperlink>
            <w:r w:rsidR="008628C2" w:rsidRPr="00361DBC">
              <w:rPr>
                <w:rFonts w:cs="Arial"/>
                <w:i/>
                <w:color w:val="000000"/>
                <w:kern w:val="24"/>
                <w:sz w:val="16"/>
                <w:szCs w:val="16"/>
                <w:lang w:val="en-GB"/>
              </w:rPr>
              <w:t xml:space="preserve"> </w:t>
            </w:r>
          </w:p>
          <w:p w14:paraId="4BDB7D78" w14:textId="77777777" w:rsidR="008628C2" w:rsidRPr="00A74039" w:rsidRDefault="008628C2" w:rsidP="0071797E">
            <w:pPr>
              <w:keepNext/>
              <w:keepLines/>
              <w:rPr>
                <w:rFonts w:cs="Arial"/>
                <w:b/>
                <w:color w:val="000000"/>
                <w:kern w:val="24"/>
                <w:sz w:val="6"/>
                <w:szCs w:val="6"/>
                <w:u w:val="single"/>
                <w:lang w:val="en-GB"/>
              </w:rPr>
            </w:pPr>
          </w:p>
          <w:p w14:paraId="3E694015" w14:textId="77777777" w:rsidR="008628C2" w:rsidRDefault="008628C2" w:rsidP="0071797E">
            <w:pPr>
              <w:keepNext/>
              <w:keepLines/>
              <w:rPr>
                <w:rFonts w:cs="Arial"/>
                <w:b/>
                <w:color w:val="000000"/>
                <w:kern w:val="24"/>
                <w:sz w:val="16"/>
                <w:szCs w:val="16"/>
                <w:u w:val="single"/>
                <w:lang w:val="en-GB"/>
              </w:rPr>
            </w:pPr>
            <w:r>
              <w:rPr>
                <w:rFonts w:cs="Arial"/>
                <w:b/>
                <w:color w:val="000000"/>
                <w:kern w:val="24"/>
                <w:sz w:val="16"/>
                <w:szCs w:val="16"/>
                <w:u w:val="single"/>
                <w:lang w:val="en-GB"/>
              </w:rPr>
              <w:t>Periodicity:</w:t>
            </w:r>
          </w:p>
          <w:p w14:paraId="66CC3726" w14:textId="77777777" w:rsidR="008628C2" w:rsidRPr="00CF32DA" w:rsidRDefault="008628C2" w:rsidP="0071797E">
            <w:pPr>
              <w:keepNext/>
              <w:keepLines/>
              <w:rPr>
                <w:rFonts w:cs="Arial"/>
                <w:color w:val="000000"/>
                <w:kern w:val="24"/>
                <w:sz w:val="16"/>
                <w:szCs w:val="16"/>
                <w:lang w:val="en-GB"/>
              </w:rPr>
            </w:pPr>
            <w:r w:rsidRPr="00CF32DA">
              <w:rPr>
                <w:rFonts w:cs="Arial"/>
                <w:color w:val="FF0000"/>
                <w:kern w:val="24"/>
                <w:sz w:val="16"/>
                <w:szCs w:val="16"/>
                <w:lang w:val="en-GB"/>
              </w:rPr>
              <w:t>Irregular</w:t>
            </w:r>
            <w:r>
              <w:rPr>
                <w:rFonts w:cs="Arial"/>
                <w:color w:val="FF0000"/>
                <w:kern w:val="24"/>
                <w:sz w:val="16"/>
                <w:szCs w:val="16"/>
                <w:lang w:val="en-GB"/>
              </w:rPr>
              <w:t>**</w:t>
            </w: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436C9E9F" w14:textId="77777777" w:rsidR="008628C2" w:rsidRDefault="008628C2" w:rsidP="0071797E">
            <w:pPr>
              <w:keepNext/>
              <w:keepLines/>
              <w:rPr>
                <w:rFonts w:cs="Arial"/>
                <w:color w:val="000000"/>
                <w:kern w:val="24"/>
                <w:sz w:val="16"/>
                <w:szCs w:val="16"/>
                <w:lang w:val="en-GB"/>
              </w:rPr>
            </w:pPr>
            <w:r w:rsidRPr="00E86EAE">
              <w:rPr>
                <w:rFonts w:cs="Arial"/>
                <w:color w:val="000000"/>
                <w:kern w:val="24"/>
                <w:sz w:val="16"/>
                <w:szCs w:val="16"/>
                <w:lang w:val="en-GB"/>
              </w:rPr>
              <w:t xml:space="preserve">Change in the number of job ads in different industries in the period from March-May 2019 to March-May 2020 measured as a proportion of all job ads on </w:t>
            </w:r>
            <w:r w:rsidRPr="00FE6727">
              <w:rPr>
                <w:rFonts w:cs="Arial"/>
                <w:color w:val="000000"/>
                <w:kern w:val="24"/>
                <w:sz w:val="16"/>
                <w:szCs w:val="16"/>
                <w:highlight w:val="yellow"/>
                <w:lang w:val="en-GB"/>
              </w:rPr>
              <w:t>LinkedIn</w:t>
            </w:r>
            <w:r>
              <w:rPr>
                <w:rFonts w:cs="Arial"/>
                <w:color w:val="000000"/>
                <w:kern w:val="24"/>
                <w:sz w:val="16"/>
                <w:szCs w:val="16"/>
                <w:lang w:val="en-GB"/>
              </w:rPr>
              <w:t xml:space="preserve">. </w:t>
            </w:r>
          </w:p>
          <w:p w14:paraId="390E103B" w14:textId="77777777" w:rsidR="008628C2" w:rsidRDefault="008628C2" w:rsidP="0071797E">
            <w:pPr>
              <w:keepNext/>
              <w:keepLines/>
              <w:rPr>
                <w:rFonts w:cs="Arial"/>
                <w:color w:val="000000"/>
                <w:kern w:val="24"/>
                <w:sz w:val="16"/>
                <w:szCs w:val="16"/>
                <w:lang w:val="en-GB"/>
              </w:rPr>
            </w:pPr>
          </w:p>
          <w:p w14:paraId="6B91726F" w14:textId="77777777" w:rsidR="008628C2" w:rsidRPr="006B6668" w:rsidRDefault="008628C2" w:rsidP="0071797E">
            <w:pPr>
              <w:keepNext/>
              <w:keepLines/>
              <w:rPr>
                <w:rFonts w:cs="Arial"/>
                <w:color w:val="000000"/>
                <w:kern w:val="24"/>
                <w:sz w:val="16"/>
                <w:szCs w:val="16"/>
                <w:lang w:val="en-GB"/>
              </w:rPr>
            </w:pPr>
            <w:r>
              <w:rPr>
                <w:rFonts w:cs="Arial"/>
                <w:color w:val="000000"/>
                <w:kern w:val="24"/>
                <w:sz w:val="16"/>
                <w:szCs w:val="16"/>
                <w:lang w:val="en-GB"/>
              </w:rPr>
              <w:t>See Ifo Institute (2020).</w:t>
            </w:r>
          </w:p>
        </w:tc>
      </w:tr>
      <w:tr w:rsidR="008628C2" w:rsidRPr="006B6668" w14:paraId="6AA1B579" w14:textId="77777777" w:rsidTr="0071797E">
        <w:trPr>
          <w:trHeight w:val="1119"/>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3E47D47C" w14:textId="77777777" w:rsidR="008628C2" w:rsidRPr="006B6668" w:rsidRDefault="008628C2" w:rsidP="0071797E">
            <w:pPr>
              <w:keepNext/>
              <w:keepLines/>
              <w:jc w:val="both"/>
              <w:rPr>
                <w:rFonts w:cs="Arial"/>
                <w:b/>
                <w:bCs/>
                <w:color w:val="000000" w:themeColor="text1"/>
                <w:kern w:val="24"/>
                <w:sz w:val="16"/>
                <w:szCs w:val="16"/>
                <w:lang w:val="en-GB"/>
              </w:rPr>
            </w:pPr>
            <w:r w:rsidRPr="006B6668">
              <w:rPr>
                <w:rFonts w:cs="Arial"/>
                <w:b/>
                <w:bCs/>
                <w:color w:val="000000" w:themeColor="text1"/>
                <w:kern w:val="24"/>
                <w:sz w:val="16"/>
                <w:szCs w:val="16"/>
                <w:lang w:val="en-GB"/>
              </w:rPr>
              <w:t>Switzer-land</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64AF69D1" w14:textId="77777777" w:rsidR="008628C2" w:rsidRPr="006B6668" w:rsidRDefault="008628C2" w:rsidP="0071797E">
            <w:pPr>
              <w:keepNext/>
              <w:keepLines/>
              <w:rPr>
                <w:rFonts w:cs="Arial"/>
                <w:sz w:val="16"/>
                <w:szCs w:val="16"/>
                <w:lang w:val="en-GB"/>
              </w:rPr>
            </w:pPr>
            <w:r w:rsidRPr="006B6668">
              <w:rPr>
                <w:rFonts w:cs="Arial"/>
                <w:color w:val="000000"/>
                <w:kern w:val="24"/>
                <w:sz w:val="16"/>
                <w:szCs w:val="16"/>
                <w:lang w:val="en-GB"/>
              </w:rPr>
              <w:t>Swiss Job Market Monitor University of Zurich</w:t>
            </w:r>
          </w:p>
          <w:p w14:paraId="387B6FC9" w14:textId="77777777" w:rsidR="008628C2" w:rsidRPr="006B6668" w:rsidRDefault="006F399D" w:rsidP="0071797E">
            <w:pPr>
              <w:keepNext/>
              <w:keepLines/>
              <w:rPr>
                <w:rFonts w:cs="Arial"/>
                <w:color w:val="000000"/>
                <w:kern w:val="24"/>
                <w:sz w:val="16"/>
                <w:szCs w:val="16"/>
                <w:lang w:val="en-GB"/>
              </w:rPr>
            </w:pPr>
            <w:hyperlink r:id="rId50" w:history="1">
              <w:r w:rsidR="008628C2" w:rsidRPr="006B6668">
                <w:rPr>
                  <w:rStyle w:val="Hyperlnk"/>
                  <w:rFonts w:cs="Arial"/>
                  <w:i/>
                  <w:iCs/>
                  <w:kern w:val="24"/>
                  <w:sz w:val="16"/>
                  <w:szCs w:val="16"/>
                  <w:lang w:val="en-GB"/>
                </w:rPr>
                <w:t>https://www.stellenmarkt</w:t>
              </w:r>
              <w:r w:rsidR="008628C2" w:rsidRPr="006B6668">
                <w:rPr>
                  <w:rStyle w:val="Hyperlnk"/>
                  <w:rFonts w:cs="Arial"/>
                  <w:i/>
                  <w:iCs/>
                  <w:kern w:val="24"/>
                  <w:sz w:val="16"/>
                  <w:szCs w:val="16"/>
                  <w:lang w:val="en-GB"/>
                </w:rPr>
                <w:br/>
                <w:t>monitor.uzh.ch/en.html</w:t>
              </w:r>
            </w:hyperlink>
            <w:r w:rsidR="008628C2" w:rsidRPr="006B6668">
              <w:rPr>
                <w:rFonts w:cs="Arial"/>
                <w:color w:val="000000"/>
                <w:kern w:val="24"/>
                <w:sz w:val="16"/>
                <w:szCs w:val="16"/>
                <w:u w:val="single"/>
                <w:lang w:val="en-GB"/>
              </w:rPr>
              <w:t xml:space="preserve"> </w:t>
            </w:r>
            <w:r w:rsidR="008628C2" w:rsidRPr="006B6668">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727C4B55" w14:textId="77777777" w:rsidR="008628C2" w:rsidRPr="006B6668" w:rsidRDefault="008628C2" w:rsidP="0071797E">
            <w:pPr>
              <w:keepNext/>
              <w:keepLines/>
              <w:rPr>
                <w:rFonts w:cs="Arial"/>
                <w:color w:val="000000"/>
                <w:kern w:val="24"/>
                <w:sz w:val="16"/>
                <w:szCs w:val="16"/>
                <w:lang w:val="en-GB"/>
              </w:rPr>
            </w:pPr>
            <w:r w:rsidRPr="006B6668">
              <w:rPr>
                <w:rFonts w:cs="Arial"/>
                <w:color w:val="000000"/>
                <w:kern w:val="24"/>
                <w:sz w:val="16"/>
                <w:szCs w:val="16"/>
                <w:lang w:val="en-GB"/>
              </w:rPr>
              <w:t>Adecco Swiss Job Market Index (ASJMI)</w:t>
            </w:r>
          </w:p>
          <w:p w14:paraId="2562E980" w14:textId="77777777" w:rsidR="008628C2" w:rsidRPr="006B6668" w:rsidRDefault="006F399D" w:rsidP="0071797E">
            <w:pPr>
              <w:keepNext/>
              <w:keepLines/>
              <w:rPr>
                <w:rFonts w:cs="Arial"/>
                <w:color w:val="000000"/>
                <w:kern w:val="24"/>
                <w:sz w:val="16"/>
                <w:szCs w:val="16"/>
                <w:lang w:val="en-GB"/>
              </w:rPr>
            </w:pPr>
            <w:hyperlink r:id="rId51" w:history="1">
              <w:r w:rsidR="008628C2" w:rsidRPr="00CF32DA">
                <w:rPr>
                  <w:rStyle w:val="Hyperlnk"/>
                  <w:rFonts w:cs="Arial"/>
                  <w:i/>
                  <w:kern w:val="24"/>
                  <w:sz w:val="16"/>
                  <w:szCs w:val="16"/>
                  <w:lang w:val="en-GB"/>
                </w:rPr>
                <w:t>https://www.stellenmarktmonitor.uzh.ch/de/indices/asjmi.html</w:t>
              </w:r>
            </w:hyperlink>
            <w:r w:rsidR="008628C2" w:rsidRPr="00CF32DA">
              <w:rPr>
                <w:rFonts w:cs="Arial"/>
                <w:i/>
                <w:color w:val="000000"/>
                <w:kern w:val="24"/>
                <w:sz w:val="16"/>
                <w:szCs w:val="16"/>
                <w:lang w:val="en-GB"/>
              </w:rPr>
              <w:t xml:space="preserve"> </w:t>
            </w:r>
            <w:r w:rsidR="008628C2" w:rsidRPr="006B6668">
              <w:rPr>
                <w:rFonts w:cs="Arial"/>
                <w:color w:val="000000"/>
                <w:kern w:val="24"/>
                <w:sz w:val="16"/>
                <w:szCs w:val="16"/>
                <w:lang w:val="en-GB"/>
              </w:rPr>
              <w:t>*</w:t>
            </w:r>
          </w:p>
          <w:p w14:paraId="5EA4A372" w14:textId="77777777" w:rsidR="008628C2" w:rsidRPr="006B6668" w:rsidRDefault="008628C2" w:rsidP="0071797E">
            <w:pPr>
              <w:keepNext/>
              <w:keepLines/>
              <w:rPr>
                <w:rFonts w:cs="Arial"/>
                <w:color w:val="000000"/>
                <w:kern w:val="24"/>
                <w:sz w:val="16"/>
                <w:szCs w:val="16"/>
                <w:lang w:val="en-GB"/>
              </w:rPr>
            </w:pPr>
            <w:r w:rsidRPr="006B6668">
              <w:rPr>
                <w:rFonts w:cs="Arial"/>
                <w:color w:val="000000"/>
                <w:kern w:val="24"/>
                <w:sz w:val="16"/>
                <w:szCs w:val="16"/>
                <w:lang w:val="en-GB"/>
              </w:rPr>
              <w:t xml:space="preserve">or </w:t>
            </w:r>
          </w:p>
          <w:p w14:paraId="6D1F4559" w14:textId="77777777" w:rsidR="008628C2" w:rsidRPr="00CF32DA" w:rsidRDefault="006F399D" w:rsidP="0071797E">
            <w:pPr>
              <w:keepNext/>
              <w:keepLines/>
              <w:rPr>
                <w:rFonts w:cs="Arial"/>
                <w:i/>
                <w:color w:val="000000"/>
                <w:kern w:val="24"/>
                <w:sz w:val="16"/>
                <w:szCs w:val="16"/>
                <w:lang w:val="en-GB"/>
              </w:rPr>
            </w:pPr>
            <w:hyperlink r:id="rId52" w:history="1">
              <w:r w:rsidR="008628C2" w:rsidRPr="00CF32DA">
                <w:rPr>
                  <w:rStyle w:val="Hyperlnk"/>
                  <w:rFonts w:cs="Arial"/>
                  <w:i/>
                  <w:kern w:val="24"/>
                  <w:sz w:val="16"/>
                  <w:szCs w:val="16"/>
                  <w:lang w:val="en-GB"/>
                </w:rPr>
                <w:t>https://adeccogroup.ch/de/studien/job-index/</w:t>
              </w:r>
            </w:hyperlink>
            <w:r w:rsidR="008628C2" w:rsidRPr="00CF32DA">
              <w:rPr>
                <w:rFonts w:cs="Arial"/>
                <w:i/>
                <w:color w:val="000000"/>
                <w:kern w:val="24"/>
                <w:sz w:val="16"/>
                <w:szCs w:val="16"/>
                <w:lang w:val="en-GB"/>
              </w:rPr>
              <w:t xml:space="preserve"> </w:t>
            </w:r>
          </w:p>
          <w:p w14:paraId="63B4479D" w14:textId="77777777" w:rsidR="008628C2" w:rsidRPr="006B6668" w:rsidRDefault="008628C2" w:rsidP="0071797E">
            <w:pPr>
              <w:keepNext/>
              <w:keepLines/>
              <w:rPr>
                <w:rFonts w:cs="Arial"/>
                <w:color w:val="000000"/>
                <w:kern w:val="24"/>
                <w:sz w:val="16"/>
                <w:szCs w:val="16"/>
                <w:lang w:val="en-GB"/>
              </w:rPr>
            </w:pPr>
            <w:r w:rsidRPr="00B60226">
              <w:rPr>
                <w:rFonts w:cs="Arial"/>
                <w:b/>
                <w:color w:val="000000"/>
                <w:kern w:val="24"/>
                <w:sz w:val="16"/>
                <w:szCs w:val="16"/>
                <w:u w:val="single"/>
                <w:lang w:val="en-GB"/>
              </w:rPr>
              <w:t>Periodicity:</w:t>
            </w:r>
            <w:r w:rsidRPr="006B6668">
              <w:rPr>
                <w:rFonts w:cs="Arial"/>
                <w:color w:val="000000"/>
                <w:kern w:val="24"/>
                <w:sz w:val="16"/>
                <w:szCs w:val="16"/>
                <w:lang w:val="en-GB"/>
              </w:rPr>
              <w:t xml:space="preserve"> </w:t>
            </w:r>
            <w:r w:rsidRPr="006B6668">
              <w:rPr>
                <w:rFonts w:cs="Arial"/>
                <w:color w:val="FF0000"/>
                <w:kern w:val="24"/>
                <w:sz w:val="16"/>
                <w:szCs w:val="16"/>
                <w:lang w:val="en-GB"/>
              </w:rPr>
              <w:t>quarterly</w:t>
            </w:r>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162C3B9D" w14:textId="77777777" w:rsidR="008628C2" w:rsidRDefault="008628C2" w:rsidP="0071797E">
            <w:pPr>
              <w:keepNext/>
              <w:keepLines/>
              <w:ind w:left="29"/>
              <w:rPr>
                <w:rFonts w:cs="Arial"/>
                <w:color w:val="000000"/>
                <w:kern w:val="24"/>
                <w:sz w:val="16"/>
                <w:szCs w:val="16"/>
                <w:lang w:val="en-GB"/>
              </w:rPr>
            </w:pPr>
            <w:r w:rsidRPr="002F1574">
              <w:rPr>
                <w:rFonts w:cs="Arial"/>
                <w:color w:val="000000"/>
                <w:kern w:val="24"/>
                <w:sz w:val="16"/>
                <w:szCs w:val="16"/>
                <w:lang w:val="en-GB"/>
              </w:rPr>
              <w:t xml:space="preserve">The index </w:t>
            </w:r>
            <w:proofErr w:type="gramStart"/>
            <w:r w:rsidRPr="002F1574">
              <w:rPr>
                <w:rFonts w:cs="Arial"/>
                <w:color w:val="000000"/>
                <w:kern w:val="24"/>
                <w:sz w:val="16"/>
                <w:szCs w:val="16"/>
                <w:lang w:val="en-GB"/>
              </w:rPr>
              <w:t>is made up</w:t>
            </w:r>
            <w:proofErr w:type="gramEnd"/>
            <w:r w:rsidRPr="002F1574">
              <w:rPr>
                <w:rFonts w:cs="Arial"/>
                <w:color w:val="000000"/>
                <w:kern w:val="24"/>
                <w:sz w:val="16"/>
                <w:szCs w:val="16"/>
                <w:lang w:val="en-GB"/>
              </w:rPr>
              <w:t xml:space="preserve"> of three sub-indices that provide information on the change in job offers in the press, on company websites and on Internet job portals.</w:t>
            </w:r>
            <w:r>
              <w:rPr>
                <w:rFonts w:cs="Arial"/>
                <w:color w:val="000000"/>
                <w:kern w:val="24"/>
                <w:sz w:val="16"/>
                <w:szCs w:val="16"/>
                <w:lang w:val="en-GB"/>
              </w:rPr>
              <w:t xml:space="preserve"> </w:t>
            </w:r>
          </w:p>
          <w:p w14:paraId="39F7A6E4" w14:textId="77777777" w:rsidR="008628C2" w:rsidRPr="00FB30AF" w:rsidRDefault="008628C2" w:rsidP="0071797E">
            <w:pPr>
              <w:keepNext/>
              <w:keepLines/>
              <w:ind w:left="29"/>
              <w:rPr>
                <w:rFonts w:cs="Arial"/>
                <w:color w:val="000000"/>
                <w:kern w:val="24"/>
                <w:sz w:val="6"/>
                <w:szCs w:val="6"/>
                <w:lang w:val="en-GB"/>
              </w:rPr>
            </w:pPr>
          </w:p>
          <w:p w14:paraId="6CCA3CC9" w14:textId="77777777" w:rsidR="008628C2" w:rsidRDefault="008628C2" w:rsidP="0071797E">
            <w:pPr>
              <w:keepNext/>
              <w:keepLines/>
              <w:ind w:left="29"/>
              <w:rPr>
                <w:rFonts w:cs="Arial"/>
                <w:color w:val="000000"/>
                <w:kern w:val="24"/>
                <w:sz w:val="16"/>
                <w:szCs w:val="16"/>
                <w:lang w:val="en-GB"/>
              </w:rPr>
            </w:pPr>
            <w:r>
              <w:rPr>
                <w:rFonts w:cs="Arial"/>
                <w:color w:val="000000"/>
                <w:kern w:val="24"/>
                <w:sz w:val="16"/>
                <w:szCs w:val="16"/>
                <w:lang w:val="en-GB"/>
              </w:rPr>
              <w:t xml:space="preserve">Regarding the job portals, </w:t>
            </w:r>
            <w:r w:rsidRPr="00FB30AF">
              <w:rPr>
                <w:rFonts w:cs="Arial"/>
                <w:color w:val="000000"/>
                <w:kern w:val="24"/>
                <w:sz w:val="16"/>
                <w:szCs w:val="16"/>
                <w:lang w:val="en-GB"/>
              </w:rPr>
              <w:t xml:space="preserve">those cross-industry and cross-professional Internet portals are taken into </w:t>
            </w:r>
            <w:proofErr w:type="gramStart"/>
            <w:r w:rsidRPr="00FB30AF">
              <w:rPr>
                <w:rFonts w:cs="Arial"/>
                <w:color w:val="000000"/>
                <w:kern w:val="24"/>
                <w:sz w:val="16"/>
                <w:szCs w:val="16"/>
                <w:lang w:val="en-GB"/>
              </w:rPr>
              <w:t>account which</w:t>
            </w:r>
            <w:proofErr w:type="gramEnd"/>
            <w:r w:rsidRPr="00FB30AF">
              <w:rPr>
                <w:rFonts w:cs="Arial"/>
                <w:color w:val="000000"/>
                <w:kern w:val="24"/>
                <w:sz w:val="16"/>
                <w:szCs w:val="16"/>
                <w:lang w:val="en-GB"/>
              </w:rPr>
              <w:t xml:space="preserve"> are most frequently used by companies for job advertisements. </w:t>
            </w:r>
            <w:r>
              <w:rPr>
                <w:rFonts w:cs="Arial"/>
                <w:color w:val="000000"/>
                <w:kern w:val="24"/>
                <w:sz w:val="16"/>
                <w:szCs w:val="16"/>
                <w:lang w:val="en-GB"/>
              </w:rPr>
              <w:t>The identification of t</w:t>
            </w:r>
            <w:r w:rsidRPr="00FB30AF">
              <w:rPr>
                <w:rFonts w:cs="Arial"/>
                <w:color w:val="000000"/>
                <w:kern w:val="24"/>
                <w:sz w:val="16"/>
                <w:szCs w:val="16"/>
                <w:lang w:val="en-GB"/>
              </w:rPr>
              <w:t>he</w:t>
            </w:r>
            <w:r>
              <w:rPr>
                <w:rFonts w:cs="Arial"/>
                <w:color w:val="000000"/>
                <w:kern w:val="24"/>
                <w:sz w:val="16"/>
                <w:szCs w:val="16"/>
                <w:lang w:val="en-GB"/>
              </w:rPr>
              <w:t>se</w:t>
            </w:r>
            <w:r w:rsidRPr="00FB30AF">
              <w:rPr>
                <w:rFonts w:cs="Arial"/>
                <w:color w:val="000000"/>
                <w:kern w:val="24"/>
                <w:sz w:val="16"/>
                <w:szCs w:val="16"/>
                <w:lang w:val="en-GB"/>
              </w:rPr>
              <w:t xml:space="preserve"> most frequently used </w:t>
            </w:r>
            <w:r>
              <w:rPr>
                <w:rFonts w:cs="Arial"/>
                <w:color w:val="000000"/>
                <w:kern w:val="24"/>
                <w:sz w:val="16"/>
                <w:szCs w:val="16"/>
                <w:lang w:val="en-GB"/>
              </w:rPr>
              <w:t xml:space="preserve">job </w:t>
            </w:r>
            <w:r w:rsidRPr="00FB30AF">
              <w:rPr>
                <w:rFonts w:cs="Arial"/>
                <w:color w:val="000000"/>
                <w:kern w:val="24"/>
                <w:sz w:val="16"/>
                <w:szCs w:val="16"/>
                <w:lang w:val="en-GB"/>
              </w:rPr>
              <w:t xml:space="preserve">portals </w:t>
            </w:r>
            <w:proofErr w:type="gramStart"/>
            <w:r>
              <w:rPr>
                <w:rFonts w:cs="Arial"/>
                <w:color w:val="000000"/>
                <w:kern w:val="24"/>
                <w:sz w:val="16"/>
                <w:szCs w:val="16"/>
                <w:lang w:val="en-GB"/>
              </w:rPr>
              <w:t>is based</w:t>
            </w:r>
            <w:proofErr w:type="gramEnd"/>
            <w:r>
              <w:rPr>
                <w:rFonts w:cs="Arial"/>
                <w:color w:val="000000"/>
                <w:kern w:val="24"/>
                <w:sz w:val="16"/>
                <w:szCs w:val="16"/>
                <w:lang w:val="en-GB"/>
              </w:rPr>
              <w:t xml:space="preserve"> </w:t>
            </w:r>
            <w:r w:rsidRPr="00FB30AF">
              <w:rPr>
                <w:rFonts w:cs="Arial"/>
                <w:color w:val="000000"/>
                <w:kern w:val="24"/>
                <w:sz w:val="16"/>
                <w:szCs w:val="16"/>
                <w:lang w:val="en-GB"/>
              </w:rPr>
              <w:t>on an annual company survey.</w:t>
            </w:r>
          </w:p>
          <w:p w14:paraId="258AE18F" w14:textId="77777777" w:rsidR="008628C2" w:rsidRPr="000E256B" w:rsidRDefault="008628C2" w:rsidP="0071797E">
            <w:pPr>
              <w:keepNext/>
              <w:keepLines/>
              <w:ind w:left="29"/>
              <w:rPr>
                <w:rFonts w:cs="Arial"/>
                <w:color w:val="000000"/>
                <w:kern w:val="24"/>
                <w:sz w:val="6"/>
                <w:szCs w:val="6"/>
                <w:lang w:val="en-GB"/>
              </w:rPr>
            </w:pPr>
          </w:p>
          <w:p w14:paraId="5BFBEC36" w14:textId="77777777" w:rsidR="008628C2" w:rsidRPr="006B6668" w:rsidRDefault="008628C2" w:rsidP="0071797E">
            <w:pPr>
              <w:keepNext/>
              <w:keepLines/>
              <w:ind w:left="29"/>
              <w:rPr>
                <w:rFonts w:cs="Arial"/>
                <w:color w:val="000000"/>
                <w:kern w:val="24"/>
                <w:sz w:val="16"/>
                <w:szCs w:val="16"/>
                <w:lang w:val="en-GB"/>
              </w:rPr>
            </w:pPr>
            <w:r>
              <w:rPr>
                <w:rFonts w:cs="Arial"/>
                <w:color w:val="000000"/>
                <w:kern w:val="24"/>
                <w:sz w:val="16"/>
                <w:szCs w:val="16"/>
                <w:lang w:val="en-GB"/>
              </w:rPr>
              <w:t>See Sacchi (2008).</w:t>
            </w:r>
          </w:p>
        </w:tc>
      </w:tr>
      <w:tr w:rsidR="008628C2" w:rsidRPr="006B6668" w14:paraId="53B2F5AC" w14:textId="77777777" w:rsidTr="0071797E">
        <w:trPr>
          <w:trHeight w:val="1089"/>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58BBC556" w14:textId="77777777" w:rsidR="008628C2" w:rsidRPr="006B6668" w:rsidRDefault="008628C2" w:rsidP="0071797E">
            <w:pPr>
              <w:keepNext/>
              <w:keepLines/>
              <w:jc w:val="both"/>
              <w:rPr>
                <w:rFonts w:cs="Arial"/>
                <w:b/>
                <w:bCs/>
                <w:color w:val="000000" w:themeColor="text1"/>
                <w:kern w:val="24"/>
                <w:sz w:val="16"/>
                <w:szCs w:val="16"/>
                <w:lang w:val="en-GB"/>
              </w:rPr>
            </w:pP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368E610A" w14:textId="77777777" w:rsidR="008628C2" w:rsidRPr="006B6668" w:rsidRDefault="008628C2" w:rsidP="0071797E">
            <w:pPr>
              <w:keepNext/>
              <w:keepLines/>
              <w:rPr>
                <w:rFonts w:cs="Arial"/>
                <w:sz w:val="16"/>
                <w:szCs w:val="16"/>
                <w:lang w:val="en-GB"/>
              </w:rPr>
            </w:pPr>
            <w:r w:rsidRPr="006B6668">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0F2D8C96" w14:textId="77777777" w:rsidR="008628C2" w:rsidRPr="006B6668" w:rsidRDefault="008628C2" w:rsidP="0071797E">
            <w:pPr>
              <w:keepNext/>
              <w:keepLines/>
              <w:rPr>
                <w:rFonts w:cs="Arial"/>
                <w:color w:val="000000"/>
                <w:kern w:val="24"/>
                <w:sz w:val="16"/>
                <w:szCs w:val="16"/>
                <w:lang w:val="en-GB"/>
              </w:rPr>
            </w:pPr>
            <w:r w:rsidRPr="006B6668">
              <w:rPr>
                <w:rFonts w:cs="Arial"/>
                <w:color w:val="000000"/>
                <w:kern w:val="24"/>
                <w:sz w:val="16"/>
                <w:szCs w:val="16"/>
                <w:lang w:val="en-GB"/>
              </w:rPr>
              <w:t xml:space="preserve">Combined print-online index </w:t>
            </w:r>
            <w:hyperlink r:id="rId53" w:history="1">
              <w:r w:rsidRPr="006B6668">
                <w:rPr>
                  <w:rStyle w:val="Hyperlnk"/>
                  <w:rFonts w:cs="Arial"/>
                  <w:i/>
                  <w:iCs/>
                  <w:kern w:val="24"/>
                  <w:sz w:val="16"/>
                  <w:szCs w:val="16"/>
                  <w:lang w:val="en-GB"/>
                </w:rPr>
                <w:t>https://www.stellenmarktmonitor.uzh.ch/en/indices/combined.html</w:t>
              </w:r>
            </w:hyperlink>
            <w:r w:rsidRPr="006B6668">
              <w:rPr>
                <w:rFonts w:cs="Arial"/>
                <w:color w:val="000000"/>
                <w:kern w:val="24"/>
                <w:sz w:val="16"/>
                <w:szCs w:val="16"/>
                <w:lang w:val="en-GB"/>
              </w:rPr>
              <w:t xml:space="preserve"> </w:t>
            </w:r>
          </w:p>
          <w:p w14:paraId="617702B3" w14:textId="77777777" w:rsidR="008628C2" w:rsidRPr="0017021B" w:rsidRDefault="008628C2" w:rsidP="0071797E">
            <w:pPr>
              <w:keepNext/>
              <w:keepLines/>
              <w:rPr>
                <w:rFonts w:cs="Arial"/>
                <w:sz w:val="8"/>
                <w:szCs w:val="8"/>
                <w:lang w:val="en-GB"/>
              </w:rPr>
            </w:pPr>
          </w:p>
          <w:p w14:paraId="2DAF6D50" w14:textId="77777777" w:rsidR="008628C2" w:rsidRPr="0017021B" w:rsidRDefault="008628C2" w:rsidP="0071797E">
            <w:pPr>
              <w:keepNext/>
              <w:keepLines/>
              <w:rPr>
                <w:rFonts w:cs="Arial"/>
                <w:color w:val="FF0000"/>
                <w:sz w:val="16"/>
                <w:szCs w:val="16"/>
                <w:lang w:val="en-GB"/>
              </w:rPr>
            </w:pPr>
            <w:r w:rsidRPr="008D0982">
              <w:rPr>
                <w:rFonts w:cs="Arial"/>
                <w:b/>
                <w:sz w:val="16"/>
                <w:szCs w:val="16"/>
                <w:u w:val="single"/>
                <w:lang w:val="en-GB"/>
              </w:rPr>
              <w:t>Periodicity:</w:t>
            </w:r>
            <w:r w:rsidRPr="006B6668">
              <w:rPr>
                <w:rFonts w:cs="Arial"/>
                <w:sz w:val="16"/>
                <w:szCs w:val="16"/>
                <w:lang w:val="en-GB"/>
              </w:rPr>
              <w:t xml:space="preserve"> </w:t>
            </w:r>
            <w:r w:rsidRPr="00E23A7E">
              <w:rPr>
                <w:rFonts w:cs="Arial"/>
                <w:color w:val="FF0000"/>
                <w:sz w:val="16"/>
                <w:szCs w:val="16"/>
                <w:lang w:val="en-GB"/>
              </w:rPr>
              <w:t>annual</w:t>
            </w:r>
            <w:r>
              <w:rPr>
                <w:rFonts w:cs="Arial"/>
                <w:color w:val="FF0000"/>
                <w:sz w:val="16"/>
                <w:szCs w:val="16"/>
                <w:lang w:val="en-GB"/>
              </w:rPr>
              <w:t>; last reference year 2014</w:t>
            </w: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tcPr>
          <w:p w14:paraId="3E015933" w14:textId="77777777" w:rsidR="008628C2" w:rsidRDefault="008628C2" w:rsidP="0071797E">
            <w:pPr>
              <w:keepNext/>
              <w:keepLines/>
              <w:ind w:left="29"/>
              <w:rPr>
                <w:rFonts w:cs="Arial"/>
                <w:color w:val="000000"/>
                <w:kern w:val="24"/>
                <w:sz w:val="16"/>
                <w:szCs w:val="16"/>
                <w:lang w:val="en-GB"/>
              </w:rPr>
            </w:pPr>
            <w:r w:rsidRPr="00A06A58">
              <w:rPr>
                <w:rFonts w:cs="Arial"/>
                <w:color w:val="000000"/>
                <w:kern w:val="24"/>
                <w:sz w:val="16"/>
                <w:szCs w:val="16"/>
                <w:lang w:val="en-GB"/>
              </w:rPr>
              <w:t>The combined print-online index shows the long-term development of demand for staff in Switzerland since 1950.</w:t>
            </w:r>
          </w:p>
          <w:p w14:paraId="54C7C9C6" w14:textId="77777777" w:rsidR="008628C2" w:rsidRPr="00A06A58" w:rsidRDefault="008628C2" w:rsidP="0071797E">
            <w:pPr>
              <w:keepNext/>
              <w:keepLines/>
              <w:ind w:left="29"/>
              <w:rPr>
                <w:rFonts w:cs="Arial"/>
                <w:color w:val="000000"/>
                <w:kern w:val="24"/>
                <w:sz w:val="6"/>
                <w:szCs w:val="6"/>
                <w:lang w:val="en-GB"/>
              </w:rPr>
            </w:pPr>
          </w:p>
          <w:p w14:paraId="0F949F61" w14:textId="77777777" w:rsidR="008628C2" w:rsidRPr="006B6668" w:rsidRDefault="008628C2" w:rsidP="0071797E">
            <w:pPr>
              <w:keepNext/>
              <w:keepLines/>
              <w:ind w:left="29"/>
              <w:rPr>
                <w:rFonts w:cs="Arial"/>
                <w:sz w:val="16"/>
                <w:szCs w:val="16"/>
                <w:lang w:val="en-GB"/>
              </w:rPr>
            </w:pPr>
            <w:r w:rsidRPr="006B6668">
              <w:rPr>
                <w:rFonts w:cs="Arial"/>
                <w:color w:val="000000"/>
                <w:kern w:val="24"/>
                <w:sz w:val="16"/>
                <w:szCs w:val="16"/>
                <w:lang w:val="en-GB"/>
              </w:rPr>
              <w:t>We</w:t>
            </w:r>
            <w:r>
              <w:rPr>
                <w:rFonts w:cs="Arial"/>
                <w:color w:val="000000"/>
                <w:kern w:val="24"/>
                <w:sz w:val="16"/>
                <w:szCs w:val="16"/>
                <w:lang w:val="en-GB"/>
              </w:rPr>
              <w:t>b</w:t>
            </w:r>
            <w:r w:rsidRPr="006B6668">
              <w:rPr>
                <w:rFonts w:cs="Arial"/>
                <w:color w:val="000000"/>
                <w:kern w:val="24"/>
                <w:sz w:val="16"/>
                <w:szCs w:val="16"/>
                <w:lang w:val="en-GB"/>
              </w:rPr>
              <w:t xml:space="preserve"> scraping of 12 job portals and 1,350 enterprise websites</w:t>
            </w:r>
            <w:r>
              <w:rPr>
                <w:rFonts w:cs="Arial"/>
                <w:color w:val="000000"/>
                <w:kern w:val="24"/>
                <w:sz w:val="16"/>
                <w:szCs w:val="16"/>
                <w:lang w:val="en-GB"/>
              </w:rPr>
              <w:t xml:space="preserve"> (for more details see Sacchi 2014*)</w:t>
            </w:r>
          </w:p>
        </w:tc>
      </w:tr>
      <w:tr w:rsidR="008628C2" w:rsidRPr="006B6668" w14:paraId="6DAC2452" w14:textId="77777777" w:rsidTr="0071797E">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tcPr>
          <w:p w14:paraId="1387B27C" w14:textId="77777777" w:rsidR="008628C2" w:rsidRPr="006B6668" w:rsidRDefault="008628C2" w:rsidP="0071797E">
            <w:pPr>
              <w:keepNext/>
              <w:keepLines/>
              <w:jc w:val="both"/>
              <w:rPr>
                <w:rFonts w:cs="Arial"/>
                <w:b/>
                <w:bCs/>
                <w:color w:val="000000" w:themeColor="text1"/>
                <w:kern w:val="24"/>
                <w:sz w:val="16"/>
                <w:szCs w:val="16"/>
                <w:lang w:val="en-GB"/>
              </w:rPr>
            </w:pPr>
            <w:r w:rsidRPr="006B6668">
              <w:rPr>
                <w:rFonts w:cs="Arial"/>
                <w:b/>
                <w:bCs/>
                <w:color w:val="000000" w:themeColor="text1"/>
                <w:kern w:val="24"/>
                <w:sz w:val="16"/>
                <w:szCs w:val="16"/>
                <w:lang w:val="en-GB"/>
              </w:rPr>
              <w:t>USA</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57D70135" w14:textId="77777777" w:rsidR="008628C2" w:rsidRDefault="008628C2" w:rsidP="0071797E">
            <w:pPr>
              <w:keepNext/>
              <w:keepLines/>
              <w:rPr>
                <w:rFonts w:cs="Arial"/>
                <w:color w:val="000000"/>
                <w:kern w:val="24"/>
                <w:sz w:val="16"/>
                <w:szCs w:val="16"/>
                <w:lang w:val="en-GB"/>
              </w:rPr>
            </w:pPr>
            <w:r>
              <w:rPr>
                <w:rFonts w:cs="Arial"/>
                <w:color w:val="000000"/>
                <w:kern w:val="24"/>
                <w:sz w:val="16"/>
                <w:szCs w:val="16"/>
                <w:lang w:val="en-GB"/>
              </w:rPr>
              <w:t xml:space="preserve">Opportunity Insights, </w:t>
            </w:r>
            <w:r>
              <w:rPr>
                <w:rFonts w:cs="Arial"/>
                <w:color w:val="000000"/>
                <w:kern w:val="24"/>
                <w:sz w:val="16"/>
                <w:szCs w:val="16"/>
                <w:lang w:val="en-GB"/>
              </w:rPr>
              <w:br/>
            </w:r>
            <w:r>
              <w:rPr>
                <w:sz w:val="16"/>
                <w:szCs w:val="16"/>
              </w:rPr>
              <w:t>an organiz</w:t>
            </w:r>
            <w:r w:rsidRPr="0041259B">
              <w:rPr>
                <w:sz w:val="16"/>
                <w:szCs w:val="16"/>
              </w:rPr>
              <w:t>ation based at Harvard University</w:t>
            </w:r>
          </w:p>
          <w:p w14:paraId="6E563700" w14:textId="77777777" w:rsidR="008628C2" w:rsidRPr="006B6668" w:rsidRDefault="006F399D" w:rsidP="0071797E">
            <w:pPr>
              <w:keepNext/>
              <w:keepLines/>
              <w:rPr>
                <w:rFonts w:cs="Arial"/>
                <w:color w:val="000000"/>
                <w:kern w:val="24"/>
                <w:sz w:val="16"/>
                <w:szCs w:val="16"/>
                <w:lang w:val="en-GB"/>
              </w:rPr>
            </w:pPr>
            <w:hyperlink r:id="rId54" w:history="1">
              <w:r w:rsidR="008628C2" w:rsidRPr="00542058">
                <w:rPr>
                  <w:rStyle w:val="Hyperlnk"/>
                  <w:rFonts w:cs="Arial"/>
                  <w:kern w:val="24"/>
                  <w:sz w:val="16"/>
                  <w:szCs w:val="16"/>
                  <w:lang w:val="en-GB"/>
                </w:rPr>
                <w:t>https://opportunityinsights.org/</w:t>
              </w:r>
            </w:hyperlink>
            <w:r w:rsidR="008628C2">
              <w:rPr>
                <w:rFonts w:cs="Arial"/>
                <w:color w:val="000000"/>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7C88F8A7" w14:textId="77777777" w:rsidR="008628C2" w:rsidRDefault="008628C2" w:rsidP="0071797E">
            <w:pPr>
              <w:keepNext/>
              <w:keepLines/>
              <w:rPr>
                <w:rFonts w:cs="Arial"/>
                <w:b/>
                <w:color w:val="000000"/>
                <w:kern w:val="24"/>
                <w:sz w:val="16"/>
                <w:szCs w:val="16"/>
                <w:u w:val="single"/>
                <w:lang w:val="en-GB"/>
              </w:rPr>
            </w:pPr>
            <w:r>
              <w:rPr>
                <w:rFonts w:cs="Arial"/>
                <w:b/>
                <w:color w:val="000000"/>
                <w:kern w:val="24"/>
                <w:sz w:val="16"/>
                <w:szCs w:val="16"/>
                <w:u w:val="single"/>
                <w:lang w:val="en-GB"/>
              </w:rPr>
              <w:t>Name:</w:t>
            </w:r>
            <w:r w:rsidRPr="000C6DD5">
              <w:rPr>
                <w:rFonts w:cs="Arial"/>
                <w:b/>
                <w:color w:val="000000"/>
                <w:kern w:val="24"/>
                <w:sz w:val="16"/>
                <w:szCs w:val="16"/>
                <w:lang w:val="en-GB"/>
              </w:rPr>
              <w:t xml:space="preserve"> </w:t>
            </w:r>
            <w:r w:rsidRPr="00B60EBC">
              <w:rPr>
                <w:rFonts w:cs="Arial"/>
                <w:color w:val="000000"/>
                <w:kern w:val="24"/>
                <w:sz w:val="16"/>
                <w:szCs w:val="16"/>
                <w:lang w:val="en-GB"/>
              </w:rPr>
              <w:t xml:space="preserve">Oportunity Insights Economic Tracker </w:t>
            </w:r>
            <w:r>
              <w:rPr>
                <w:rFonts w:cs="Arial"/>
                <w:color w:val="000000"/>
                <w:kern w:val="24"/>
                <w:sz w:val="16"/>
                <w:szCs w:val="16"/>
                <w:lang w:val="en-GB"/>
              </w:rPr>
              <w:br/>
            </w:r>
            <w:r w:rsidRPr="00CF32DA">
              <w:rPr>
                <w:rFonts w:cs="Arial"/>
                <w:color w:val="000000"/>
                <w:kern w:val="24"/>
                <w:sz w:val="16"/>
                <w:szCs w:val="16"/>
                <w:lang w:val="en-GB"/>
              </w:rPr>
              <w:t>(r</w:t>
            </w:r>
            <w:r w:rsidRPr="000C6DD5">
              <w:rPr>
                <w:rFonts w:cs="Arial"/>
                <w:color w:val="000000"/>
                <w:kern w:val="24"/>
                <w:sz w:val="16"/>
                <w:szCs w:val="16"/>
                <w:lang w:val="en-GB"/>
              </w:rPr>
              <w:t>eal time economic tracker with a lot of different indicators</w:t>
            </w:r>
            <w:r>
              <w:rPr>
                <w:rFonts w:cs="Arial"/>
                <w:color w:val="000000"/>
                <w:kern w:val="24"/>
                <w:sz w:val="16"/>
                <w:szCs w:val="16"/>
                <w:lang w:val="en-GB"/>
              </w:rPr>
              <w:t>)</w:t>
            </w:r>
            <w:r>
              <w:rPr>
                <w:rFonts w:cs="Arial"/>
                <w:b/>
                <w:color w:val="000000"/>
                <w:kern w:val="24"/>
                <w:sz w:val="16"/>
                <w:szCs w:val="16"/>
                <w:u w:val="single"/>
                <w:lang w:val="en-GB"/>
              </w:rPr>
              <w:t xml:space="preserve"> </w:t>
            </w:r>
            <w:hyperlink r:id="rId55" w:history="1">
              <w:r w:rsidRPr="00CF32DA">
                <w:rPr>
                  <w:rStyle w:val="Hyperlnk"/>
                  <w:rFonts w:cs="Arial"/>
                  <w:i/>
                  <w:kern w:val="24"/>
                  <w:sz w:val="16"/>
                  <w:szCs w:val="16"/>
                  <w:lang w:val="en-GB"/>
                </w:rPr>
                <w:t>https://tracktherecovery.org/</w:t>
              </w:r>
            </w:hyperlink>
            <w:r>
              <w:rPr>
                <w:rFonts w:cs="Arial"/>
                <w:b/>
                <w:color w:val="000000"/>
                <w:kern w:val="24"/>
                <w:sz w:val="16"/>
                <w:szCs w:val="16"/>
                <w:u w:val="single"/>
                <w:lang w:val="en-GB"/>
              </w:rPr>
              <w:t xml:space="preserve"> </w:t>
            </w:r>
          </w:p>
          <w:p w14:paraId="2DB81009" w14:textId="77777777" w:rsidR="008628C2" w:rsidRPr="00A74039" w:rsidRDefault="008628C2" w:rsidP="0071797E">
            <w:pPr>
              <w:keepNext/>
              <w:keepLines/>
              <w:rPr>
                <w:rFonts w:cs="Arial"/>
                <w:b/>
                <w:color w:val="000000"/>
                <w:kern w:val="24"/>
                <w:sz w:val="6"/>
                <w:szCs w:val="6"/>
                <w:u w:val="single"/>
                <w:lang w:val="en-GB"/>
              </w:rPr>
            </w:pPr>
          </w:p>
          <w:p w14:paraId="094BFC5E" w14:textId="77777777" w:rsidR="008628C2" w:rsidRPr="000C6DD5" w:rsidRDefault="008628C2" w:rsidP="0071797E">
            <w:pPr>
              <w:keepNext/>
              <w:keepLines/>
              <w:rPr>
                <w:rFonts w:cs="Arial"/>
                <w:color w:val="000000"/>
                <w:kern w:val="24"/>
                <w:sz w:val="16"/>
                <w:szCs w:val="16"/>
                <w:u w:val="single"/>
                <w:lang w:val="en-GB"/>
              </w:rPr>
            </w:pPr>
            <w:r w:rsidRPr="000C6DD5">
              <w:rPr>
                <w:rFonts w:cs="Arial"/>
                <w:color w:val="000000"/>
                <w:kern w:val="24"/>
                <w:sz w:val="16"/>
                <w:szCs w:val="16"/>
                <w:u w:val="single"/>
                <w:lang w:val="en-GB"/>
              </w:rPr>
              <w:t>Regarding OJA:</w:t>
            </w:r>
          </w:p>
          <w:p w14:paraId="431D667C" w14:textId="77777777" w:rsidR="008628C2" w:rsidRDefault="008628C2" w:rsidP="0071797E">
            <w:pPr>
              <w:keepNext/>
              <w:keepLines/>
              <w:rPr>
                <w:rFonts w:cs="Arial"/>
                <w:color w:val="000000"/>
                <w:kern w:val="24"/>
                <w:sz w:val="16"/>
                <w:szCs w:val="16"/>
                <w:lang w:val="en-GB"/>
              </w:rPr>
            </w:pPr>
            <w:r w:rsidRPr="000C6DD5">
              <w:rPr>
                <w:rFonts w:cs="Arial"/>
                <w:color w:val="000000"/>
                <w:kern w:val="24"/>
                <w:sz w:val="16"/>
                <w:szCs w:val="16"/>
                <w:lang w:val="en-GB"/>
              </w:rPr>
              <w:t>Change in weekly unique job postings indexed to January 4-31 2020</w:t>
            </w:r>
            <w:r>
              <w:rPr>
                <w:rFonts w:cs="Arial"/>
                <w:color w:val="000000"/>
                <w:kern w:val="24"/>
                <w:sz w:val="16"/>
                <w:szCs w:val="16"/>
                <w:lang w:val="en-GB"/>
              </w:rPr>
              <w:t xml:space="preserve"> (see Appendix </w:t>
            </w:r>
            <w:r w:rsidRPr="00430B65">
              <w:rPr>
                <w:rFonts w:cs="Arial"/>
                <w:color w:val="000000"/>
                <w:kern w:val="24"/>
                <w:sz w:val="16"/>
                <w:szCs w:val="16"/>
                <w:lang w:val="en-GB"/>
              </w:rPr>
              <w:fldChar w:fldCharType="begin"/>
            </w:r>
            <w:r w:rsidRPr="00430B65">
              <w:rPr>
                <w:rFonts w:cs="Arial"/>
                <w:color w:val="000000"/>
                <w:kern w:val="24"/>
                <w:sz w:val="16"/>
                <w:szCs w:val="16"/>
                <w:lang w:val="en-GB"/>
              </w:rPr>
              <w:instrText xml:space="preserve"> REF _Ref48577178 \h </w:instrText>
            </w:r>
            <w:r>
              <w:rPr>
                <w:rFonts w:cs="Arial"/>
                <w:color w:val="000000"/>
                <w:kern w:val="24"/>
                <w:sz w:val="16"/>
                <w:szCs w:val="16"/>
                <w:lang w:val="en-GB"/>
              </w:rPr>
              <w:instrText xml:space="preserve"> \* MERGEFORMAT </w:instrText>
            </w:r>
            <w:r w:rsidRPr="00430B65">
              <w:rPr>
                <w:rFonts w:cs="Arial"/>
                <w:color w:val="000000"/>
                <w:kern w:val="24"/>
                <w:sz w:val="16"/>
                <w:szCs w:val="16"/>
                <w:lang w:val="en-GB"/>
              </w:rPr>
            </w:r>
            <w:r w:rsidRPr="00430B65">
              <w:rPr>
                <w:rFonts w:cs="Arial"/>
                <w:color w:val="000000"/>
                <w:kern w:val="24"/>
                <w:sz w:val="16"/>
                <w:szCs w:val="16"/>
                <w:lang w:val="en-GB"/>
              </w:rPr>
              <w:fldChar w:fldCharType="separate"/>
            </w:r>
            <w:r w:rsidRPr="00127A1B">
              <w:rPr>
                <w:sz w:val="16"/>
                <w:szCs w:val="16"/>
              </w:rPr>
              <w:t xml:space="preserve">Figure </w:t>
            </w:r>
            <w:r w:rsidRPr="00127A1B">
              <w:rPr>
                <w:noProof/>
                <w:sz w:val="16"/>
                <w:szCs w:val="16"/>
              </w:rPr>
              <w:t>11</w:t>
            </w:r>
            <w:r w:rsidRPr="00430B65">
              <w:rPr>
                <w:rFonts w:cs="Arial"/>
                <w:color w:val="000000"/>
                <w:kern w:val="24"/>
                <w:sz w:val="16"/>
                <w:szCs w:val="16"/>
                <w:lang w:val="en-GB"/>
              </w:rPr>
              <w:fldChar w:fldCharType="end"/>
            </w:r>
            <w:r>
              <w:rPr>
                <w:rFonts w:cs="Arial"/>
                <w:color w:val="000000"/>
                <w:kern w:val="24"/>
                <w:sz w:val="16"/>
                <w:szCs w:val="16"/>
                <w:lang w:val="en-GB"/>
              </w:rPr>
              <w:t>)</w:t>
            </w:r>
          </w:p>
          <w:p w14:paraId="59F16FB2" w14:textId="77777777" w:rsidR="008628C2" w:rsidRPr="000C6DD5" w:rsidRDefault="008628C2" w:rsidP="0071797E">
            <w:pPr>
              <w:keepNext/>
              <w:keepLines/>
              <w:rPr>
                <w:rFonts w:cs="Arial"/>
                <w:b/>
                <w:color w:val="000000"/>
                <w:kern w:val="24"/>
                <w:sz w:val="16"/>
                <w:szCs w:val="16"/>
                <w:u w:val="single"/>
                <w:lang w:val="en-GB"/>
              </w:rPr>
            </w:pPr>
            <w:r w:rsidRPr="000C6DD5">
              <w:rPr>
                <w:rFonts w:cs="Arial"/>
                <w:b/>
                <w:color w:val="000000"/>
                <w:kern w:val="24"/>
                <w:sz w:val="16"/>
                <w:szCs w:val="16"/>
                <w:u w:val="single"/>
                <w:lang w:val="en-GB"/>
              </w:rPr>
              <w:t xml:space="preserve">Reference Period: </w:t>
            </w:r>
          </w:p>
          <w:p w14:paraId="1E56F8E7" w14:textId="77777777" w:rsidR="008628C2" w:rsidRPr="000C6DD5" w:rsidRDefault="008628C2" w:rsidP="0071797E">
            <w:pPr>
              <w:keepNext/>
              <w:keepLines/>
              <w:rPr>
                <w:rFonts w:cs="Arial"/>
                <w:color w:val="000000"/>
                <w:kern w:val="24"/>
                <w:sz w:val="16"/>
                <w:szCs w:val="16"/>
                <w:lang w:val="en-GB"/>
              </w:rPr>
            </w:pPr>
            <w:r w:rsidRPr="000C6DD5">
              <w:rPr>
                <w:rFonts w:cs="Arial"/>
                <w:color w:val="FF0000"/>
                <w:kern w:val="24"/>
                <w:sz w:val="16"/>
                <w:szCs w:val="16"/>
                <w:lang w:val="en-GB"/>
              </w:rPr>
              <w:t>a week</w:t>
            </w:r>
            <w:r>
              <w:rPr>
                <w:rFonts w:cs="Arial"/>
                <w:color w:val="000000"/>
                <w:kern w:val="24"/>
                <w:sz w:val="16"/>
                <w:szCs w:val="16"/>
                <w:lang w:val="en-GB"/>
              </w:rPr>
              <w:t xml:space="preserve"> ending Friday</w:t>
            </w:r>
          </w:p>
          <w:p w14:paraId="0997655A" w14:textId="77777777" w:rsidR="008628C2" w:rsidRDefault="008628C2" w:rsidP="0071797E">
            <w:pPr>
              <w:keepNext/>
              <w:keepLines/>
              <w:rPr>
                <w:rFonts w:cs="Arial"/>
                <w:color w:val="FF0000"/>
                <w:kern w:val="24"/>
                <w:sz w:val="16"/>
                <w:szCs w:val="16"/>
                <w:lang w:val="en-GB"/>
              </w:rPr>
            </w:pPr>
            <w:r>
              <w:rPr>
                <w:rFonts w:cs="Arial"/>
                <w:b/>
                <w:color w:val="000000"/>
                <w:kern w:val="24"/>
                <w:sz w:val="16"/>
                <w:szCs w:val="16"/>
                <w:u w:val="single"/>
                <w:lang w:val="en-GB"/>
              </w:rPr>
              <w:t xml:space="preserve">Periodicity: </w:t>
            </w:r>
            <w:r>
              <w:rPr>
                <w:rFonts w:cs="Arial"/>
                <w:b/>
                <w:color w:val="000000"/>
                <w:kern w:val="24"/>
                <w:sz w:val="16"/>
                <w:szCs w:val="16"/>
                <w:u w:val="single"/>
                <w:lang w:val="en-GB"/>
              </w:rPr>
              <w:br/>
            </w:r>
            <w:r w:rsidRPr="00EA788E">
              <w:rPr>
                <w:rFonts w:cs="Arial"/>
                <w:color w:val="FF0000"/>
                <w:kern w:val="24"/>
                <w:sz w:val="16"/>
                <w:szCs w:val="16"/>
                <w:lang w:val="en-GB"/>
              </w:rPr>
              <w:t>weekly</w:t>
            </w:r>
          </w:p>
          <w:p w14:paraId="1017E05A" w14:textId="77777777" w:rsidR="008628C2" w:rsidRPr="000C6DD5" w:rsidRDefault="008628C2" w:rsidP="0071797E">
            <w:pPr>
              <w:keepNext/>
              <w:keepLines/>
              <w:rPr>
                <w:rFonts w:cs="Arial"/>
                <w:b/>
                <w:color w:val="FF0000"/>
                <w:kern w:val="24"/>
                <w:sz w:val="16"/>
                <w:szCs w:val="16"/>
                <w:u w:val="single"/>
                <w:lang w:val="en-GB"/>
              </w:rPr>
            </w:pPr>
            <w:r w:rsidRPr="000C6DD5">
              <w:rPr>
                <w:rFonts w:cs="Arial"/>
                <w:b/>
                <w:color w:val="000000" w:themeColor="text1"/>
                <w:kern w:val="24"/>
                <w:sz w:val="16"/>
                <w:szCs w:val="16"/>
                <w:u w:val="single"/>
                <w:lang w:val="en-GB"/>
              </w:rPr>
              <w:t>Timelag:</w:t>
            </w:r>
          </w:p>
          <w:p w14:paraId="7F068813" w14:textId="77777777" w:rsidR="008628C2" w:rsidRPr="000C6DD5" w:rsidRDefault="008628C2" w:rsidP="0071797E">
            <w:pPr>
              <w:keepNext/>
              <w:keepLines/>
              <w:rPr>
                <w:rFonts w:cs="Arial"/>
                <w:color w:val="000000"/>
                <w:kern w:val="24"/>
                <w:sz w:val="16"/>
                <w:szCs w:val="16"/>
                <w:lang w:val="en-GB"/>
              </w:rPr>
            </w:pPr>
            <w:r w:rsidRPr="000C6DD5">
              <w:rPr>
                <w:rFonts w:cs="Arial"/>
                <w:color w:val="FF0000"/>
                <w:kern w:val="24"/>
                <w:sz w:val="16"/>
                <w:szCs w:val="16"/>
                <w:lang w:val="en-GB"/>
              </w:rPr>
              <w:t>3-5 days</w:t>
            </w:r>
            <w:r w:rsidRPr="000C6DD5">
              <w:rPr>
                <w:rFonts w:cs="Arial"/>
                <w:color w:val="000000"/>
                <w:kern w:val="24"/>
                <w:sz w:val="16"/>
                <w:szCs w:val="16"/>
                <w:lang w:val="en-GB"/>
              </w:rPr>
              <w:t xml:space="preserve"> after end of working week</w:t>
            </w:r>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tcPr>
          <w:p w14:paraId="389F47A0" w14:textId="77777777" w:rsidR="008628C2" w:rsidRDefault="008628C2" w:rsidP="0071797E">
            <w:pPr>
              <w:keepNext/>
              <w:keepLines/>
              <w:ind w:left="29"/>
              <w:rPr>
                <w:rFonts w:cs="Arial"/>
                <w:color w:val="000000"/>
                <w:kern w:val="24"/>
                <w:sz w:val="16"/>
                <w:szCs w:val="16"/>
                <w:lang w:val="en-GB"/>
              </w:rPr>
            </w:pPr>
            <w:r w:rsidRPr="00A944BA">
              <w:rPr>
                <w:rFonts w:cs="Arial"/>
                <w:color w:val="000000"/>
                <w:kern w:val="24"/>
                <w:sz w:val="16"/>
                <w:szCs w:val="16"/>
                <w:lang w:val="en-GB"/>
              </w:rPr>
              <w:t xml:space="preserve">Data on job postings from 2007 to present from </w:t>
            </w:r>
            <w:r>
              <w:rPr>
                <w:rFonts w:cs="Arial"/>
                <w:color w:val="000000"/>
                <w:kern w:val="24"/>
                <w:sz w:val="16"/>
                <w:szCs w:val="16"/>
                <w:highlight w:val="yellow"/>
                <w:lang w:val="en-GB"/>
              </w:rPr>
              <w:t>Burning Glass Technologies</w:t>
            </w:r>
            <w:r>
              <w:rPr>
                <w:rFonts w:cs="Arial"/>
                <w:color w:val="000000"/>
                <w:kern w:val="24"/>
                <w:sz w:val="16"/>
                <w:szCs w:val="16"/>
                <w:lang w:val="en-GB"/>
              </w:rPr>
              <w:t xml:space="preserve">. Data from approximately 40,000 online job boards in the United States </w:t>
            </w:r>
            <w:proofErr w:type="gramStart"/>
            <w:r>
              <w:rPr>
                <w:rFonts w:cs="Arial"/>
                <w:color w:val="000000"/>
                <w:kern w:val="24"/>
                <w:sz w:val="16"/>
                <w:szCs w:val="16"/>
                <w:lang w:val="en-GB"/>
              </w:rPr>
              <w:t>were collected and aggregated from Burning Glass</w:t>
            </w:r>
            <w:proofErr w:type="gramEnd"/>
            <w:r>
              <w:rPr>
                <w:rFonts w:cs="Arial"/>
                <w:color w:val="000000"/>
                <w:kern w:val="24"/>
                <w:sz w:val="16"/>
                <w:szCs w:val="16"/>
                <w:lang w:val="en-GB"/>
              </w:rPr>
              <w:t xml:space="preserve">. </w:t>
            </w:r>
          </w:p>
          <w:p w14:paraId="518B8F61" w14:textId="77777777" w:rsidR="008628C2" w:rsidRDefault="008628C2" w:rsidP="0071797E">
            <w:pPr>
              <w:keepNext/>
              <w:keepLines/>
              <w:ind w:left="29"/>
              <w:rPr>
                <w:rFonts w:cs="Arial"/>
                <w:color w:val="000000"/>
                <w:kern w:val="24"/>
                <w:sz w:val="16"/>
                <w:szCs w:val="16"/>
                <w:lang w:val="en-GB"/>
              </w:rPr>
            </w:pPr>
          </w:p>
          <w:p w14:paraId="7208564D" w14:textId="77777777" w:rsidR="008628C2" w:rsidRDefault="008628C2" w:rsidP="0071797E">
            <w:pPr>
              <w:keepNext/>
              <w:keepLines/>
              <w:ind w:left="29"/>
              <w:rPr>
                <w:rFonts w:cs="Arial"/>
                <w:color w:val="000000"/>
                <w:kern w:val="24"/>
                <w:sz w:val="16"/>
                <w:szCs w:val="16"/>
                <w:lang w:val="en-GB"/>
              </w:rPr>
            </w:pPr>
            <w:r w:rsidRPr="00DE78BF">
              <w:rPr>
                <w:rFonts w:cs="Arial"/>
                <w:color w:val="000000"/>
                <w:kern w:val="24"/>
                <w:sz w:val="16"/>
                <w:szCs w:val="16"/>
                <w:lang w:val="en-GB"/>
              </w:rPr>
              <w:t>See Chetty et al. (2020)</w:t>
            </w:r>
            <w:r>
              <w:rPr>
                <w:rFonts w:cs="Arial"/>
                <w:color w:val="000000"/>
                <w:kern w:val="24"/>
                <w:sz w:val="16"/>
                <w:szCs w:val="16"/>
                <w:lang w:val="en-GB"/>
              </w:rPr>
              <w:t>, especially chapter II.D.</w:t>
            </w:r>
          </w:p>
          <w:p w14:paraId="44E3AE8D" w14:textId="77777777" w:rsidR="008628C2" w:rsidRPr="006B6668" w:rsidRDefault="008628C2" w:rsidP="0071797E">
            <w:pPr>
              <w:keepNext/>
              <w:keepLines/>
              <w:ind w:left="29"/>
              <w:rPr>
                <w:rFonts w:cs="Arial"/>
                <w:color w:val="000000"/>
                <w:kern w:val="24"/>
                <w:sz w:val="16"/>
                <w:szCs w:val="16"/>
                <w:lang w:val="en-GB"/>
              </w:rPr>
            </w:pPr>
          </w:p>
        </w:tc>
      </w:tr>
      <w:tr w:rsidR="008628C2" w:rsidRPr="006B6668" w14:paraId="3D89BD08" w14:textId="77777777" w:rsidTr="0071797E">
        <w:trPr>
          <w:trHeight w:val="3358"/>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14:paraId="7FFA5A77" w14:textId="77777777" w:rsidR="008628C2" w:rsidRPr="006B6668" w:rsidRDefault="008628C2" w:rsidP="0071797E">
            <w:pPr>
              <w:keepNext/>
              <w:keepLines/>
              <w:jc w:val="both"/>
              <w:rPr>
                <w:rFonts w:cs="Arial"/>
                <w:color w:val="000000" w:themeColor="text1"/>
                <w:sz w:val="16"/>
                <w:szCs w:val="16"/>
                <w:lang w:val="en-GB"/>
              </w:rPr>
            </w:pPr>
          </w:p>
        </w:tc>
        <w:tc>
          <w:tcPr>
            <w:tcW w:w="190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426D9106" w14:textId="77777777" w:rsidR="008628C2" w:rsidRPr="006B6668" w:rsidRDefault="008628C2" w:rsidP="0071797E">
            <w:pPr>
              <w:keepNext/>
              <w:keepLines/>
              <w:rPr>
                <w:rFonts w:cs="Arial"/>
                <w:sz w:val="16"/>
                <w:szCs w:val="16"/>
                <w:lang w:val="en-GB"/>
              </w:rPr>
            </w:pPr>
            <w:r w:rsidRPr="006B6668">
              <w:rPr>
                <w:rFonts w:cs="Arial"/>
                <w:color w:val="000000"/>
                <w:kern w:val="24"/>
                <w:sz w:val="16"/>
                <w:szCs w:val="16"/>
                <w:lang w:val="en-GB"/>
              </w:rPr>
              <w:t>The Conference Board</w:t>
            </w:r>
            <w:r>
              <w:rPr>
                <w:rFonts w:cs="Arial"/>
                <w:color w:val="000000"/>
                <w:kern w:val="24"/>
                <w:sz w:val="16"/>
                <w:szCs w:val="16"/>
                <w:lang w:val="en-GB"/>
              </w:rPr>
              <w:t xml:space="preserve">, </w:t>
            </w:r>
            <w:r>
              <w:rPr>
                <w:rFonts w:cs="Arial"/>
                <w:color w:val="000000"/>
                <w:kern w:val="24"/>
                <w:sz w:val="16"/>
                <w:szCs w:val="16"/>
                <w:lang w:val="en-GB"/>
              </w:rPr>
              <w:br/>
              <w:t xml:space="preserve">a </w:t>
            </w:r>
            <w:r w:rsidRPr="006B6668">
              <w:rPr>
                <w:rFonts w:cs="Arial"/>
                <w:color w:val="000000"/>
                <w:kern w:val="24"/>
                <w:sz w:val="16"/>
                <w:szCs w:val="16"/>
                <w:lang w:val="en-GB"/>
              </w:rPr>
              <w:t>member-driven think tank</w:t>
            </w:r>
          </w:p>
          <w:p w14:paraId="00616E85" w14:textId="77777777" w:rsidR="008628C2" w:rsidRPr="006B6668" w:rsidRDefault="006F399D" w:rsidP="0071797E">
            <w:pPr>
              <w:keepNext/>
              <w:keepLines/>
              <w:rPr>
                <w:rFonts w:cs="Arial"/>
                <w:sz w:val="16"/>
                <w:szCs w:val="16"/>
                <w:lang w:val="en-GB"/>
              </w:rPr>
            </w:pPr>
            <w:hyperlink r:id="rId56" w:history="1">
              <w:r w:rsidR="008628C2" w:rsidRPr="006B6668">
                <w:rPr>
                  <w:rStyle w:val="Hyperlnk"/>
                  <w:rFonts w:cs="Arial"/>
                  <w:i/>
                  <w:iCs/>
                  <w:kern w:val="24"/>
                  <w:sz w:val="16"/>
                  <w:szCs w:val="16"/>
                  <w:lang w:val="en-GB"/>
                </w:rPr>
                <w:t>https://www.conference-board.org/</w:t>
              </w:r>
            </w:hyperlink>
            <w:r w:rsidR="008628C2" w:rsidRPr="006B6668">
              <w:rPr>
                <w:rFonts w:cs="Arial"/>
                <w:i/>
                <w:iCs/>
                <w:color w:val="0DAEFF"/>
                <w:kern w:val="24"/>
                <w:sz w:val="16"/>
                <w:szCs w:val="16"/>
                <w:lang w:val="en-GB"/>
              </w:rPr>
              <w:t xml:space="preserve"> </w:t>
            </w:r>
          </w:p>
        </w:tc>
        <w:tc>
          <w:tcPr>
            <w:tcW w:w="2773"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34D9A7E7" w14:textId="77777777" w:rsidR="008628C2" w:rsidRPr="008D0982" w:rsidRDefault="008628C2" w:rsidP="0071797E">
            <w:pPr>
              <w:keepNext/>
              <w:keepLines/>
              <w:rPr>
                <w:rFonts w:cs="Arial"/>
                <w:b/>
                <w:color w:val="000000"/>
                <w:kern w:val="24"/>
                <w:sz w:val="16"/>
                <w:szCs w:val="16"/>
                <w:u w:val="single"/>
                <w:lang w:val="en-GB"/>
              </w:rPr>
            </w:pPr>
            <w:r w:rsidRPr="008D0982">
              <w:rPr>
                <w:rFonts w:cs="Arial"/>
                <w:b/>
                <w:color w:val="000000"/>
                <w:kern w:val="24"/>
                <w:sz w:val="16"/>
                <w:szCs w:val="16"/>
                <w:u w:val="single"/>
                <w:lang w:val="en-GB"/>
              </w:rPr>
              <w:t>Name:</w:t>
            </w:r>
          </w:p>
          <w:p w14:paraId="1D0B1C9E" w14:textId="77777777" w:rsidR="008628C2" w:rsidRPr="00E50164" w:rsidRDefault="008628C2" w:rsidP="0071797E">
            <w:pPr>
              <w:keepNext/>
              <w:keepLines/>
              <w:rPr>
                <w:rFonts w:cs="Arial"/>
                <w:i/>
                <w:iCs/>
                <w:kern w:val="24"/>
                <w:sz w:val="16"/>
                <w:szCs w:val="16"/>
                <w:lang w:val="en-GB"/>
              </w:rPr>
            </w:pPr>
            <w:r w:rsidRPr="006B6668">
              <w:rPr>
                <w:rFonts w:cs="Arial"/>
                <w:color w:val="000000"/>
                <w:kern w:val="24"/>
                <w:sz w:val="16"/>
                <w:szCs w:val="16"/>
                <w:lang w:val="en-GB"/>
              </w:rPr>
              <w:t>The Conference Board Help Wanted OnLine (HWOL</w:t>
            </w:r>
            <w:proofErr w:type="gramStart"/>
            <w:r w:rsidRPr="006B6668">
              <w:rPr>
                <w:rFonts w:cs="Arial"/>
                <w:color w:val="000000"/>
                <w:kern w:val="24"/>
                <w:sz w:val="16"/>
                <w:szCs w:val="16"/>
                <w:lang w:val="en-GB"/>
              </w:rPr>
              <w:t>)</w:t>
            </w:r>
            <w:proofErr w:type="gramEnd"/>
            <w:r w:rsidRPr="006B6668">
              <w:rPr>
                <w:rFonts w:cs="Arial"/>
                <w:color w:val="000000"/>
                <w:kern w:val="24"/>
                <w:sz w:val="16"/>
                <w:szCs w:val="16"/>
                <w:lang w:val="en-GB"/>
              </w:rPr>
              <w:br/>
            </w:r>
            <w:hyperlink r:id="rId57" w:history="1">
              <w:r w:rsidRPr="00221E19">
                <w:rPr>
                  <w:rStyle w:val="Hyperlnk"/>
                  <w:rFonts w:cs="Arial"/>
                  <w:i/>
                  <w:iCs/>
                  <w:kern w:val="24"/>
                  <w:sz w:val="16"/>
                  <w:szCs w:val="16"/>
                  <w:lang w:val="en-GB"/>
                </w:rPr>
                <w:t>https://www.conference-board.</w:t>
              </w:r>
              <w:r w:rsidRPr="00221E19">
                <w:rPr>
                  <w:rStyle w:val="Hyperlnk"/>
                  <w:rFonts w:cs="Arial"/>
                  <w:i/>
                  <w:iCs/>
                  <w:kern w:val="24"/>
                  <w:sz w:val="16"/>
                  <w:szCs w:val="16"/>
                  <w:lang w:val="en-GB"/>
                </w:rPr>
                <w:br/>
                <w:t>org/data/helpwantedonline.cfm</w:t>
              </w:r>
            </w:hyperlink>
            <w:r w:rsidRPr="00E50164">
              <w:rPr>
                <w:rFonts w:cs="Arial"/>
                <w:i/>
                <w:iCs/>
                <w:kern w:val="24"/>
                <w:sz w:val="16"/>
                <w:szCs w:val="16"/>
                <w:lang w:val="en-GB"/>
              </w:rPr>
              <w:t xml:space="preserve"> </w:t>
            </w:r>
          </w:p>
          <w:p w14:paraId="4E559724" w14:textId="77777777" w:rsidR="008628C2" w:rsidRPr="000E256B" w:rsidRDefault="008628C2" w:rsidP="0071797E">
            <w:pPr>
              <w:keepNext/>
              <w:keepLines/>
              <w:rPr>
                <w:rFonts w:cs="Arial"/>
                <w:iCs/>
                <w:kern w:val="24"/>
                <w:sz w:val="6"/>
                <w:szCs w:val="6"/>
                <w:lang w:val="en-GB"/>
              </w:rPr>
            </w:pPr>
          </w:p>
          <w:p w14:paraId="44940D54" w14:textId="77777777" w:rsidR="008628C2" w:rsidRDefault="008628C2" w:rsidP="0071797E">
            <w:pPr>
              <w:keepNext/>
              <w:keepLines/>
              <w:rPr>
                <w:rFonts w:cs="Arial"/>
                <w:iCs/>
                <w:kern w:val="24"/>
                <w:sz w:val="16"/>
                <w:szCs w:val="16"/>
                <w:lang w:val="en-GB"/>
              </w:rPr>
            </w:pPr>
            <w:r w:rsidRPr="008D0982">
              <w:rPr>
                <w:rFonts w:cs="Arial"/>
                <w:b/>
                <w:iCs/>
                <w:kern w:val="24"/>
                <w:sz w:val="16"/>
                <w:szCs w:val="16"/>
                <w:u w:val="single"/>
                <w:lang w:val="en-GB"/>
              </w:rPr>
              <w:t>Periodicity:</w:t>
            </w:r>
            <w:r w:rsidRPr="00E23A7E">
              <w:rPr>
                <w:rFonts w:cs="Arial"/>
                <w:iCs/>
                <w:kern w:val="24"/>
                <w:sz w:val="16"/>
                <w:szCs w:val="16"/>
                <w:lang w:val="en-GB"/>
              </w:rPr>
              <w:t xml:space="preserve"> </w:t>
            </w:r>
            <w:r w:rsidRPr="00E23A7E">
              <w:rPr>
                <w:rFonts w:cs="Arial"/>
                <w:iCs/>
                <w:color w:val="FF0000"/>
                <w:kern w:val="24"/>
                <w:sz w:val="16"/>
                <w:szCs w:val="16"/>
                <w:lang w:val="en-GB"/>
              </w:rPr>
              <w:br/>
              <w:t xml:space="preserve">monthly </w:t>
            </w:r>
            <w:r w:rsidRPr="00E23A7E">
              <w:rPr>
                <w:rFonts w:cs="Arial"/>
                <w:iCs/>
                <w:kern w:val="24"/>
                <w:sz w:val="16"/>
                <w:szCs w:val="16"/>
                <w:lang w:val="en-GB"/>
              </w:rPr>
              <w:t xml:space="preserve">press releases </w:t>
            </w:r>
            <w:r w:rsidRPr="00054D1F">
              <w:rPr>
                <w:rFonts w:cs="Arial"/>
                <w:iCs/>
                <w:kern w:val="24"/>
                <w:sz w:val="16"/>
                <w:szCs w:val="16"/>
                <w:lang w:val="en-GB"/>
              </w:rPr>
              <w:t xml:space="preserve">(see </w:t>
            </w:r>
            <w:r w:rsidRPr="00054D1F">
              <w:rPr>
                <w:rFonts w:cs="Arial"/>
                <w:iCs/>
                <w:kern w:val="24"/>
                <w:sz w:val="16"/>
                <w:szCs w:val="16"/>
                <w:lang w:val="en-GB"/>
              </w:rPr>
              <w:fldChar w:fldCharType="begin"/>
            </w:r>
            <w:r w:rsidRPr="00054D1F">
              <w:rPr>
                <w:rFonts w:cs="Arial"/>
                <w:iCs/>
                <w:kern w:val="24"/>
                <w:sz w:val="16"/>
                <w:szCs w:val="16"/>
                <w:lang w:val="en-GB"/>
              </w:rPr>
              <w:instrText xml:space="preserve"> REF _Ref37943897 \h </w:instrText>
            </w:r>
            <w:r>
              <w:rPr>
                <w:rFonts w:cs="Arial"/>
                <w:iCs/>
                <w:kern w:val="24"/>
                <w:sz w:val="16"/>
                <w:szCs w:val="16"/>
                <w:lang w:val="en-GB"/>
              </w:rPr>
              <w:instrText xml:space="preserve"> \* MERGEFORMAT </w:instrText>
            </w:r>
            <w:r w:rsidRPr="00054D1F">
              <w:rPr>
                <w:rFonts w:cs="Arial"/>
                <w:iCs/>
                <w:kern w:val="24"/>
                <w:sz w:val="16"/>
                <w:szCs w:val="16"/>
                <w:lang w:val="en-GB"/>
              </w:rPr>
            </w:r>
            <w:r w:rsidRPr="00054D1F">
              <w:rPr>
                <w:rFonts w:cs="Arial"/>
                <w:iCs/>
                <w:kern w:val="24"/>
                <w:sz w:val="16"/>
                <w:szCs w:val="16"/>
                <w:lang w:val="en-GB"/>
              </w:rPr>
              <w:fldChar w:fldCharType="separate"/>
            </w:r>
            <w:r w:rsidRPr="00127A1B">
              <w:rPr>
                <w:sz w:val="16"/>
                <w:szCs w:val="16"/>
              </w:rPr>
              <w:t xml:space="preserve">Figure </w:t>
            </w:r>
            <w:r w:rsidRPr="00127A1B">
              <w:rPr>
                <w:noProof/>
                <w:sz w:val="16"/>
                <w:szCs w:val="16"/>
              </w:rPr>
              <w:t>5</w:t>
            </w:r>
            <w:r w:rsidRPr="00054D1F">
              <w:rPr>
                <w:rFonts w:cs="Arial"/>
                <w:iCs/>
                <w:kern w:val="24"/>
                <w:sz w:val="16"/>
                <w:szCs w:val="16"/>
                <w:lang w:val="en-GB"/>
              </w:rPr>
              <w:fldChar w:fldCharType="end"/>
            </w:r>
            <w:r w:rsidRPr="00054D1F">
              <w:rPr>
                <w:rFonts w:cs="Arial"/>
                <w:iCs/>
                <w:kern w:val="24"/>
                <w:sz w:val="16"/>
                <w:szCs w:val="16"/>
                <w:lang w:val="en-GB"/>
              </w:rPr>
              <w:t>)</w:t>
            </w:r>
          </w:p>
          <w:p w14:paraId="7ED033C4" w14:textId="77777777" w:rsidR="008628C2" w:rsidRPr="00A74039" w:rsidRDefault="008628C2" w:rsidP="0071797E">
            <w:pPr>
              <w:keepNext/>
              <w:keepLines/>
              <w:rPr>
                <w:rFonts w:cs="Arial"/>
                <w:iCs/>
                <w:kern w:val="24"/>
                <w:sz w:val="6"/>
                <w:szCs w:val="6"/>
                <w:lang w:val="en-GB"/>
              </w:rPr>
            </w:pPr>
          </w:p>
          <w:p w14:paraId="145EE7C2" w14:textId="77777777" w:rsidR="008628C2" w:rsidRPr="00692227" w:rsidRDefault="008628C2" w:rsidP="0071797E">
            <w:pPr>
              <w:keepNext/>
              <w:keepLines/>
              <w:rPr>
                <w:rFonts w:cs="Arial"/>
                <w:b/>
                <w:iCs/>
                <w:kern w:val="24"/>
                <w:sz w:val="16"/>
                <w:szCs w:val="16"/>
                <w:u w:val="single"/>
                <w:lang w:val="en-GB"/>
              </w:rPr>
            </w:pPr>
            <w:r w:rsidRPr="00692227">
              <w:rPr>
                <w:rFonts w:cs="Arial"/>
                <w:b/>
                <w:iCs/>
                <w:kern w:val="24"/>
                <w:sz w:val="16"/>
                <w:szCs w:val="16"/>
                <w:u w:val="single"/>
                <w:lang w:val="en-GB"/>
              </w:rPr>
              <w:t xml:space="preserve">Reference </w:t>
            </w:r>
            <w:r>
              <w:rPr>
                <w:rFonts w:cs="Arial"/>
                <w:b/>
                <w:iCs/>
                <w:kern w:val="24"/>
                <w:sz w:val="16"/>
                <w:szCs w:val="16"/>
                <w:u w:val="single"/>
                <w:lang w:val="en-GB"/>
              </w:rPr>
              <w:t>p</w:t>
            </w:r>
            <w:r w:rsidRPr="00692227">
              <w:rPr>
                <w:rFonts w:cs="Arial"/>
                <w:b/>
                <w:iCs/>
                <w:kern w:val="24"/>
                <w:sz w:val="16"/>
                <w:szCs w:val="16"/>
                <w:u w:val="single"/>
                <w:lang w:val="en-GB"/>
              </w:rPr>
              <w:t>eriod:</w:t>
            </w:r>
          </w:p>
          <w:p w14:paraId="17EDB334" w14:textId="77777777" w:rsidR="008628C2" w:rsidRDefault="008628C2" w:rsidP="0071797E">
            <w:pPr>
              <w:keepNext/>
              <w:keepLines/>
              <w:rPr>
                <w:rFonts w:cs="Arial"/>
                <w:iCs/>
                <w:kern w:val="24"/>
                <w:sz w:val="16"/>
                <w:szCs w:val="16"/>
                <w:lang w:val="en-GB"/>
              </w:rPr>
            </w:pPr>
            <w:r w:rsidRPr="00692227">
              <w:rPr>
                <w:rFonts w:cs="Arial"/>
                <w:iCs/>
                <w:kern w:val="24"/>
                <w:sz w:val="16"/>
                <w:szCs w:val="16"/>
                <w:lang w:val="en-GB"/>
              </w:rPr>
              <w:t>14</w:t>
            </w:r>
            <w:r w:rsidRPr="00F12022">
              <w:rPr>
                <w:rFonts w:cs="Arial"/>
                <w:iCs/>
                <w:kern w:val="24"/>
                <w:sz w:val="16"/>
                <w:szCs w:val="16"/>
                <w:vertAlign w:val="superscript"/>
                <w:lang w:val="en-GB"/>
              </w:rPr>
              <w:t>th</w:t>
            </w:r>
            <w:r w:rsidRPr="00692227">
              <w:rPr>
                <w:rFonts w:cs="Arial"/>
                <w:iCs/>
                <w:kern w:val="24"/>
                <w:sz w:val="16"/>
                <w:szCs w:val="16"/>
                <w:lang w:val="en-GB"/>
              </w:rPr>
              <w:t xml:space="preserve"> of </w:t>
            </w:r>
            <w:r>
              <w:rPr>
                <w:rFonts w:cs="Arial"/>
                <w:iCs/>
                <w:kern w:val="24"/>
                <w:sz w:val="16"/>
                <w:szCs w:val="16"/>
                <w:lang w:val="en-GB"/>
              </w:rPr>
              <w:t xml:space="preserve">previous </w:t>
            </w:r>
            <w:r w:rsidRPr="00692227">
              <w:rPr>
                <w:rFonts w:cs="Arial"/>
                <w:iCs/>
                <w:kern w:val="24"/>
                <w:sz w:val="16"/>
                <w:szCs w:val="16"/>
                <w:lang w:val="en-GB"/>
              </w:rPr>
              <w:t>month to 13</w:t>
            </w:r>
            <w:r w:rsidRPr="00F12022">
              <w:rPr>
                <w:rFonts w:cs="Arial"/>
                <w:iCs/>
                <w:kern w:val="24"/>
                <w:sz w:val="16"/>
                <w:szCs w:val="16"/>
                <w:vertAlign w:val="superscript"/>
                <w:lang w:val="en-GB"/>
              </w:rPr>
              <w:t>th</w:t>
            </w:r>
            <w:r w:rsidRPr="00692227">
              <w:rPr>
                <w:rFonts w:cs="Arial"/>
                <w:iCs/>
                <w:kern w:val="24"/>
                <w:sz w:val="16"/>
                <w:szCs w:val="16"/>
                <w:lang w:val="en-GB"/>
              </w:rPr>
              <w:t xml:space="preserve"> of </w:t>
            </w:r>
            <w:r>
              <w:rPr>
                <w:rFonts w:cs="Arial"/>
                <w:iCs/>
                <w:kern w:val="24"/>
                <w:sz w:val="16"/>
                <w:szCs w:val="16"/>
                <w:lang w:val="en-GB"/>
              </w:rPr>
              <w:t>following</w:t>
            </w:r>
            <w:r w:rsidRPr="00692227">
              <w:rPr>
                <w:rFonts w:cs="Arial"/>
                <w:iCs/>
                <w:kern w:val="24"/>
                <w:sz w:val="16"/>
                <w:szCs w:val="16"/>
                <w:lang w:val="en-GB"/>
              </w:rPr>
              <w:t xml:space="preserve"> </w:t>
            </w:r>
            <w:r>
              <w:rPr>
                <w:rFonts w:cs="Arial"/>
                <w:iCs/>
                <w:kern w:val="24"/>
                <w:sz w:val="16"/>
                <w:szCs w:val="16"/>
                <w:lang w:val="en-GB"/>
              </w:rPr>
              <w:t xml:space="preserve">reference </w:t>
            </w:r>
            <w:r w:rsidRPr="00692227">
              <w:rPr>
                <w:rFonts w:cs="Arial"/>
                <w:iCs/>
                <w:kern w:val="24"/>
                <w:sz w:val="16"/>
                <w:szCs w:val="16"/>
                <w:lang w:val="en-GB"/>
              </w:rPr>
              <w:t>month</w:t>
            </w:r>
          </w:p>
          <w:p w14:paraId="15008E70" w14:textId="77777777" w:rsidR="008628C2" w:rsidRPr="00A74039" w:rsidRDefault="008628C2" w:rsidP="0071797E">
            <w:pPr>
              <w:keepNext/>
              <w:keepLines/>
              <w:rPr>
                <w:rFonts w:cs="Arial"/>
                <w:iCs/>
                <w:kern w:val="24"/>
                <w:sz w:val="6"/>
                <w:szCs w:val="6"/>
                <w:lang w:val="en-GB"/>
              </w:rPr>
            </w:pPr>
          </w:p>
          <w:p w14:paraId="5165092C" w14:textId="77777777" w:rsidR="008628C2" w:rsidRPr="00E23A7E" w:rsidRDefault="008628C2" w:rsidP="0071797E">
            <w:pPr>
              <w:keepNext/>
              <w:keepLines/>
              <w:rPr>
                <w:rFonts w:cs="Arial"/>
                <w:iCs/>
                <w:kern w:val="24"/>
                <w:sz w:val="16"/>
                <w:szCs w:val="16"/>
                <w:lang w:val="en-GB"/>
              </w:rPr>
            </w:pPr>
            <w:r w:rsidRPr="008D0982">
              <w:rPr>
                <w:rFonts w:cs="Arial"/>
                <w:b/>
                <w:iCs/>
                <w:kern w:val="24"/>
                <w:sz w:val="16"/>
                <w:szCs w:val="16"/>
                <w:u w:val="single"/>
                <w:lang w:val="en-GB"/>
              </w:rPr>
              <w:t xml:space="preserve">Timelag: </w:t>
            </w:r>
            <w:r w:rsidRPr="00E23A7E">
              <w:rPr>
                <w:rFonts w:cs="Arial"/>
                <w:iCs/>
                <w:color w:val="FF0000"/>
                <w:kern w:val="24"/>
                <w:sz w:val="16"/>
                <w:szCs w:val="16"/>
                <w:lang w:val="en-GB"/>
              </w:rPr>
              <w:br/>
            </w:r>
            <w:r>
              <w:rPr>
                <w:rFonts w:cs="Arial"/>
                <w:iCs/>
                <w:color w:val="FF0000"/>
                <w:kern w:val="24"/>
                <w:sz w:val="16"/>
                <w:szCs w:val="16"/>
                <w:lang w:val="en-GB"/>
              </w:rPr>
              <w:t>27-37</w:t>
            </w:r>
            <w:r w:rsidRPr="00E23A7E">
              <w:rPr>
                <w:rFonts w:cs="Arial"/>
                <w:iCs/>
                <w:color w:val="FF0000"/>
                <w:kern w:val="24"/>
                <w:sz w:val="16"/>
                <w:szCs w:val="16"/>
                <w:lang w:val="en-GB"/>
              </w:rPr>
              <w:t xml:space="preserve"> days </w:t>
            </w:r>
            <w:r w:rsidRPr="00E23A7E">
              <w:rPr>
                <w:rFonts w:cs="Arial"/>
                <w:iCs/>
                <w:kern w:val="24"/>
                <w:sz w:val="16"/>
                <w:szCs w:val="16"/>
                <w:lang w:val="en-GB"/>
              </w:rPr>
              <w:t xml:space="preserve">after the end of a </w:t>
            </w:r>
            <w:r>
              <w:rPr>
                <w:rFonts w:cs="Arial"/>
                <w:iCs/>
                <w:kern w:val="24"/>
                <w:sz w:val="16"/>
                <w:szCs w:val="16"/>
                <w:lang w:val="en-GB"/>
              </w:rPr>
              <w:t>reference period</w:t>
            </w:r>
            <w:r w:rsidRPr="00E23A7E">
              <w:rPr>
                <w:rFonts w:cs="Arial"/>
                <w:iCs/>
                <w:kern w:val="24"/>
                <w:sz w:val="16"/>
                <w:szCs w:val="16"/>
                <w:lang w:val="en-GB"/>
              </w:rPr>
              <w:t xml:space="preserve"> , e.g.</w:t>
            </w:r>
          </w:p>
          <w:p w14:paraId="2C1DB673" w14:textId="77777777" w:rsidR="008628C2" w:rsidRPr="006B6668" w:rsidRDefault="008628C2" w:rsidP="0071797E">
            <w:pPr>
              <w:keepNext/>
              <w:keepLines/>
              <w:rPr>
                <w:rFonts w:cs="Arial"/>
                <w:b/>
                <w:iCs/>
                <w:kern w:val="24"/>
                <w:sz w:val="16"/>
                <w:szCs w:val="16"/>
                <w:lang w:val="en-GB"/>
              </w:rPr>
            </w:pPr>
            <w:r w:rsidRPr="006B6668">
              <w:rPr>
                <w:noProof/>
                <w:lang w:val="sv-SE" w:eastAsia="sv-SE"/>
              </w:rPr>
              <w:drawing>
                <wp:inline distT="0" distB="0" distL="0" distR="0" wp14:anchorId="23894634" wp14:editId="6456F14F">
                  <wp:extent cx="1531620" cy="457200"/>
                  <wp:effectExtent l="0" t="0" r="0" b="0"/>
                  <wp:docPr id="2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31620" cy="457200"/>
                          </a:xfrm>
                          <a:prstGeom prst="rect">
                            <a:avLst/>
                          </a:prstGeom>
                        </pic:spPr>
                      </pic:pic>
                    </a:graphicData>
                  </a:graphic>
                </wp:inline>
              </w:drawing>
            </w:r>
          </w:p>
          <w:p w14:paraId="0AED2EF9" w14:textId="77777777" w:rsidR="008628C2" w:rsidRPr="006B6668" w:rsidRDefault="008628C2" w:rsidP="0071797E">
            <w:pPr>
              <w:keepNext/>
              <w:keepLines/>
              <w:rPr>
                <w:rFonts w:cs="Arial"/>
                <w:sz w:val="16"/>
                <w:szCs w:val="16"/>
                <w:lang w:val="en-GB"/>
              </w:rPr>
            </w:pPr>
          </w:p>
        </w:tc>
        <w:tc>
          <w:tcPr>
            <w:tcW w:w="3755" w:type="dxa"/>
            <w:tcBorders>
              <w:top w:val="single" w:sz="8" w:space="0" w:color="FFFFFF"/>
              <w:left w:val="single" w:sz="8" w:space="0" w:color="FFFFFF"/>
              <w:bottom w:val="single" w:sz="8" w:space="0" w:color="FFFFFF"/>
              <w:right w:val="single" w:sz="8" w:space="0" w:color="FFFFFF"/>
            </w:tcBorders>
            <w:shd w:val="clear" w:color="auto" w:fill="F2F2F2"/>
            <w:tcMar>
              <w:top w:w="15" w:type="dxa"/>
              <w:left w:w="70" w:type="dxa"/>
              <w:bottom w:w="0" w:type="dxa"/>
              <w:right w:w="70" w:type="dxa"/>
            </w:tcMar>
            <w:hideMark/>
          </w:tcPr>
          <w:p w14:paraId="482FCE17" w14:textId="77777777" w:rsidR="008628C2" w:rsidRPr="006B6668" w:rsidRDefault="008628C2" w:rsidP="0071797E">
            <w:pPr>
              <w:keepNext/>
              <w:keepLines/>
              <w:ind w:left="29"/>
              <w:rPr>
                <w:rFonts w:cs="Arial"/>
                <w:sz w:val="16"/>
                <w:szCs w:val="16"/>
                <w:lang w:val="en-GB"/>
              </w:rPr>
            </w:pPr>
            <w:r w:rsidRPr="006B6668">
              <w:rPr>
                <w:rFonts w:cs="Arial"/>
                <w:color w:val="000000"/>
                <w:kern w:val="24"/>
                <w:sz w:val="16"/>
                <w:szCs w:val="16"/>
                <w:lang w:val="en-GB"/>
              </w:rPr>
              <w:t xml:space="preserve">Help </w:t>
            </w:r>
            <w:r w:rsidRPr="006B6668">
              <w:rPr>
                <w:rFonts w:cs="Arial"/>
                <w:color w:val="000000"/>
                <w:kern w:val="24"/>
                <w:sz w:val="16"/>
                <w:szCs w:val="16"/>
                <w:u w:val="single"/>
                <w:lang w:val="en-GB"/>
              </w:rPr>
              <w:t>Wanted Advertising Index (HWI) of print ads</w:t>
            </w:r>
            <w:r w:rsidRPr="006B6668">
              <w:rPr>
                <w:rFonts w:cs="Arial"/>
                <w:color w:val="000000"/>
                <w:kern w:val="24"/>
                <w:sz w:val="16"/>
                <w:szCs w:val="16"/>
                <w:lang w:val="en-GB"/>
              </w:rPr>
              <w:t xml:space="preserve"> was published for over 55 years and discontinued in 2008; since 2005 indexmeasures changes over time in advertised online job vacancies </w:t>
            </w:r>
            <w:r w:rsidRPr="006B6668">
              <w:rPr>
                <w:rFonts w:cs="Arial"/>
                <w:color w:val="000000"/>
                <w:kern w:val="24"/>
                <w:sz w:val="16"/>
                <w:szCs w:val="16"/>
                <w:u w:val="single"/>
                <w:lang w:val="en-GB"/>
              </w:rPr>
              <w:t>Help Wanted OnLine (HWOL)</w:t>
            </w:r>
            <w:r w:rsidRPr="006B6668">
              <w:rPr>
                <w:rFonts w:cs="Arial"/>
                <w:color w:val="000000"/>
                <w:kern w:val="24"/>
                <w:sz w:val="16"/>
                <w:szCs w:val="16"/>
                <w:lang w:val="en-GB"/>
              </w:rPr>
              <w:t xml:space="preserve">; </w:t>
            </w:r>
          </w:p>
          <w:p w14:paraId="6D0214B4" w14:textId="77777777" w:rsidR="008628C2" w:rsidRPr="006B6668" w:rsidRDefault="008628C2" w:rsidP="0071797E">
            <w:pPr>
              <w:keepNext/>
              <w:keepLines/>
              <w:ind w:left="29"/>
              <w:rPr>
                <w:rFonts w:cs="Arial"/>
                <w:sz w:val="16"/>
                <w:szCs w:val="16"/>
                <w:lang w:val="en-GB"/>
              </w:rPr>
            </w:pPr>
            <w:r w:rsidRPr="006B6668">
              <w:rPr>
                <w:rFonts w:cs="Arial"/>
                <w:color w:val="000000"/>
                <w:kern w:val="24"/>
                <w:sz w:val="16"/>
                <w:szCs w:val="16"/>
                <w:lang w:val="en-GB"/>
              </w:rPr>
              <w:t xml:space="preserve">Situation in August 2018: More than 16,000 online sources; </w:t>
            </w:r>
          </w:p>
          <w:p w14:paraId="03E1411E" w14:textId="77777777" w:rsidR="008628C2" w:rsidRPr="006B6668" w:rsidRDefault="008628C2" w:rsidP="0071797E">
            <w:pPr>
              <w:keepNext/>
              <w:keepLines/>
              <w:ind w:left="29"/>
              <w:rPr>
                <w:rFonts w:cs="Arial"/>
                <w:sz w:val="16"/>
                <w:szCs w:val="16"/>
                <w:lang w:val="en-GB"/>
              </w:rPr>
            </w:pPr>
            <w:r w:rsidRPr="006B6668">
              <w:rPr>
                <w:rFonts w:cs="Arial"/>
                <w:color w:val="000000"/>
                <w:kern w:val="24"/>
                <w:sz w:val="16"/>
                <w:szCs w:val="16"/>
                <w:lang w:val="en-GB"/>
              </w:rPr>
              <w:t xml:space="preserve">Since December 2018: revised HWOL index based on 28,000 different online job boards including traditional job boards, corporate boards, social media sites, and smaller job sites that serve niche markets and smaller geographic areas AND since December 2018 release of </w:t>
            </w:r>
            <w:r w:rsidRPr="006B6668">
              <w:rPr>
                <w:rFonts w:cs="Arial"/>
                <w:color w:val="000000"/>
                <w:kern w:val="24"/>
                <w:sz w:val="16"/>
                <w:szCs w:val="16"/>
                <w:u w:val="single"/>
                <w:lang w:val="en-GB"/>
              </w:rPr>
              <w:t xml:space="preserve">experimental HWOL Index </w:t>
            </w:r>
          </w:p>
          <w:p w14:paraId="738BDBF6" w14:textId="77777777" w:rsidR="008628C2" w:rsidRPr="006B6668" w:rsidRDefault="008628C2" w:rsidP="0071797E">
            <w:pPr>
              <w:keepNext/>
              <w:keepLines/>
              <w:ind w:left="29"/>
              <w:rPr>
                <w:rFonts w:cs="Arial"/>
                <w:color w:val="000000"/>
                <w:kern w:val="24"/>
                <w:sz w:val="16"/>
                <w:szCs w:val="16"/>
                <w:lang w:val="en-GB"/>
              </w:rPr>
            </w:pPr>
            <w:r w:rsidRPr="006B6668">
              <w:rPr>
                <w:rFonts w:cs="Arial"/>
                <w:color w:val="000000"/>
                <w:kern w:val="24"/>
                <w:sz w:val="16"/>
                <w:szCs w:val="16"/>
                <w:lang w:val="en-GB"/>
              </w:rPr>
              <w:t xml:space="preserve">Data delivery from the company </w:t>
            </w:r>
            <w:r w:rsidRPr="00E86EAE">
              <w:rPr>
                <w:rFonts w:cs="Arial"/>
                <w:color w:val="000000"/>
                <w:kern w:val="24"/>
                <w:sz w:val="16"/>
                <w:szCs w:val="16"/>
                <w:highlight w:val="yellow"/>
                <w:lang w:val="en-GB"/>
              </w:rPr>
              <w:t>Haver Analytics</w:t>
            </w:r>
            <w:r w:rsidRPr="006B6668">
              <w:rPr>
                <w:rFonts w:cs="Arial"/>
                <w:color w:val="000000"/>
                <w:kern w:val="24"/>
                <w:sz w:val="16"/>
                <w:szCs w:val="16"/>
                <w:lang w:val="en-GB"/>
              </w:rPr>
              <w:t xml:space="preserve"> </w:t>
            </w:r>
            <w:hyperlink r:id="rId59" w:history="1">
              <w:r w:rsidRPr="006B6668">
                <w:rPr>
                  <w:rStyle w:val="Hyperlnk"/>
                  <w:rFonts w:cs="Arial"/>
                  <w:i/>
                  <w:iCs/>
                  <w:kern w:val="24"/>
                  <w:sz w:val="16"/>
                  <w:szCs w:val="16"/>
                  <w:lang w:val="en-GB"/>
                </w:rPr>
                <w:t>http://www.haver.com</w:t>
              </w:r>
            </w:hyperlink>
            <w:r w:rsidRPr="006B6668">
              <w:rPr>
                <w:rFonts w:cs="Arial"/>
                <w:color w:val="000000"/>
                <w:kern w:val="24"/>
                <w:sz w:val="16"/>
                <w:szCs w:val="16"/>
                <w:lang w:val="en-GB"/>
              </w:rPr>
              <w:t xml:space="preserve">; cooperation </w:t>
            </w:r>
            <w:r w:rsidRPr="00E86EAE">
              <w:rPr>
                <w:rFonts w:cs="Arial"/>
                <w:color w:val="000000"/>
                <w:kern w:val="24"/>
                <w:sz w:val="16"/>
                <w:szCs w:val="16"/>
                <w:lang w:val="en-GB"/>
              </w:rPr>
              <w:t xml:space="preserve">with </w:t>
            </w:r>
            <w:r w:rsidRPr="00E86EAE">
              <w:rPr>
                <w:rFonts w:cs="Arial"/>
                <w:color w:val="000000"/>
                <w:kern w:val="24"/>
                <w:sz w:val="16"/>
                <w:szCs w:val="16"/>
                <w:highlight w:val="yellow"/>
                <w:lang w:val="en-GB"/>
              </w:rPr>
              <w:t>Wanted Analytics</w:t>
            </w:r>
            <w:r w:rsidRPr="006B6668">
              <w:rPr>
                <w:rFonts w:cs="Arial"/>
                <w:color w:val="000000"/>
                <w:kern w:val="24"/>
                <w:sz w:val="16"/>
                <w:szCs w:val="16"/>
                <w:lang w:val="en-GB"/>
              </w:rPr>
              <w:t xml:space="preserve"> </w:t>
            </w:r>
            <w:hyperlink r:id="rId60" w:history="1">
              <w:r w:rsidRPr="006B6668">
                <w:rPr>
                  <w:rStyle w:val="Hyperlnk"/>
                  <w:rFonts w:cs="Arial"/>
                  <w:i/>
                  <w:iCs/>
                  <w:kern w:val="24"/>
                  <w:sz w:val="16"/>
                  <w:szCs w:val="16"/>
                  <w:lang w:val="en-GB"/>
                </w:rPr>
                <w:t>www.wantedanalytics.com</w:t>
              </w:r>
            </w:hyperlink>
            <w:r w:rsidRPr="006B6668">
              <w:rPr>
                <w:rFonts w:cs="Arial"/>
                <w:color w:val="000000"/>
                <w:kern w:val="24"/>
                <w:sz w:val="16"/>
                <w:szCs w:val="16"/>
                <w:lang w:val="en-GB"/>
              </w:rPr>
              <w:t xml:space="preserve"> which belongs to the American </w:t>
            </w:r>
            <w:r w:rsidRPr="00E86EAE">
              <w:rPr>
                <w:rFonts w:cs="Arial"/>
                <w:color w:val="000000"/>
                <w:kern w:val="24"/>
                <w:sz w:val="16"/>
                <w:szCs w:val="16"/>
                <w:highlight w:val="yellow"/>
                <w:lang w:val="en-GB"/>
              </w:rPr>
              <w:t>Company CEB</w:t>
            </w:r>
            <w:r w:rsidRPr="006B6668">
              <w:rPr>
                <w:rFonts w:cs="Arial"/>
                <w:color w:val="000000"/>
                <w:kern w:val="24"/>
                <w:sz w:val="16"/>
                <w:szCs w:val="16"/>
                <w:lang w:val="en-GB"/>
              </w:rPr>
              <w:t xml:space="preserve"> </w:t>
            </w:r>
            <w:r w:rsidRPr="006B6668">
              <w:rPr>
                <w:rFonts w:cs="Arial"/>
                <w:i/>
                <w:iCs/>
                <w:color w:val="0DAEFF"/>
                <w:kern w:val="24"/>
                <w:sz w:val="16"/>
                <w:szCs w:val="16"/>
                <w:lang w:val="en-GB"/>
              </w:rPr>
              <w:t>www.cebglobal.com</w:t>
            </w:r>
            <w:r w:rsidRPr="006B6668">
              <w:rPr>
                <w:rFonts w:cs="Arial"/>
                <w:color w:val="000000"/>
                <w:kern w:val="24"/>
                <w:sz w:val="16"/>
                <w:szCs w:val="16"/>
                <w:lang w:val="en-GB"/>
              </w:rPr>
              <w:t xml:space="preserve">  since November 2015; CEB itself was taken over by Gartner, Inc. </w:t>
            </w:r>
            <w:r w:rsidRPr="006B6668">
              <w:rPr>
                <w:rFonts w:cs="Arial"/>
                <w:i/>
                <w:iCs/>
                <w:color w:val="0DAEFF"/>
                <w:kern w:val="24"/>
                <w:sz w:val="16"/>
                <w:szCs w:val="16"/>
                <w:lang w:val="en-GB"/>
              </w:rPr>
              <w:t>www.gartner.com</w:t>
            </w:r>
            <w:r w:rsidRPr="006B6668">
              <w:rPr>
                <w:rFonts w:cs="Arial"/>
                <w:color w:val="000000"/>
                <w:kern w:val="24"/>
                <w:sz w:val="16"/>
                <w:szCs w:val="16"/>
                <w:lang w:val="en-GB"/>
              </w:rPr>
              <w:t xml:space="preserve"> in April 2017.</w:t>
            </w:r>
          </w:p>
          <w:p w14:paraId="578251D2" w14:textId="77777777" w:rsidR="008628C2" w:rsidRPr="006B6668" w:rsidRDefault="008628C2" w:rsidP="0071797E">
            <w:pPr>
              <w:keepNext/>
              <w:keepLines/>
              <w:ind w:left="29"/>
              <w:rPr>
                <w:rFonts w:cs="Arial"/>
                <w:sz w:val="16"/>
                <w:szCs w:val="16"/>
                <w:lang w:val="en-GB"/>
              </w:rPr>
            </w:pPr>
            <w:r w:rsidRPr="007A1798">
              <w:rPr>
                <w:rFonts w:cs="Arial"/>
                <w:color w:val="000000"/>
                <w:kern w:val="24"/>
                <w:sz w:val="16"/>
                <w:szCs w:val="16"/>
                <w:lang w:val="en-GB"/>
              </w:rPr>
              <w:t xml:space="preserve">Changes since 2019: </w:t>
            </w:r>
            <w:r>
              <w:rPr>
                <w:rFonts w:cs="Arial"/>
                <w:color w:val="000000"/>
                <w:kern w:val="24"/>
                <w:sz w:val="16"/>
                <w:szCs w:val="16"/>
                <w:highlight w:val="yellow"/>
                <w:lang w:val="en-GB"/>
              </w:rPr>
              <w:t>Burning Glass Technologies</w:t>
            </w:r>
          </w:p>
        </w:tc>
      </w:tr>
      <w:tr w:rsidR="008628C2" w:rsidRPr="006B6668" w14:paraId="7FFCE279" w14:textId="77777777" w:rsidTr="0071797E">
        <w:trPr>
          <w:trHeight w:val="756"/>
        </w:trPr>
        <w:tc>
          <w:tcPr>
            <w:tcW w:w="779" w:type="dxa"/>
            <w:tcBorders>
              <w:top w:val="single" w:sz="8" w:space="0" w:color="FFFFFF"/>
              <w:left w:val="single" w:sz="8" w:space="0" w:color="FFFFFF"/>
              <w:bottom w:val="single" w:sz="8" w:space="0" w:color="FFFFFF"/>
              <w:right w:val="single" w:sz="8" w:space="0" w:color="FFFFFF"/>
            </w:tcBorders>
            <w:shd w:val="clear" w:color="auto" w:fill="BFBFBF"/>
            <w:tcMar>
              <w:top w:w="15" w:type="dxa"/>
              <w:left w:w="70" w:type="dxa"/>
              <w:bottom w:w="0" w:type="dxa"/>
              <w:right w:w="70" w:type="dxa"/>
            </w:tcMar>
            <w:hideMark/>
          </w:tcPr>
          <w:p w14:paraId="6825AA47" w14:textId="77777777" w:rsidR="008628C2" w:rsidRPr="006B6668" w:rsidRDefault="008628C2" w:rsidP="0071797E">
            <w:pPr>
              <w:keepNext/>
              <w:keepLines/>
              <w:jc w:val="both"/>
              <w:rPr>
                <w:rFonts w:cs="Arial"/>
                <w:sz w:val="16"/>
                <w:szCs w:val="16"/>
                <w:lang w:val="en-GB"/>
              </w:rPr>
            </w:pPr>
            <w:r w:rsidRPr="006B6668">
              <w:rPr>
                <w:rFonts w:cs="Arial"/>
                <w:b/>
                <w:bCs/>
                <w:color w:val="FFFFFF"/>
                <w:kern w:val="24"/>
                <w:sz w:val="16"/>
                <w:szCs w:val="16"/>
                <w:lang w:val="en-GB"/>
              </w:rPr>
              <w:t> </w:t>
            </w:r>
          </w:p>
        </w:tc>
        <w:tc>
          <w:tcPr>
            <w:tcW w:w="190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080265D9" w14:textId="77777777" w:rsidR="008628C2" w:rsidRPr="006B6668" w:rsidRDefault="008628C2" w:rsidP="0071797E">
            <w:pPr>
              <w:keepNext/>
              <w:keepLines/>
              <w:rPr>
                <w:rFonts w:cs="Arial"/>
                <w:sz w:val="16"/>
                <w:szCs w:val="16"/>
                <w:lang w:val="en-GB"/>
              </w:rPr>
            </w:pPr>
            <w:r w:rsidRPr="006B6668">
              <w:rPr>
                <w:rFonts w:cs="Arial"/>
                <w:color w:val="000000"/>
                <w:kern w:val="24"/>
                <w:sz w:val="16"/>
                <w:szCs w:val="16"/>
                <w:lang w:val="en-GB"/>
              </w:rPr>
              <w:t xml:space="preserve">US State California: </w:t>
            </w:r>
          </w:p>
          <w:p w14:paraId="5F09F991" w14:textId="77777777" w:rsidR="008628C2" w:rsidRPr="006B6668" w:rsidRDefault="008628C2" w:rsidP="0071797E">
            <w:pPr>
              <w:keepNext/>
              <w:keepLines/>
              <w:rPr>
                <w:rFonts w:cs="Arial"/>
                <w:sz w:val="16"/>
                <w:szCs w:val="16"/>
                <w:lang w:val="en-GB"/>
              </w:rPr>
            </w:pPr>
            <w:r w:rsidRPr="006B6668">
              <w:rPr>
                <w:rFonts w:cs="Arial"/>
                <w:color w:val="000000"/>
                <w:kern w:val="24"/>
                <w:sz w:val="16"/>
                <w:szCs w:val="16"/>
                <w:lang w:val="en-GB"/>
              </w:rPr>
              <w:t>EDD Employment Development Department</w:t>
            </w:r>
          </w:p>
          <w:p w14:paraId="1CB8114F" w14:textId="77777777" w:rsidR="008628C2" w:rsidRPr="006B6668" w:rsidRDefault="006F399D" w:rsidP="0071797E">
            <w:pPr>
              <w:keepNext/>
              <w:keepLines/>
              <w:rPr>
                <w:rFonts w:cs="Arial"/>
                <w:sz w:val="16"/>
                <w:szCs w:val="16"/>
                <w:lang w:val="en-GB"/>
              </w:rPr>
            </w:pPr>
            <w:hyperlink r:id="rId61" w:history="1">
              <w:r w:rsidR="008628C2" w:rsidRPr="00E23A7E">
                <w:rPr>
                  <w:rStyle w:val="Hyperlnk"/>
                  <w:rFonts w:cs="Arial"/>
                  <w:sz w:val="16"/>
                  <w:szCs w:val="16"/>
                  <w:lang w:val="en-GB"/>
                </w:rPr>
                <w:t>https://edd.ca.gov</w:t>
              </w:r>
            </w:hyperlink>
          </w:p>
        </w:tc>
        <w:tc>
          <w:tcPr>
            <w:tcW w:w="2773"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5C7CD12C" w14:textId="77777777" w:rsidR="008628C2" w:rsidRDefault="008628C2" w:rsidP="0071797E">
            <w:pPr>
              <w:keepNext/>
              <w:keepLines/>
              <w:rPr>
                <w:rFonts w:cs="Arial"/>
                <w:color w:val="000000"/>
                <w:kern w:val="24"/>
                <w:sz w:val="16"/>
                <w:szCs w:val="16"/>
                <w:lang w:val="en-GB"/>
              </w:rPr>
            </w:pPr>
            <w:r w:rsidRPr="006B6668">
              <w:rPr>
                <w:rFonts w:cs="Arial"/>
                <w:color w:val="000000"/>
                <w:kern w:val="24"/>
                <w:sz w:val="16"/>
                <w:szCs w:val="16"/>
                <w:lang w:val="en-GB"/>
              </w:rPr>
              <w:t xml:space="preserve">HWOL statistics </w:t>
            </w:r>
          </w:p>
          <w:p w14:paraId="3B717E25" w14:textId="77777777" w:rsidR="008628C2" w:rsidRPr="006B6668" w:rsidRDefault="006F399D" w:rsidP="0071797E">
            <w:pPr>
              <w:keepNext/>
              <w:keepLines/>
              <w:rPr>
                <w:rFonts w:cs="Arial"/>
                <w:sz w:val="16"/>
                <w:szCs w:val="16"/>
                <w:lang w:val="en-GB"/>
              </w:rPr>
            </w:pPr>
            <w:hyperlink r:id="rId62" w:history="1">
              <w:r w:rsidR="008628C2" w:rsidRPr="002004D1">
                <w:rPr>
                  <w:rStyle w:val="Hyperlnk"/>
                  <w:rFonts w:cs="Arial"/>
                  <w:sz w:val="16"/>
                  <w:szCs w:val="16"/>
                  <w:lang w:val="en-GB"/>
                </w:rPr>
                <w:t>http://www.labormarketinfo.edd.ca.gov/data/help-wanted-online%28hwol%29/</w:t>
              </w:r>
            </w:hyperlink>
          </w:p>
        </w:tc>
        <w:tc>
          <w:tcPr>
            <w:tcW w:w="3755" w:type="dxa"/>
            <w:tcBorders>
              <w:top w:val="single" w:sz="8" w:space="0" w:color="FFFFFF"/>
              <w:left w:val="single" w:sz="8" w:space="0" w:color="FFFFFF"/>
              <w:bottom w:val="single" w:sz="8" w:space="0" w:color="FFFFFF"/>
              <w:right w:val="single" w:sz="8" w:space="0" w:color="FFFFFF"/>
            </w:tcBorders>
            <w:shd w:val="clear" w:color="auto" w:fill="D9D9D9"/>
            <w:tcMar>
              <w:top w:w="15" w:type="dxa"/>
              <w:left w:w="70" w:type="dxa"/>
              <w:bottom w:w="0" w:type="dxa"/>
              <w:right w:w="70" w:type="dxa"/>
            </w:tcMar>
            <w:hideMark/>
          </w:tcPr>
          <w:p w14:paraId="0C012045" w14:textId="77777777" w:rsidR="008628C2" w:rsidRPr="006B6668" w:rsidRDefault="008628C2" w:rsidP="0071797E">
            <w:pPr>
              <w:keepNext/>
              <w:keepLines/>
              <w:ind w:left="29"/>
              <w:rPr>
                <w:rFonts w:cs="Arial"/>
                <w:color w:val="000000"/>
                <w:kern w:val="24"/>
                <w:sz w:val="16"/>
                <w:szCs w:val="16"/>
                <w:lang w:val="en-GB"/>
              </w:rPr>
            </w:pPr>
            <w:r w:rsidRPr="006B6668">
              <w:rPr>
                <w:rFonts w:cs="Arial"/>
                <w:color w:val="000000"/>
                <w:kern w:val="24"/>
                <w:sz w:val="16"/>
                <w:szCs w:val="16"/>
                <w:lang w:val="en-GB"/>
              </w:rPr>
              <w:t>See descriptions in the row above regarding the conference board.</w:t>
            </w:r>
          </w:p>
          <w:p w14:paraId="223FADD7" w14:textId="77777777" w:rsidR="008628C2" w:rsidRPr="006B6668" w:rsidRDefault="008628C2" w:rsidP="0071797E">
            <w:pPr>
              <w:keepNext/>
              <w:keepLines/>
              <w:ind w:left="29"/>
              <w:rPr>
                <w:rFonts w:cs="Arial"/>
                <w:sz w:val="16"/>
                <w:szCs w:val="16"/>
                <w:lang w:val="en-GB"/>
              </w:rPr>
            </w:pPr>
          </w:p>
        </w:tc>
      </w:tr>
    </w:tbl>
    <w:p w14:paraId="1CE775A9" w14:textId="77777777" w:rsidR="008628C2" w:rsidRPr="00A74039" w:rsidRDefault="008628C2" w:rsidP="008628C2">
      <w:pPr>
        <w:pStyle w:val="Fotnotstext"/>
        <w:rPr>
          <w:lang w:val="en-GB"/>
        </w:rPr>
      </w:pPr>
      <w:r w:rsidRPr="00A74039">
        <w:rPr>
          <w:lang w:val="en-GB"/>
        </w:rPr>
        <w:t>* Not available in English</w:t>
      </w:r>
    </w:p>
    <w:p w14:paraId="76998DC9" w14:textId="64EA6D59" w:rsidR="008628C2" w:rsidRPr="00A74039" w:rsidRDefault="008628C2" w:rsidP="008628C2">
      <w:pPr>
        <w:pStyle w:val="Fotnotstext"/>
        <w:rPr>
          <w:lang w:val="en-GB"/>
        </w:rPr>
      </w:pPr>
      <w:r w:rsidRPr="00A74039">
        <w:rPr>
          <w:lang w:val="en-GB"/>
        </w:rPr>
        <w:t>**These publications are a result of the urgent high frequency data needs to assess the impact of Covid-19 (see also</w:t>
      </w:r>
      <w:r w:rsidR="004430E0">
        <w:rPr>
          <w:lang w:val="en-GB"/>
        </w:rPr>
        <w:t xml:space="preserve"> next chapter</w:t>
      </w:r>
      <w:r w:rsidRPr="00A74039">
        <w:rPr>
          <w:lang w:val="en-GB"/>
        </w:rPr>
        <w:t>).</w:t>
      </w:r>
    </w:p>
    <w:p w14:paraId="5C4893DF" w14:textId="1F734CDB" w:rsidR="00192A52" w:rsidRDefault="008628C2" w:rsidP="008628C2">
      <w:pPr>
        <w:pStyle w:val="Fotnotstext"/>
        <w:rPr>
          <w:lang w:val="en-GB"/>
        </w:rPr>
      </w:pPr>
      <w:r w:rsidRPr="008D0982">
        <w:rPr>
          <w:lang w:val="en-GB"/>
        </w:rPr>
        <w:t xml:space="preserve">Source: Translated, updated and </w:t>
      </w:r>
      <w:r w:rsidRPr="00677613">
        <w:rPr>
          <w:lang w:val="en-GB"/>
        </w:rPr>
        <w:t>expanded</w:t>
      </w:r>
      <w:r w:rsidRPr="008D0982">
        <w:rPr>
          <w:lang w:val="en-GB"/>
        </w:rPr>
        <w:t xml:space="preserve"> from Rengers (2018)</w:t>
      </w:r>
      <w:r>
        <w:rPr>
          <w:lang w:val="en-GB"/>
        </w:rPr>
        <w:t>.</w:t>
      </w:r>
    </w:p>
    <w:p w14:paraId="255837F7" w14:textId="77777777" w:rsidR="008628C2" w:rsidRDefault="008628C2" w:rsidP="008628C2">
      <w:pPr>
        <w:pStyle w:val="Fotnotstext"/>
      </w:pPr>
    </w:p>
    <w:p w14:paraId="2AB4E3E7" w14:textId="4C3D8FBA" w:rsidR="008628C2" w:rsidRPr="00192A52" w:rsidRDefault="008628C2" w:rsidP="008628C2">
      <w:pPr>
        <w:pStyle w:val="Beskrivning"/>
      </w:pPr>
      <w:bookmarkStart w:id="580" w:name="_Ref51011763"/>
      <w:bookmarkStart w:id="581" w:name="_Toc51930094"/>
      <w:r>
        <w:t xml:space="preserve">Figure </w:t>
      </w:r>
      <w:r w:rsidR="00B10991">
        <w:fldChar w:fldCharType="begin"/>
      </w:r>
      <w:r w:rsidR="00B10991">
        <w:instrText xml:space="preserve"> SEQ Figure \* ARABIC </w:instrText>
      </w:r>
      <w:r w:rsidR="00B10991">
        <w:fldChar w:fldCharType="separate"/>
      </w:r>
      <w:r w:rsidR="00355D35">
        <w:rPr>
          <w:noProof/>
        </w:rPr>
        <w:t>18</w:t>
      </w:r>
      <w:r w:rsidR="00B10991">
        <w:rPr>
          <w:noProof/>
        </w:rPr>
        <w:fldChar w:fldCharType="end"/>
      </w:r>
      <w:bookmarkEnd w:id="580"/>
      <w:r>
        <w:t xml:space="preserve">: </w:t>
      </w:r>
      <w:r w:rsidRPr="00DF5FC8">
        <w:t>OJAs used in labour market reporting by public-law / non-profit institutions (selection) – part 2</w:t>
      </w:r>
      <w:bookmarkEnd w:id="581"/>
    </w:p>
    <w:tbl>
      <w:tblPr>
        <w:tblW w:w="0" w:type="auto"/>
        <w:tblCellMar>
          <w:left w:w="0" w:type="dxa"/>
          <w:right w:w="0" w:type="dxa"/>
        </w:tblCellMar>
        <w:tblLook w:val="04A0" w:firstRow="1" w:lastRow="0" w:firstColumn="1" w:lastColumn="0" w:noHBand="0" w:noVBand="1"/>
      </w:tblPr>
      <w:tblGrid>
        <w:gridCol w:w="829"/>
        <w:gridCol w:w="2791"/>
        <w:gridCol w:w="1325"/>
        <w:gridCol w:w="1287"/>
        <w:gridCol w:w="2774"/>
      </w:tblGrid>
      <w:tr w:rsidR="00A1630B" w:rsidRPr="00E23A7E" w14:paraId="76CD3A4B" w14:textId="77777777" w:rsidTr="0071797E">
        <w:trPr>
          <w:trHeight w:val="333"/>
        </w:trPr>
        <w:tc>
          <w:tcPr>
            <w:tcW w:w="0" w:type="auto"/>
            <w:tcBorders>
              <w:top w:val="single" w:sz="8" w:space="0" w:color="FFFFFF"/>
              <w:left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14:paraId="45246402" w14:textId="34989F31" w:rsidR="00A1630B" w:rsidRPr="00E23A7E" w:rsidRDefault="00A1630B" w:rsidP="0071797E">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lastRenderedPageBreak/>
              <w:t>ompany</w:t>
            </w:r>
          </w:p>
        </w:tc>
        <w:tc>
          <w:tcPr>
            <w:tcW w:w="0" w:type="auto"/>
            <w:tcBorders>
              <w:top w:val="single" w:sz="8" w:space="0" w:color="FFFFFF"/>
              <w:left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14:paraId="201D8715" w14:textId="77777777" w:rsidR="00A1630B" w:rsidRPr="00E23A7E" w:rsidRDefault="00A1630B" w:rsidP="0071797E">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URL/ registered office</w:t>
            </w:r>
          </w:p>
        </w:tc>
        <w:tc>
          <w:tcPr>
            <w:tcW w:w="0" w:type="auto"/>
            <w:gridSpan w:val="2"/>
            <w:tcBorders>
              <w:top w:val="single" w:sz="8" w:space="0" w:color="FFFFFF"/>
              <w:left w:val="single" w:sz="8" w:space="0" w:color="FFFFFF"/>
              <w:bottom w:val="single" w:sz="24" w:space="0" w:color="FFFFFF"/>
            </w:tcBorders>
            <w:shd w:val="clear" w:color="auto" w:fill="BFBFBF"/>
            <w:tcMar>
              <w:top w:w="15" w:type="dxa"/>
              <w:left w:w="35" w:type="dxa"/>
              <w:bottom w:w="0" w:type="dxa"/>
              <w:right w:w="35" w:type="dxa"/>
            </w:tcMar>
            <w:vAlign w:val="center"/>
            <w:hideMark/>
          </w:tcPr>
          <w:p w14:paraId="27D3E8C1" w14:textId="77777777" w:rsidR="00A1630B" w:rsidRPr="00E23A7E" w:rsidRDefault="00A1630B" w:rsidP="0071797E">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Observed country</w:t>
            </w:r>
          </w:p>
        </w:tc>
        <w:tc>
          <w:tcPr>
            <w:tcW w:w="0" w:type="auto"/>
            <w:tcBorders>
              <w:top w:val="single" w:sz="8" w:space="0" w:color="FFFFFF"/>
              <w:bottom w:val="single" w:sz="24" w:space="0" w:color="FFFFFF"/>
              <w:right w:val="single" w:sz="8" w:space="0" w:color="FFFFFF"/>
            </w:tcBorders>
            <w:shd w:val="clear" w:color="auto" w:fill="BFBFBF"/>
            <w:tcMar>
              <w:top w:w="15" w:type="dxa"/>
              <w:left w:w="35" w:type="dxa"/>
              <w:bottom w:w="0" w:type="dxa"/>
              <w:right w:w="35" w:type="dxa"/>
            </w:tcMar>
            <w:vAlign w:val="center"/>
            <w:hideMark/>
          </w:tcPr>
          <w:p w14:paraId="0794E977" w14:textId="77777777" w:rsidR="00A1630B" w:rsidRPr="00E23A7E" w:rsidRDefault="00A1630B" w:rsidP="0071797E">
            <w:pPr>
              <w:keepNext/>
              <w:keepLines/>
              <w:spacing w:line="333" w:lineRule="atLeast"/>
              <w:rPr>
                <w:rFonts w:cs="Arial"/>
                <w:color w:val="000000" w:themeColor="text1"/>
                <w:sz w:val="16"/>
                <w:szCs w:val="16"/>
                <w:lang w:val="en-GB"/>
              </w:rPr>
            </w:pPr>
            <w:r w:rsidRPr="00E23A7E">
              <w:rPr>
                <w:rFonts w:cs="Arial"/>
                <w:b/>
                <w:bCs/>
                <w:color w:val="000000" w:themeColor="text1"/>
                <w:kern w:val="24"/>
                <w:sz w:val="16"/>
                <w:szCs w:val="16"/>
                <w:lang w:val="en-GB"/>
              </w:rPr>
              <w:t>Product names</w:t>
            </w:r>
          </w:p>
        </w:tc>
      </w:tr>
      <w:tr w:rsidR="00A1630B" w:rsidRPr="00E23A7E" w14:paraId="0C9A8658" w14:textId="77777777" w:rsidTr="0071797E">
        <w:trPr>
          <w:trHeight w:val="2287"/>
        </w:trPr>
        <w:tc>
          <w:tcPr>
            <w:tcW w:w="0" w:type="auto"/>
            <w:tcBorders>
              <w:top w:val="single" w:sz="24"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14:paraId="3A4234B3" w14:textId="77777777" w:rsidR="00A1630B" w:rsidRPr="00E23A7E" w:rsidRDefault="00A1630B" w:rsidP="0071797E">
            <w:pPr>
              <w:keepNext/>
              <w:keepLines/>
              <w:rPr>
                <w:rFonts w:cs="Arial"/>
                <w:color w:val="000000" w:themeColor="text1"/>
                <w:sz w:val="16"/>
                <w:szCs w:val="16"/>
                <w:lang w:val="en-GB"/>
              </w:rPr>
            </w:pPr>
            <w:r w:rsidRPr="00E23A7E">
              <w:rPr>
                <w:rFonts w:cs="Arial"/>
                <w:b/>
                <w:bCs/>
                <w:color w:val="000000" w:themeColor="text1"/>
                <w:kern w:val="24"/>
                <w:sz w:val="16"/>
                <w:szCs w:val="16"/>
                <w:lang w:val="en-GB"/>
              </w:rPr>
              <w:t>Burning Glass</w:t>
            </w:r>
          </w:p>
        </w:tc>
        <w:tc>
          <w:tcPr>
            <w:tcW w:w="0" w:type="auto"/>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18EC8EC5" w14:textId="77777777" w:rsidR="00A1630B" w:rsidRPr="00E23A7E" w:rsidRDefault="006F399D" w:rsidP="0071797E">
            <w:pPr>
              <w:keepNext/>
              <w:keepLines/>
              <w:rPr>
                <w:rFonts w:cs="Arial"/>
                <w:sz w:val="16"/>
                <w:szCs w:val="16"/>
                <w:lang w:val="en-GB"/>
              </w:rPr>
            </w:pPr>
            <w:hyperlink r:id="rId63" w:history="1">
              <w:r w:rsidR="00A1630B" w:rsidRPr="00BA34CF">
                <w:rPr>
                  <w:rStyle w:val="Hyperlnk"/>
                  <w:rFonts w:cs="Arial"/>
                  <w:kern w:val="24"/>
                  <w:sz w:val="16"/>
                  <w:szCs w:val="16"/>
                  <w:lang w:val="en-GB"/>
                </w:rPr>
                <w:t>https://www.burning-glass.com/</w:t>
              </w:r>
            </w:hyperlink>
          </w:p>
          <w:p w14:paraId="462DE9F1"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Boston, USA</w:t>
            </w:r>
          </w:p>
          <w:p w14:paraId="6A749C3D"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w:t>
            </w:r>
          </w:p>
          <w:p w14:paraId="169ABA43" w14:textId="77777777" w:rsidR="00A1630B" w:rsidRPr="00E23A7E" w:rsidRDefault="006F399D" w:rsidP="0071797E">
            <w:pPr>
              <w:keepNext/>
              <w:keepLines/>
              <w:rPr>
                <w:rFonts w:cs="Arial"/>
                <w:sz w:val="16"/>
                <w:szCs w:val="16"/>
                <w:lang w:val="en-GB"/>
              </w:rPr>
            </w:pPr>
            <w:hyperlink r:id="rId64" w:history="1">
              <w:r w:rsidR="00A1630B" w:rsidRPr="00BA34CF">
                <w:rPr>
                  <w:rStyle w:val="Hyperlnk"/>
                  <w:rFonts w:cs="Arial"/>
                  <w:kern w:val="24"/>
                  <w:sz w:val="16"/>
                  <w:szCs w:val="16"/>
                  <w:lang w:val="en-GB"/>
                </w:rPr>
                <w:t>https://www.burning-glass.com/uk/</w:t>
              </w:r>
            </w:hyperlink>
          </w:p>
          <w:p w14:paraId="48E8579C"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Edinburgh, United Kingdom</w:t>
            </w:r>
          </w:p>
          <w:p w14:paraId="1475C927"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w:t>
            </w:r>
          </w:p>
          <w:p w14:paraId="05B2899B" w14:textId="77777777" w:rsidR="00A1630B" w:rsidRPr="00E23A7E" w:rsidRDefault="006F399D" w:rsidP="0071797E">
            <w:pPr>
              <w:keepNext/>
              <w:keepLines/>
              <w:rPr>
                <w:rFonts w:cs="Arial"/>
                <w:sz w:val="16"/>
                <w:szCs w:val="16"/>
                <w:lang w:val="en-GB"/>
              </w:rPr>
            </w:pPr>
            <w:hyperlink r:id="rId65" w:history="1">
              <w:r w:rsidR="00A1630B" w:rsidRPr="00BA34CF">
                <w:rPr>
                  <w:rStyle w:val="Hyperlnk"/>
                  <w:rFonts w:cs="Arial"/>
                  <w:kern w:val="24"/>
                  <w:sz w:val="16"/>
                  <w:szCs w:val="16"/>
                  <w:lang w:val="en-GB"/>
                </w:rPr>
                <w:t>https://www.burning-glass.com/au/</w:t>
              </w:r>
            </w:hyperlink>
          </w:p>
          <w:p w14:paraId="2D55A7C5"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xml:space="preserve">Christchurch, New Zealand </w:t>
            </w:r>
          </w:p>
        </w:tc>
        <w:tc>
          <w:tcPr>
            <w:tcW w:w="0" w:type="auto"/>
            <w:gridSpan w:val="2"/>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4A120DB4"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xml:space="preserve">In principle, this analysis tool </w:t>
            </w:r>
            <w:proofErr w:type="gramStart"/>
            <w:r w:rsidRPr="00E23A7E">
              <w:rPr>
                <w:rFonts w:cs="Arial"/>
                <w:color w:val="000000"/>
                <w:kern w:val="24"/>
                <w:sz w:val="16"/>
                <w:szCs w:val="16"/>
                <w:lang w:val="en-GB"/>
              </w:rPr>
              <w:t>can be used</w:t>
            </w:r>
            <w:proofErr w:type="gramEnd"/>
            <w:r w:rsidRPr="00E23A7E">
              <w:rPr>
                <w:rFonts w:cs="Arial"/>
                <w:color w:val="000000"/>
                <w:kern w:val="24"/>
                <w:sz w:val="16"/>
                <w:szCs w:val="16"/>
                <w:lang w:val="en-GB"/>
              </w:rPr>
              <w:t xml:space="preserve"> for any country. For the time being, the following case studies are available:</w:t>
            </w:r>
          </w:p>
          <w:p w14:paraId="31A483C4"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w:t>
            </w:r>
          </w:p>
          <w:p w14:paraId="0F5FB3B9" w14:textId="77777777" w:rsidR="00A1630B" w:rsidRPr="00E23A7E" w:rsidRDefault="00A1630B" w:rsidP="003C50B1">
            <w:pPr>
              <w:keepNext/>
              <w:keepLines/>
              <w:numPr>
                <w:ilvl w:val="0"/>
                <w:numId w:val="4"/>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Australia and Asia</w:t>
            </w:r>
          </w:p>
          <w:p w14:paraId="657E788D" w14:textId="77777777" w:rsidR="00A1630B" w:rsidRPr="00E23A7E" w:rsidRDefault="00A1630B" w:rsidP="003C50B1">
            <w:pPr>
              <w:keepNext/>
              <w:keepLines/>
              <w:numPr>
                <w:ilvl w:val="0"/>
                <w:numId w:val="4"/>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 xml:space="preserve">USA: Missouri Economic Research Information Center </w:t>
            </w:r>
          </w:p>
          <w:p w14:paraId="3FE3A9D7" w14:textId="77777777" w:rsidR="00A1630B" w:rsidRPr="00E23A7E" w:rsidRDefault="00A1630B" w:rsidP="003C50B1">
            <w:pPr>
              <w:keepNext/>
              <w:keepLines/>
              <w:numPr>
                <w:ilvl w:val="0"/>
                <w:numId w:val="4"/>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USA: Northeastern University</w:t>
            </w:r>
          </w:p>
          <w:p w14:paraId="1BF7772C" w14:textId="77777777" w:rsidR="00A1630B" w:rsidRPr="00E23A7E" w:rsidRDefault="00A1630B" w:rsidP="003C50B1">
            <w:pPr>
              <w:keepNext/>
              <w:keepLines/>
              <w:numPr>
                <w:ilvl w:val="0"/>
                <w:numId w:val="4"/>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USA: University of Maryland, Baltimore County</w:t>
            </w:r>
          </w:p>
          <w:p w14:paraId="7FA39332" w14:textId="77777777" w:rsidR="00A1630B" w:rsidRPr="00E23A7E" w:rsidRDefault="00A1630B" w:rsidP="003C50B1">
            <w:pPr>
              <w:keepNext/>
              <w:keepLines/>
              <w:numPr>
                <w:ilvl w:val="0"/>
                <w:numId w:val="4"/>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United Kingdom: Company Active Informatics as official sales partner of Burning Glass</w:t>
            </w:r>
          </w:p>
        </w:tc>
        <w:tc>
          <w:tcPr>
            <w:tcW w:w="0" w:type="auto"/>
            <w:tcBorders>
              <w:top w:val="single" w:sz="24"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4152D88E" w14:textId="77777777" w:rsidR="00A1630B" w:rsidRPr="00E23A7E" w:rsidRDefault="00A1630B" w:rsidP="003C50B1">
            <w:pPr>
              <w:keepNext/>
              <w:keepLines/>
              <w:numPr>
                <w:ilvl w:val="0"/>
                <w:numId w:val="4"/>
              </w:numPr>
              <w:tabs>
                <w:tab w:val="clear" w:pos="720"/>
              </w:tabs>
              <w:spacing w:after="0" w:line="240" w:lineRule="auto"/>
              <w:ind w:left="170" w:hanging="141"/>
              <w:contextualSpacing/>
              <w:rPr>
                <w:rFonts w:cs="Arial"/>
                <w:sz w:val="16"/>
                <w:szCs w:val="16"/>
                <w:lang w:val="en-GB"/>
              </w:rPr>
            </w:pPr>
            <w:r w:rsidRPr="00E23A7E">
              <w:rPr>
                <w:rFonts w:cs="Arial"/>
                <w:color w:val="000000"/>
                <w:kern w:val="24"/>
                <w:sz w:val="16"/>
                <w:szCs w:val="16"/>
                <w:lang w:val="en-GB"/>
              </w:rPr>
              <w:t>Labour Insight </w:t>
            </w:r>
            <w:r w:rsidRPr="00E23A7E">
              <w:rPr>
                <w:rFonts w:cs="Arial"/>
                <w:color w:val="000000"/>
                <w:kern w:val="24"/>
                <w:position w:val="7"/>
                <w:sz w:val="16"/>
                <w:szCs w:val="16"/>
                <w:vertAlign w:val="superscript"/>
                <w:lang w:val="en-GB"/>
              </w:rPr>
              <w:t>TM</w:t>
            </w:r>
          </w:p>
          <w:p w14:paraId="224A8EF0" w14:textId="77777777" w:rsidR="00A1630B" w:rsidRPr="00E23A7E" w:rsidRDefault="00A1630B" w:rsidP="0071797E">
            <w:pPr>
              <w:rPr>
                <w:sz w:val="16"/>
                <w:szCs w:val="16"/>
                <w:lang w:val="en-GB"/>
              </w:rPr>
            </w:pPr>
          </w:p>
          <w:p w14:paraId="215A4E61" w14:textId="77777777" w:rsidR="00A1630B" w:rsidRPr="00C96F60" w:rsidRDefault="00A1630B" w:rsidP="0071797E">
            <w:pPr>
              <w:rPr>
                <w:color w:val="000000" w:themeColor="text1"/>
                <w:sz w:val="16"/>
                <w:szCs w:val="16"/>
                <w:u w:val="single"/>
                <w:lang w:val="en-GB"/>
              </w:rPr>
            </w:pPr>
            <w:r w:rsidRPr="00C96F60">
              <w:rPr>
                <w:color w:val="000000" w:themeColor="text1"/>
                <w:sz w:val="16"/>
                <w:szCs w:val="16"/>
                <w:u w:val="single"/>
                <w:lang w:val="en-GB"/>
              </w:rPr>
              <w:t>For free:</w:t>
            </w:r>
          </w:p>
          <w:p w14:paraId="207D93C4" w14:textId="77777777" w:rsidR="00A1630B" w:rsidRPr="00E23A7E" w:rsidRDefault="00A1630B" w:rsidP="0071797E">
            <w:pPr>
              <w:rPr>
                <w:sz w:val="16"/>
                <w:szCs w:val="16"/>
                <w:lang w:val="en-GB"/>
              </w:rPr>
            </w:pPr>
            <w:r w:rsidRPr="00C96F60">
              <w:rPr>
                <w:color w:val="000000" w:themeColor="text1"/>
                <w:sz w:val="16"/>
                <w:szCs w:val="16"/>
                <w:lang w:val="en-GB"/>
              </w:rPr>
              <w:t xml:space="preserve">Some news and results from labour market (OJAs) are available online; </w:t>
            </w:r>
            <w:r w:rsidRPr="00C96F60">
              <w:rPr>
                <w:color w:val="FF0000"/>
                <w:sz w:val="16"/>
                <w:szCs w:val="16"/>
                <w:lang w:val="en-GB"/>
              </w:rPr>
              <w:t xml:space="preserve">see </w:t>
            </w:r>
            <w:r w:rsidRPr="00C96F60">
              <w:rPr>
                <w:color w:val="000000" w:themeColor="text1"/>
                <w:sz w:val="16"/>
                <w:szCs w:val="16"/>
                <w:lang w:val="en-GB"/>
              </w:rPr>
              <w:t xml:space="preserve">Chapter </w:t>
            </w:r>
            <w:r w:rsidRPr="00C96F60">
              <w:rPr>
                <w:color w:val="000000" w:themeColor="text1"/>
                <w:sz w:val="16"/>
                <w:szCs w:val="16"/>
                <w:lang w:val="en-GB"/>
              </w:rPr>
              <w:fldChar w:fldCharType="begin"/>
            </w:r>
            <w:r w:rsidRPr="00C96F60">
              <w:rPr>
                <w:color w:val="000000" w:themeColor="text1"/>
                <w:sz w:val="16"/>
                <w:szCs w:val="16"/>
                <w:lang w:val="en-GB"/>
              </w:rPr>
              <w:instrText xml:space="preserve"> REF _Ref38011763 \r \h </w:instrText>
            </w:r>
            <w:r>
              <w:rPr>
                <w:color w:val="000000" w:themeColor="text1"/>
                <w:sz w:val="16"/>
                <w:szCs w:val="16"/>
                <w:lang w:val="en-GB"/>
              </w:rPr>
              <w:instrText xml:space="preserve"> \* MERGEFORMAT </w:instrText>
            </w:r>
            <w:r w:rsidRPr="00C96F60">
              <w:rPr>
                <w:color w:val="000000" w:themeColor="text1"/>
                <w:sz w:val="16"/>
                <w:szCs w:val="16"/>
                <w:lang w:val="en-GB"/>
              </w:rPr>
            </w:r>
            <w:r w:rsidRPr="00C96F60">
              <w:rPr>
                <w:color w:val="000000" w:themeColor="text1"/>
                <w:sz w:val="16"/>
                <w:szCs w:val="16"/>
                <w:lang w:val="en-GB"/>
              </w:rPr>
              <w:fldChar w:fldCharType="separate"/>
            </w:r>
            <w:r>
              <w:rPr>
                <w:color w:val="000000" w:themeColor="text1"/>
                <w:sz w:val="16"/>
                <w:szCs w:val="16"/>
                <w:lang w:val="en-GB"/>
              </w:rPr>
              <w:t>2</w:t>
            </w:r>
            <w:r w:rsidRPr="00C96F60">
              <w:rPr>
                <w:color w:val="000000" w:themeColor="text1"/>
                <w:sz w:val="16"/>
                <w:szCs w:val="16"/>
                <w:lang w:val="en-GB"/>
              </w:rPr>
              <w:fldChar w:fldCharType="end"/>
            </w:r>
          </w:p>
        </w:tc>
      </w:tr>
      <w:tr w:rsidR="00A1630B" w:rsidRPr="00E23A7E" w14:paraId="02803D55" w14:textId="77777777" w:rsidTr="0071797E">
        <w:trPr>
          <w:trHeight w:val="1275"/>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14:paraId="1F20A407" w14:textId="77777777" w:rsidR="00A1630B" w:rsidRPr="00E23A7E" w:rsidRDefault="00A1630B" w:rsidP="0071797E">
            <w:pPr>
              <w:keepNext/>
              <w:keepLines/>
              <w:rPr>
                <w:rFonts w:cs="Arial"/>
                <w:color w:val="000000" w:themeColor="text1"/>
                <w:sz w:val="16"/>
                <w:szCs w:val="16"/>
                <w:lang w:val="en-GB"/>
              </w:rPr>
            </w:pPr>
            <w:r w:rsidRPr="00E23A7E">
              <w:rPr>
                <w:rFonts w:cs="Arial"/>
                <w:b/>
                <w:bCs/>
                <w:color w:val="000000" w:themeColor="text1"/>
                <w:kern w:val="24"/>
                <w:sz w:val="16"/>
                <w:szCs w:val="16"/>
                <w:lang w:val="en-GB"/>
              </w:rPr>
              <w:t>Haver Analytics</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42417403" w14:textId="77777777" w:rsidR="00A1630B" w:rsidRPr="00E23A7E" w:rsidRDefault="006F399D" w:rsidP="0071797E">
            <w:pPr>
              <w:keepNext/>
              <w:keepLines/>
              <w:rPr>
                <w:rFonts w:cs="Arial"/>
                <w:sz w:val="16"/>
                <w:szCs w:val="16"/>
                <w:lang w:val="en-GB"/>
              </w:rPr>
            </w:pPr>
            <w:hyperlink r:id="rId66" w:history="1">
              <w:r w:rsidR="00A1630B" w:rsidRPr="0042077F">
                <w:rPr>
                  <w:rStyle w:val="Hyperlnk"/>
                  <w:rFonts w:cs="Arial"/>
                  <w:kern w:val="24"/>
                  <w:sz w:val="16"/>
                  <w:szCs w:val="16"/>
                  <w:lang w:val="en-GB"/>
                </w:rPr>
                <w:t>http://www.haver.com</w:t>
              </w:r>
            </w:hyperlink>
          </w:p>
          <w:p w14:paraId="640C7E44"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New York, 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4E54D51D" w14:textId="77777777" w:rsidR="00A1630B" w:rsidRPr="00E23A7E" w:rsidRDefault="00A1630B" w:rsidP="003C50B1">
            <w:pPr>
              <w:keepNext/>
              <w:keepLines/>
              <w:numPr>
                <w:ilvl w:val="0"/>
                <w:numId w:val="5"/>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Australia</w:t>
            </w:r>
          </w:p>
          <w:p w14:paraId="27808E48" w14:textId="77777777" w:rsidR="00A1630B" w:rsidRPr="00E23A7E" w:rsidRDefault="00A1630B" w:rsidP="003C50B1">
            <w:pPr>
              <w:keepNext/>
              <w:keepLines/>
              <w:numPr>
                <w:ilvl w:val="0"/>
                <w:numId w:val="5"/>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 xml:space="preserve">Canada </w:t>
            </w:r>
          </w:p>
          <w:p w14:paraId="09DF2458" w14:textId="77777777" w:rsidR="00A1630B" w:rsidRPr="00E23A7E" w:rsidRDefault="00A1630B" w:rsidP="003C50B1">
            <w:pPr>
              <w:keepNext/>
              <w:keepLines/>
              <w:numPr>
                <w:ilvl w:val="0"/>
                <w:numId w:val="5"/>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China</w:t>
            </w:r>
          </w:p>
          <w:p w14:paraId="508202AF" w14:textId="77777777" w:rsidR="00A1630B" w:rsidRPr="00E23A7E" w:rsidRDefault="00A1630B" w:rsidP="003C50B1">
            <w:pPr>
              <w:keepNext/>
              <w:keepLines/>
              <w:numPr>
                <w:ilvl w:val="0"/>
                <w:numId w:val="5"/>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Europe</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26ADCEB0" w14:textId="77777777" w:rsidR="00A1630B" w:rsidRPr="00E23A7E" w:rsidRDefault="00A1630B" w:rsidP="003C50B1">
            <w:pPr>
              <w:keepNext/>
              <w:keepLines/>
              <w:numPr>
                <w:ilvl w:val="0"/>
                <w:numId w:val="5"/>
              </w:numPr>
              <w:tabs>
                <w:tab w:val="clear" w:pos="720"/>
              </w:tabs>
              <w:spacing w:after="0" w:line="240" w:lineRule="auto"/>
              <w:ind w:left="215" w:hanging="215"/>
              <w:contextualSpacing/>
              <w:rPr>
                <w:rFonts w:cs="Arial"/>
                <w:sz w:val="16"/>
                <w:szCs w:val="16"/>
                <w:lang w:val="en-GB"/>
              </w:rPr>
            </w:pPr>
            <w:r w:rsidRPr="00E23A7E">
              <w:rPr>
                <w:rFonts w:cs="Arial"/>
                <w:color w:val="000000"/>
                <w:kern w:val="24"/>
                <w:sz w:val="16"/>
                <w:szCs w:val="16"/>
                <w:lang w:val="en-GB"/>
              </w:rPr>
              <w:t>Japan</w:t>
            </w:r>
          </w:p>
          <w:p w14:paraId="74DF0AFA" w14:textId="77777777" w:rsidR="00A1630B" w:rsidRPr="00E23A7E" w:rsidRDefault="00A1630B" w:rsidP="003C50B1">
            <w:pPr>
              <w:keepNext/>
              <w:keepLines/>
              <w:numPr>
                <w:ilvl w:val="0"/>
                <w:numId w:val="5"/>
              </w:numPr>
              <w:tabs>
                <w:tab w:val="clear" w:pos="720"/>
              </w:tabs>
              <w:spacing w:after="0" w:line="240" w:lineRule="auto"/>
              <w:ind w:left="215" w:hanging="215"/>
              <w:contextualSpacing/>
              <w:rPr>
                <w:rFonts w:cs="Arial"/>
                <w:sz w:val="16"/>
                <w:szCs w:val="16"/>
                <w:lang w:val="en-GB"/>
              </w:rPr>
            </w:pPr>
            <w:r w:rsidRPr="00E23A7E">
              <w:rPr>
                <w:rFonts w:cs="Arial"/>
                <w:color w:val="000000"/>
                <w:kern w:val="24"/>
                <w:sz w:val="16"/>
                <w:szCs w:val="16"/>
                <w:lang w:val="en-GB"/>
              </w:rPr>
              <w:t xml:space="preserve">New Zealand </w:t>
            </w:r>
          </w:p>
          <w:p w14:paraId="2BB51F3E" w14:textId="77777777" w:rsidR="00A1630B" w:rsidRPr="00E23A7E" w:rsidRDefault="00A1630B" w:rsidP="003C50B1">
            <w:pPr>
              <w:keepNext/>
              <w:keepLines/>
              <w:numPr>
                <w:ilvl w:val="0"/>
                <w:numId w:val="5"/>
              </w:numPr>
              <w:tabs>
                <w:tab w:val="clear" w:pos="720"/>
              </w:tabs>
              <w:spacing w:after="0" w:line="240" w:lineRule="auto"/>
              <w:ind w:left="215" w:hanging="215"/>
              <w:contextualSpacing/>
              <w:rPr>
                <w:rFonts w:cs="Arial"/>
                <w:sz w:val="16"/>
                <w:szCs w:val="16"/>
                <w:lang w:val="en-GB"/>
              </w:rPr>
            </w:pPr>
            <w:r w:rsidRPr="00E23A7E">
              <w:rPr>
                <w:rFonts w:cs="Arial"/>
                <w:color w:val="000000"/>
                <w:kern w:val="24"/>
                <w:sz w:val="16"/>
                <w:szCs w:val="16"/>
                <w:lang w:val="en-GB"/>
              </w:rPr>
              <w:t xml:space="preserve">United Kingdom </w:t>
            </w:r>
          </w:p>
          <w:p w14:paraId="5E7C6244" w14:textId="77777777" w:rsidR="00A1630B" w:rsidRPr="00E23A7E" w:rsidRDefault="00A1630B" w:rsidP="003C50B1">
            <w:pPr>
              <w:keepNext/>
              <w:keepLines/>
              <w:numPr>
                <w:ilvl w:val="0"/>
                <w:numId w:val="5"/>
              </w:numPr>
              <w:tabs>
                <w:tab w:val="clear" w:pos="720"/>
              </w:tabs>
              <w:spacing w:after="0" w:line="240" w:lineRule="auto"/>
              <w:ind w:left="215" w:hanging="215"/>
              <w:contextualSpacing/>
              <w:rPr>
                <w:rFonts w:cs="Arial"/>
                <w:sz w:val="16"/>
                <w:szCs w:val="16"/>
                <w:lang w:val="en-GB"/>
              </w:rPr>
            </w:pPr>
            <w:r w:rsidRPr="00E23A7E">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64D2B540"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w:t>
            </w:r>
          </w:p>
        </w:tc>
      </w:tr>
      <w:tr w:rsidR="00A1630B" w:rsidRPr="00E23A7E" w14:paraId="2B7475B7" w14:textId="77777777" w:rsidTr="0071797E">
        <w:trPr>
          <w:trHeight w:val="123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14:paraId="0CBD9AA2" w14:textId="77777777" w:rsidR="00A1630B" w:rsidRPr="00E23A7E" w:rsidRDefault="00A1630B" w:rsidP="0071797E">
            <w:pPr>
              <w:keepNext/>
              <w:keepLines/>
              <w:rPr>
                <w:rFonts w:cs="Arial"/>
                <w:color w:val="000000" w:themeColor="text1"/>
                <w:sz w:val="16"/>
                <w:szCs w:val="16"/>
                <w:lang w:val="en-GB"/>
              </w:rPr>
            </w:pPr>
            <w:r w:rsidRPr="00E23A7E">
              <w:rPr>
                <w:rFonts w:cs="Arial"/>
                <w:b/>
                <w:bCs/>
                <w:color w:val="000000" w:themeColor="text1"/>
                <w:kern w:val="24"/>
                <w:sz w:val="16"/>
                <w:szCs w:val="16"/>
                <w:lang w:val="en-GB"/>
              </w:rPr>
              <w:t>Gartner, Inc.</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60E1E788" w14:textId="77777777" w:rsidR="00A1630B" w:rsidRPr="00E23A7E" w:rsidRDefault="006F399D" w:rsidP="0071797E">
            <w:pPr>
              <w:keepNext/>
              <w:keepLines/>
              <w:rPr>
                <w:rFonts w:cs="Arial"/>
                <w:sz w:val="16"/>
                <w:szCs w:val="16"/>
                <w:lang w:val="en-GB"/>
              </w:rPr>
            </w:pPr>
            <w:hyperlink r:id="rId67" w:history="1">
              <w:r w:rsidR="00A1630B" w:rsidRPr="00E23A7E">
                <w:rPr>
                  <w:rFonts w:cs="Arial"/>
                  <w:color w:val="000000"/>
                  <w:kern w:val="24"/>
                  <w:sz w:val="16"/>
                  <w:szCs w:val="16"/>
                  <w:u w:val="single"/>
                  <w:lang w:val="en-GB"/>
                </w:rPr>
                <w:t>www.gartner.com</w:t>
              </w:r>
            </w:hyperlink>
          </w:p>
          <w:p w14:paraId="557C4375"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Headquarter in Stamford (Connecticut), USA</w:t>
            </w:r>
          </w:p>
          <w:p w14:paraId="1B34C21D"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 </w:t>
            </w:r>
          </w:p>
          <w:p w14:paraId="52078782"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German locations in Munich, Düsseldorf and Frankfurt am Main</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05E6702E" w14:textId="77777777" w:rsidR="00A1630B" w:rsidRPr="00E23A7E" w:rsidRDefault="00A1630B" w:rsidP="003C50B1">
            <w:pPr>
              <w:keepNext/>
              <w:keepLines/>
              <w:numPr>
                <w:ilvl w:val="0"/>
                <w:numId w:val="6"/>
              </w:numPr>
              <w:tabs>
                <w:tab w:val="clear" w:pos="720"/>
              </w:tabs>
              <w:spacing w:after="0" w:line="240" w:lineRule="auto"/>
              <w:ind w:left="177" w:hanging="142"/>
              <w:contextualSpacing/>
              <w:rPr>
                <w:rFonts w:cs="Arial"/>
                <w:sz w:val="16"/>
                <w:szCs w:val="16"/>
                <w:lang w:val="en-GB"/>
              </w:rPr>
            </w:pPr>
            <w:r w:rsidRPr="00E23A7E">
              <w:rPr>
                <w:rFonts w:cs="Arial"/>
                <w:color w:val="000000"/>
                <w:kern w:val="24"/>
                <w:sz w:val="16"/>
                <w:szCs w:val="16"/>
                <w:lang w:val="en-GB"/>
              </w:rPr>
              <w:t>worldwide active</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hideMark/>
          </w:tcPr>
          <w:p w14:paraId="746A420A" w14:textId="77777777" w:rsidR="00A1630B" w:rsidRPr="00E23A7E" w:rsidRDefault="00A1630B" w:rsidP="003C50B1">
            <w:pPr>
              <w:keepNext/>
              <w:keepLines/>
              <w:numPr>
                <w:ilvl w:val="0"/>
                <w:numId w:val="6"/>
              </w:numPr>
              <w:tabs>
                <w:tab w:val="clear" w:pos="720"/>
              </w:tabs>
              <w:spacing w:after="0" w:line="240" w:lineRule="auto"/>
              <w:ind w:left="216" w:hanging="167"/>
              <w:contextualSpacing/>
              <w:rPr>
                <w:rFonts w:cs="Arial"/>
                <w:sz w:val="16"/>
                <w:szCs w:val="16"/>
                <w:lang w:val="en-GB"/>
              </w:rPr>
            </w:pPr>
            <w:r w:rsidRPr="00E23A7E">
              <w:rPr>
                <w:rFonts w:cs="Arial"/>
                <w:color w:val="000000"/>
                <w:kern w:val="24"/>
                <w:sz w:val="16"/>
                <w:szCs w:val="16"/>
                <w:lang w:val="en-GB"/>
              </w:rPr>
              <w:t>Gartner TalentNeuron </w:t>
            </w:r>
            <w:r w:rsidRPr="00E23A7E">
              <w:rPr>
                <w:rFonts w:cs="Arial"/>
                <w:color w:val="000000"/>
                <w:kern w:val="24"/>
                <w:position w:val="7"/>
                <w:sz w:val="16"/>
                <w:szCs w:val="16"/>
                <w:vertAlign w:val="superscript"/>
                <w:lang w:val="en-GB"/>
              </w:rPr>
              <w:t>TM</w:t>
            </w:r>
            <w:r w:rsidRPr="00E23A7E">
              <w:rPr>
                <w:rFonts w:cs="Arial"/>
                <w:color w:val="000000"/>
                <w:kern w:val="24"/>
                <w:sz w:val="16"/>
                <w:szCs w:val="16"/>
                <w:lang w:val="en-GB"/>
              </w:rPr>
              <w:t xml:space="preserve"> (previous: Wanted Analytics)</w:t>
            </w:r>
          </w:p>
        </w:tc>
      </w:tr>
      <w:tr w:rsidR="00A1630B" w:rsidRPr="00E23A7E" w14:paraId="2A377236" w14:textId="77777777" w:rsidTr="0071797E">
        <w:trPr>
          <w:trHeight w:val="95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14:paraId="2DD4BF87" w14:textId="77777777" w:rsidR="00A1630B" w:rsidRPr="00E23A7E" w:rsidRDefault="00A1630B" w:rsidP="0071797E">
            <w:pPr>
              <w:keepNext/>
              <w:keepLines/>
              <w:rPr>
                <w:rFonts w:cs="Arial"/>
                <w:color w:val="000000" w:themeColor="text1"/>
                <w:sz w:val="16"/>
                <w:szCs w:val="16"/>
                <w:lang w:val="en-GB"/>
              </w:rPr>
            </w:pPr>
            <w:r w:rsidRPr="00E23A7E">
              <w:rPr>
                <w:rFonts w:cs="Arial"/>
                <w:b/>
                <w:bCs/>
                <w:color w:val="000000" w:themeColor="text1"/>
                <w:kern w:val="24"/>
                <w:sz w:val="16"/>
                <w:szCs w:val="16"/>
                <w:lang w:val="en-GB"/>
              </w:rPr>
              <w:t xml:space="preserve">Indeed </w:t>
            </w:r>
            <w:r>
              <w:rPr>
                <w:rFonts w:cs="Arial"/>
                <w:b/>
                <w:bCs/>
                <w:color w:val="000000" w:themeColor="text1"/>
                <w:kern w:val="24"/>
                <w:sz w:val="16"/>
                <w:szCs w:val="16"/>
                <w:lang w:val="en-GB"/>
              </w:rPr>
              <w:t>H</w:t>
            </w:r>
            <w:r w:rsidRPr="00E23A7E">
              <w:rPr>
                <w:rFonts w:cs="Arial"/>
                <w:b/>
                <w:bCs/>
                <w:color w:val="000000" w:themeColor="text1"/>
                <w:kern w:val="24"/>
                <w:sz w:val="16"/>
                <w:szCs w:val="16"/>
                <w:lang w:val="en-GB"/>
              </w:rPr>
              <w:t xml:space="preserve">iring </w:t>
            </w:r>
            <w:r>
              <w:rPr>
                <w:rFonts w:cs="Arial"/>
                <w:b/>
                <w:bCs/>
                <w:color w:val="000000" w:themeColor="text1"/>
                <w:kern w:val="24"/>
                <w:sz w:val="16"/>
                <w:szCs w:val="16"/>
                <w:lang w:val="en-GB"/>
              </w:rPr>
              <w:t>L</w:t>
            </w:r>
            <w:r w:rsidRPr="00E23A7E">
              <w:rPr>
                <w:rFonts w:cs="Arial"/>
                <w:b/>
                <w:bCs/>
                <w:color w:val="000000" w:themeColor="text1"/>
                <w:kern w:val="24"/>
                <w:sz w:val="16"/>
                <w:szCs w:val="16"/>
                <w:lang w:val="en-GB"/>
              </w:rPr>
              <w:t xml:space="preserve">ab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55C473E9" w14:textId="77777777" w:rsidR="00A1630B" w:rsidRPr="00E23A7E" w:rsidRDefault="006F399D" w:rsidP="0071797E">
            <w:pPr>
              <w:keepNext/>
              <w:keepLines/>
              <w:rPr>
                <w:rFonts w:cs="Arial"/>
                <w:sz w:val="16"/>
                <w:szCs w:val="16"/>
                <w:lang w:val="en-GB"/>
              </w:rPr>
            </w:pPr>
            <w:hyperlink r:id="rId68" w:history="1">
              <w:r w:rsidR="00A1630B" w:rsidRPr="00AD03A0">
                <w:rPr>
                  <w:rStyle w:val="Hyperlnk"/>
                  <w:rFonts w:cs="Arial"/>
                  <w:sz w:val="16"/>
                  <w:szCs w:val="16"/>
                  <w:lang w:val="en-GB"/>
                </w:rPr>
                <w:t>https://www.hiringlab.org/</w:t>
              </w:r>
            </w:hyperlink>
          </w:p>
          <w:p w14:paraId="6C9F91A0"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Indeed, Inc.</w:t>
            </w:r>
          </w:p>
          <w:p w14:paraId="40A29B1D" w14:textId="77777777" w:rsidR="00A1630B" w:rsidRPr="00E23A7E" w:rsidRDefault="00A1630B" w:rsidP="0071797E">
            <w:pPr>
              <w:keepNext/>
              <w:keepLines/>
              <w:rPr>
                <w:rFonts w:cs="Arial"/>
                <w:sz w:val="16"/>
                <w:szCs w:val="16"/>
                <w:lang w:val="en-GB"/>
              </w:rPr>
            </w:pPr>
            <w:r w:rsidRPr="00E23A7E">
              <w:rPr>
                <w:rFonts w:cs="Arial"/>
                <w:color w:val="000000"/>
                <w:kern w:val="24"/>
                <w:sz w:val="16"/>
                <w:szCs w:val="16"/>
                <w:lang w:val="en-GB"/>
              </w:rPr>
              <w:t>Austin, 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39258845" w14:textId="77777777" w:rsidR="00A1630B" w:rsidRPr="00E23A7E" w:rsidRDefault="00A1630B" w:rsidP="003C50B1">
            <w:pPr>
              <w:keepNext/>
              <w:keepLines/>
              <w:numPr>
                <w:ilvl w:val="0"/>
                <w:numId w:val="7"/>
              </w:numPr>
              <w:tabs>
                <w:tab w:val="clear" w:pos="720"/>
              </w:tabs>
              <w:spacing w:after="0" w:line="240" w:lineRule="auto"/>
              <w:ind w:left="177" w:hanging="177"/>
              <w:contextualSpacing/>
              <w:rPr>
                <w:rFonts w:cs="Arial"/>
                <w:sz w:val="16"/>
                <w:szCs w:val="16"/>
                <w:lang w:val="en-GB"/>
              </w:rPr>
            </w:pPr>
            <w:r w:rsidRPr="00E23A7E">
              <w:rPr>
                <w:rFonts w:cs="Arial"/>
                <w:color w:val="000000"/>
                <w:kern w:val="24"/>
                <w:sz w:val="16"/>
                <w:szCs w:val="16"/>
                <w:lang w:val="en-GB"/>
              </w:rPr>
              <w:t>Australia</w:t>
            </w:r>
          </w:p>
          <w:p w14:paraId="6FE985A5" w14:textId="77777777" w:rsidR="00A1630B" w:rsidRPr="00E23A7E" w:rsidRDefault="00A1630B" w:rsidP="003C50B1">
            <w:pPr>
              <w:keepNext/>
              <w:keepLines/>
              <w:numPr>
                <w:ilvl w:val="0"/>
                <w:numId w:val="7"/>
              </w:numPr>
              <w:tabs>
                <w:tab w:val="clear" w:pos="720"/>
              </w:tabs>
              <w:spacing w:after="0" w:line="240" w:lineRule="auto"/>
              <w:ind w:left="177" w:hanging="177"/>
              <w:contextualSpacing/>
              <w:rPr>
                <w:rFonts w:cs="Arial"/>
                <w:sz w:val="16"/>
                <w:szCs w:val="16"/>
                <w:lang w:val="en-GB"/>
              </w:rPr>
            </w:pPr>
            <w:r w:rsidRPr="00E23A7E">
              <w:rPr>
                <w:rFonts w:cs="Arial"/>
                <w:color w:val="000000"/>
                <w:kern w:val="24"/>
                <w:sz w:val="16"/>
                <w:szCs w:val="16"/>
                <w:lang w:val="en-GB"/>
              </w:rPr>
              <w:t>Canada</w:t>
            </w:r>
          </w:p>
          <w:p w14:paraId="6CB90F30" w14:textId="77777777" w:rsidR="00A1630B" w:rsidRPr="00E23A7E" w:rsidRDefault="00A1630B" w:rsidP="003C50B1">
            <w:pPr>
              <w:keepNext/>
              <w:keepLines/>
              <w:numPr>
                <w:ilvl w:val="0"/>
                <w:numId w:val="7"/>
              </w:numPr>
              <w:tabs>
                <w:tab w:val="clear" w:pos="720"/>
              </w:tabs>
              <w:spacing w:after="0" w:line="240" w:lineRule="auto"/>
              <w:ind w:left="177" w:hanging="177"/>
              <w:contextualSpacing/>
              <w:rPr>
                <w:rFonts w:cs="Arial"/>
                <w:sz w:val="16"/>
                <w:szCs w:val="16"/>
                <w:lang w:val="en-GB"/>
              </w:rPr>
            </w:pPr>
            <w:r w:rsidRPr="00E23A7E">
              <w:rPr>
                <w:rFonts w:cs="Arial"/>
                <w:color w:val="000000"/>
                <w:kern w:val="24"/>
                <w:sz w:val="16"/>
                <w:szCs w:val="16"/>
                <w:lang w:val="en-GB"/>
              </w:rPr>
              <w:t>France</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12889535" w14:textId="77777777" w:rsidR="00A1630B" w:rsidRPr="00E23A7E" w:rsidRDefault="00A1630B" w:rsidP="003C50B1">
            <w:pPr>
              <w:keepNext/>
              <w:keepLines/>
              <w:numPr>
                <w:ilvl w:val="0"/>
                <w:numId w:val="7"/>
              </w:numPr>
              <w:tabs>
                <w:tab w:val="clear" w:pos="720"/>
              </w:tabs>
              <w:spacing w:after="0" w:line="240" w:lineRule="auto"/>
              <w:ind w:left="242" w:hanging="242"/>
              <w:contextualSpacing/>
              <w:rPr>
                <w:rFonts w:cs="Arial"/>
                <w:sz w:val="16"/>
                <w:szCs w:val="16"/>
                <w:lang w:val="en-GB"/>
              </w:rPr>
            </w:pPr>
            <w:r w:rsidRPr="00E23A7E">
              <w:rPr>
                <w:rFonts w:cs="Arial"/>
                <w:color w:val="000000"/>
                <w:kern w:val="24"/>
                <w:sz w:val="16"/>
                <w:szCs w:val="16"/>
                <w:lang w:val="en-GB"/>
              </w:rPr>
              <w:t>Germany</w:t>
            </w:r>
          </w:p>
          <w:p w14:paraId="1CD0D3F8" w14:textId="77777777" w:rsidR="00A1630B" w:rsidRPr="00AD03A0" w:rsidRDefault="00A1630B" w:rsidP="003C50B1">
            <w:pPr>
              <w:keepNext/>
              <w:keepLines/>
              <w:numPr>
                <w:ilvl w:val="0"/>
                <w:numId w:val="7"/>
              </w:numPr>
              <w:tabs>
                <w:tab w:val="clear" w:pos="720"/>
              </w:tabs>
              <w:spacing w:after="0" w:line="240" w:lineRule="auto"/>
              <w:ind w:left="242" w:hanging="242"/>
              <w:contextualSpacing/>
              <w:rPr>
                <w:rFonts w:cs="Arial"/>
                <w:sz w:val="16"/>
                <w:szCs w:val="16"/>
                <w:lang w:val="en-GB"/>
              </w:rPr>
            </w:pPr>
            <w:r>
              <w:rPr>
                <w:rFonts w:cs="Arial"/>
                <w:sz w:val="16"/>
                <w:szCs w:val="16"/>
                <w:lang w:val="en-GB"/>
              </w:rPr>
              <w:t xml:space="preserve">Ireland </w:t>
            </w:r>
          </w:p>
          <w:p w14:paraId="12609009" w14:textId="77777777" w:rsidR="00A1630B" w:rsidRPr="00E23A7E" w:rsidRDefault="00A1630B" w:rsidP="003C50B1">
            <w:pPr>
              <w:keepNext/>
              <w:keepLines/>
              <w:numPr>
                <w:ilvl w:val="0"/>
                <w:numId w:val="7"/>
              </w:numPr>
              <w:tabs>
                <w:tab w:val="clear" w:pos="720"/>
              </w:tabs>
              <w:spacing w:after="0" w:line="240" w:lineRule="auto"/>
              <w:ind w:left="242" w:hanging="242"/>
              <w:contextualSpacing/>
              <w:rPr>
                <w:rFonts w:cs="Arial"/>
                <w:sz w:val="16"/>
                <w:szCs w:val="16"/>
                <w:lang w:val="en-GB"/>
              </w:rPr>
            </w:pPr>
            <w:r w:rsidRPr="00E23A7E">
              <w:rPr>
                <w:rFonts w:cs="Arial"/>
                <w:color w:val="000000"/>
                <w:kern w:val="24"/>
                <w:sz w:val="16"/>
                <w:szCs w:val="16"/>
                <w:lang w:val="en-GB"/>
              </w:rPr>
              <w:t>United Kingdom</w:t>
            </w:r>
          </w:p>
          <w:p w14:paraId="1D8272ED" w14:textId="77777777" w:rsidR="00A1630B" w:rsidRPr="00E23A7E" w:rsidRDefault="00A1630B" w:rsidP="003C50B1">
            <w:pPr>
              <w:keepNext/>
              <w:keepLines/>
              <w:numPr>
                <w:ilvl w:val="0"/>
                <w:numId w:val="7"/>
              </w:numPr>
              <w:tabs>
                <w:tab w:val="clear" w:pos="720"/>
              </w:tabs>
              <w:spacing w:after="0" w:line="240" w:lineRule="auto"/>
              <w:ind w:left="242" w:hanging="242"/>
              <w:contextualSpacing/>
              <w:rPr>
                <w:rFonts w:cs="Arial"/>
                <w:sz w:val="16"/>
                <w:szCs w:val="16"/>
                <w:lang w:val="en-GB"/>
              </w:rPr>
            </w:pPr>
            <w:r w:rsidRPr="00E23A7E">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307FB6C8" w14:textId="77777777" w:rsidR="00A1630B" w:rsidRPr="007A47FE" w:rsidRDefault="00A1630B" w:rsidP="003C50B1">
            <w:pPr>
              <w:keepNext/>
              <w:keepLines/>
              <w:numPr>
                <w:ilvl w:val="0"/>
                <w:numId w:val="7"/>
              </w:numPr>
              <w:tabs>
                <w:tab w:val="clear" w:pos="720"/>
              </w:tabs>
              <w:spacing w:after="0" w:line="240" w:lineRule="auto"/>
              <w:ind w:left="173" w:hanging="142"/>
              <w:contextualSpacing/>
              <w:rPr>
                <w:rFonts w:cs="Arial"/>
                <w:sz w:val="16"/>
                <w:szCs w:val="16"/>
                <w:lang w:val="en-GB"/>
              </w:rPr>
            </w:pPr>
            <w:r w:rsidRPr="00E23A7E">
              <w:rPr>
                <w:rFonts w:cs="Arial"/>
                <w:color w:val="000000"/>
                <w:kern w:val="24"/>
                <w:sz w:val="16"/>
                <w:szCs w:val="16"/>
                <w:lang w:val="en-GB"/>
              </w:rPr>
              <w:t xml:space="preserve">analyses based on indeed’s own job portal </w:t>
            </w:r>
          </w:p>
          <w:p w14:paraId="2E93D17A" w14:textId="77777777" w:rsidR="00A1630B" w:rsidRPr="00AD03A0" w:rsidRDefault="00A1630B" w:rsidP="0071797E">
            <w:pPr>
              <w:keepNext/>
              <w:keepLines/>
              <w:ind w:left="31"/>
              <w:contextualSpacing/>
              <w:rPr>
                <w:rFonts w:cs="Arial"/>
                <w:sz w:val="16"/>
                <w:szCs w:val="16"/>
                <w:lang w:val="en-GB"/>
              </w:rPr>
            </w:pPr>
          </w:p>
          <w:p w14:paraId="77D7FF59" w14:textId="77777777" w:rsidR="00A1630B" w:rsidRPr="00C96F60" w:rsidRDefault="00A1630B" w:rsidP="0071797E">
            <w:pPr>
              <w:keepNext/>
              <w:keepLines/>
              <w:ind w:left="31"/>
              <w:contextualSpacing/>
              <w:rPr>
                <w:color w:val="000000" w:themeColor="text1"/>
                <w:sz w:val="16"/>
                <w:szCs w:val="16"/>
                <w:u w:val="single"/>
                <w:lang w:val="en-GB"/>
              </w:rPr>
            </w:pPr>
            <w:r w:rsidRPr="00C96F60">
              <w:rPr>
                <w:color w:val="000000" w:themeColor="text1"/>
                <w:sz w:val="16"/>
                <w:szCs w:val="16"/>
                <w:u w:val="single"/>
                <w:lang w:val="en-GB"/>
              </w:rPr>
              <w:t>For free:</w:t>
            </w:r>
          </w:p>
          <w:p w14:paraId="346BE4DB" w14:textId="77777777" w:rsidR="00A1630B" w:rsidRPr="00E23A7E" w:rsidRDefault="00A1630B" w:rsidP="0071797E">
            <w:pPr>
              <w:keepNext/>
              <w:keepLines/>
              <w:contextualSpacing/>
              <w:rPr>
                <w:rFonts w:cs="Arial"/>
                <w:sz w:val="16"/>
                <w:szCs w:val="16"/>
                <w:lang w:val="en-GB"/>
              </w:rPr>
            </w:pPr>
            <w:r w:rsidRPr="00C96F60">
              <w:rPr>
                <w:color w:val="000000" w:themeColor="text1"/>
                <w:sz w:val="16"/>
                <w:szCs w:val="16"/>
                <w:lang w:val="en-GB"/>
              </w:rPr>
              <w:t>Some news and results from labour mark</w:t>
            </w:r>
            <w:r>
              <w:rPr>
                <w:color w:val="000000" w:themeColor="text1"/>
                <w:sz w:val="16"/>
                <w:szCs w:val="16"/>
                <w:lang w:val="en-GB"/>
              </w:rPr>
              <w:t xml:space="preserve">et (OJAs) are available online </w:t>
            </w:r>
            <w:r w:rsidRPr="00A61CFF">
              <w:rPr>
                <w:color w:val="FF0000"/>
                <w:sz w:val="16"/>
                <w:szCs w:val="16"/>
                <w:lang w:val="en-GB"/>
              </w:rPr>
              <w:t>see</w:t>
            </w:r>
            <w:r w:rsidRPr="00C96F60">
              <w:rPr>
                <w:color w:val="000000" w:themeColor="text1"/>
                <w:sz w:val="16"/>
                <w:szCs w:val="16"/>
                <w:lang w:val="en-GB"/>
              </w:rPr>
              <w:t xml:space="preserve"> Chapter </w:t>
            </w:r>
            <w:r>
              <w:rPr>
                <w:color w:val="000000" w:themeColor="text1"/>
                <w:sz w:val="16"/>
                <w:szCs w:val="16"/>
                <w:lang w:val="en-GB"/>
              </w:rPr>
              <w:fldChar w:fldCharType="begin"/>
            </w:r>
            <w:r>
              <w:rPr>
                <w:color w:val="000000" w:themeColor="text1"/>
                <w:sz w:val="16"/>
                <w:szCs w:val="16"/>
                <w:lang w:val="en-GB"/>
              </w:rPr>
              <w:instrText xml:space="preserve"> REF _Ref38011763 \r \h </w:instrText>
            </w:r>
            <w:r>
              <w:rPr>
                <w:color w:val="000000" w:themeColor="text1"/>
                <w:sz w:val="16"/>
                <w:szCs w:val="16"/>
                <w:lang w:val="en-GB"/>
              </w:rPr>
            </w:r>
            <w:r>
              <w:rPr>
                <w:color w:val="000000" w:themeColor="text1"/>
                <w:sz w:val="16"/>
                <w:szCs w:val="16"/>
                <w:lang w:val="en-GB"/>
              </w:rPr>
              <w:fldChar w:fldCharType="separate"/>
            </w:r>
            <w:r>
              <w:rPr>
                <w:color w:val="000000" w:themeColor="text1"/>
                <w:sz w:val="16"/>
                <w:szCs w:val="16"/>
                <w:lang w:val="en-GB"/>
              </w:rPr>
              <w:t>2</w:t>
            </w:r>
            <w:r>
              <w:rPr>
                <w:color w:val="000000" w:themeColor="text1"/>
                <w:sz w:val="16"/>
                <w:szCs w:val="16"/>
                <w:lang w:val="en-GB"/>
              </w:rPr>
              <w:fldChar w:fldCharType="end"/>
            </w:r>
          </w:p>
        </w:tc>
      </w:tr>
      <w:tr w:rsidR="00A1630B" w:rsidRPr="00E23A7E" w14:paraId="3848327E" w14:textId="77777777" w:rsidTr="0071797E">
        <w:trPr>
          <w:trHeight w:val="951"/>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tcPr>
          <w:p w14:paraId="2C25547D" w14:textId="77777777" w:rsidR="00A1630B" w:rsidRPr="00E23A7E" w:rsidRDefault="00A1630B" w:rsidP="0071797E">
            <w:pPr>
              <w:keepNext/>
              <w:keepLines/>
              <w:rPr>
                <w:rFonts w:cs="Arial"/>
                <w:b/>
                <w:bCs/>
                <w:color w:val="000000" w:themeColor="text1"/>
                <w:kern w:val="24"/>
                <w:sz w:val="16"/>
                <w:szCs w:val="16"/>
                <w:highlight w:val="yellow"/>
                <w:lang w:val="en-GB"/>
              </w:rPr>
            </w:pPr>
            <w:r w:rsidRPr="00C96F60">
              <w:rPr>
                <w:rFonts w:cs="Arial"/>
                <w:b/>
                <w:bCs/>
                <w:color w:val="000000" w:themeColor="text1"/>
                <w:kern w:val="24"/>
                <w:sz w:val="16"/>
                <w:szCs w:val="16"/>
                <w:lang w:val="en-GB"/>
              </w:rPr>
              <w:t>LinkedIn</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14:paraId="2F271534" w14:textId="77777777" w:rsidR="00A1630B" w:rsidRPr="00C96F60" w:rsidRDefault="006F399D" w:rsidP="0071797E">
            <w:pPr>
              <w:keepNext/>
              <w:keepLines/>
              <w:rPr>
                <w:rFonts w:cs="Arial"/>
                <w:color w:val="000000"/>
                <w:kern w:val="24"/>
                <w:sz w:val="16"/>
                <w:szCs w:val="16"/>
                <w:u w:val="single"/>
                <w:lang w:val="en-GB"/>
              </w:rPr>
            </w:pPr>
            <w:hyperlink r:id="rId69" w:history="1">
              <w:r w:rsidR="00A1630B" w:rsidRPr="00C96F60">
                <w:rPr>
                  <w:rStyle w:val="Hyperlnk"/>
                  <w:rFonts w:cs="Arial"/>
                  <w:kern w:val="24"/>
                  <w:sz w:val="16"/>
                  <w:szCs w:val="16"/>
                  <w:lang w:val="en-GB"/>
                </w:rPr>
                <w:t>https://economicgraph.linkedin.com</w:t>
              </w:r>
            </w:hyperlink>
            <w:r w:rsidR="00A1630B" w:rsidRPr="00C96F60">
              <w:rPr>
                <w:rFonts w:cs="Arial"/>
                <w:color w:val="000000"/>
                <w:kern w:val="24"/>
                <w:sz w:val="16"/>
                <w:szCs w:val="16"/>
                <w:u w:val="single"/>
                <w:lang w:val="en-GB"/>
              </w:rPr>
              <w:t xml:space="preserve"> </w:t>
            </w:r>
          </w:p>
          <w:p w14:paraId="096544E9" w14:textId="77777777" w:rsidR="00A1630B" w:rsidRPr="00C96F60" w:rsidRDefault="00A1630B" w:rsidP="0071797E">
            <w:pPr>
              <w:keepNext/>
              <w:keepLines/>
              <w:rPr>
                <w:rFonts w:cs="Arial"/>
                <w:color w:val="000000"/>
                <w:kern w:val="24"/>
                <w:sz w:val="16"/>
                <w:szCs w:val="16"/>
                <w:u w:val="single"/>
                <w:lang w:val="en-GB"/>
              </w:rPr>
            </w:pPr>
          </w:p>
          <w:p w14:paraId="0D114A08" w14:textId="77777777" w:rsidR="00A1630B" w:rsidRPr="00E23A7E" w:rsidRDefault="00A1630B" w:rsidP="0071797E">
            <w:pPr>
              <w:keepNext/>
              <w:keepLines/>
              <w:rPr>
                <w:highlight w:val="yellow"/>
              </w:rPr>
            </w:pPr>
            <w:r w:rsidRPr="00C96F60">
              <w:rPr>
                <w:rStyle w:val="Hyperlnk"/>
                <w:rFonts w:cs="Arial"/>
                <w:kern w:val="24"/>
                <w:sz w:val="16"/>
                <w:szCs w:val="16"/>
                <w:lang w:val="en-GB"/>
              </w:rPr>
              <w:t>https://www.linkedin.com/news/daily-rundown/</w:t>
            </w:r>
            <w:r w:rsidRPr="00E23A7E">
              <w:t xml:space="preserve"> </w:t>
            </w:r>
          </w:p>
        </w:tc>
        <w:tc>
          <w:tcPr>
            <w:tcW w:w="0" w:type="auto"/>
            <w:gridSpan w:val="2"/>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14:paraId="6B51CEE6" w14:textId="77777777" w:rsidR="00A1630B" w:rsidRDefault="00A1630B" w:rsidP="003C50B1">
            <w:pPr>
              <w:keepNext/>
              <w:keepLines/>
              <w:numPr>
                <w:ilvl w:val="0"/>
                <w:numId w:val="7"/>
              </w:numPr>
              <w:tabs>
                <w:tab w:val="clear" w:pos="720"/>
              </w:tabs>
              <w:spacing w:after="0" w:line="240" w:lineRule="auto"/>
              <w:ind w:left="242" w:hanging="242"/>
              <w:contextualSpacing/>
              <w:rPr>
                <w:rFonts w:cs="Arial"/>
                <w:color w:val="000000"/>
                <w:kern w:val="24"/>
                <w:sz w:val="16"/>
                <w:szCs w:val="16"/>
                <w:lang w:val="en-GB"/>
              </w:rPr>
            </w:pPr>
            <w:r>
              <w:rPr>
                <w:rFonts w:cs="Arial"/>
                <w:color w:val="000000"/>
                <w:kern w:val="24"/>
                <w:sz w:val="16"/>
                <w:szCs w:val="16"/>
                <w:lang w:val="en-GB"/>
              </w:rPr>
              <w:t xml:space="preserve">Europe </w:t>
            </w:r>
            <w:r w:rsidRPr="00ED7CA2">
              <w:rPr>
                <w:rFonts w:cs="Arial"/>
                <w:i/>
                <w:color w:val="FF0000"/>
                <w:kern w:val="24"/>
                <w:sz w:val="16"/>
                <w:szCs w:val="16"/>
                <w:lang w:val="en-GB"/>
              </w:rPr>
              <w:t>(new; coverage unclear)</w:t>
            </w:r>
            <w:r>
              <w:rPr>
                <w:rFonts w:cs="Arial"/>
                <w:color w:val="000000"/>
                <w:kern w:val="24"/>
                <w:sz w:val="16"/>
                <w:szCs w:val="16"/>
                <w:lang w:val="en-GB"/>
              </w:rPr>
              <w:t xml:space="preserve"> </w:t>
            </w:r>
          </w:p>
          <w:p w14:paraId="3C7B3E06" w14:textId="77777777" w:rsidR="00A1630B" w:rsidRPr="00C96F60" w:rsidRDefault="00A1630B" w:rsidP="003C50B1">
            <w:pPr>
              <w:keepNext/>
              <w:keepLines/>
              <w:numPr>
                <w:ilvl w:val="0"/>
                <w:numId w:val="7"/>
              </w:numPr>
              <w:tabs>
                <w:tab w:val="clear" w:pos="720"/>
              </w:tabs>
              <w:spacing w:after="0" w:line="240" w:lineRule="auto"/>
              <w:ind w:left="242" w:hanging="242"/>
              <w:contextualSpacing/>
              <w:rPr>
                <w:rFonts w:cs="Arial"/>
                <w:color w:val="000000"/>
                <w:kern w:val="24"/>
                <w:sz w:val="16"/>
                <w:szCs w:val="16"/>
                <w:lang w:val="en-GB"/>
              </w:rPr>
            </w:pPr>
            <w:r w:rsidRPr="00C96F60">
              <w:rPr>
                <w:rFonts w:cs="Arial"/>
                <w:color w:val="000000"/>
                <w:kern w:val="24"/>
                <w:sz w:val="16"/>
                <w:szCs w:val="16"/>
                <w:lang w:val="en-GB"/>
              </w:rPr>
              <w:t>India</w:t>
            </w:r>
          </w:p>
          <w:p w14:paraId="5F073861" w14:textId="77777777" w:rsidR="00A1630B" w:rsidRPr="00C96F60" w:rsidRDefault="00A1630B" w:rsidP="003C50B1">
            <w:pPr>
              <w:keepNext/>
              <w:keepLines/>
              <w:numPr>
                <w:ilvl w:val="0"/>
                <w:numId w:val="7"/>
              </w:numPr>
              <w:tabs>
                <w:tab w:val="clear" w:pos="720"/>
              </w:tabs>
              <w:spacing w:after="0" w:line="240" w:lineRule="auto"/>
              <w:ind w:left="242" w:hanging="242"/>
              <w:contextualSpacing/>
              <w:rPr>
                <w:rFonts w:cs="Arial"/>
                <w:color w:val="000000"/>
                <w:kern w:val="24"/>
                <w:sz w:val="16"/>
                <w:szCs w:val="16"/>
                <w:lang w:val="en-GB"/>
              </w:rPr>
            </w:pPr>
            <w:r w:rsidRPr="00C96F60">
              <w:rPr>
                <w:rFonts w:cs="Arial"/>
                <w:color w:val="000000"/>
                <w:kern w:val="24"/>
                <w:sz w:val="16"/>
                <w:szCs w:val="16"/>
                <w:lang w:val="en-GB"/>
              </w:rPr>
              <w:t>United Kingdom</w:t>
            </w:r>
          </w:p>
          <w:p w14:paraId="330AD707" w14:textId="77777777" w:rsidR="00A1630B" w:rsidRPr="00C96F60" w:rsidRDefault="00A1630B" w:rsidP="003C50B1">
            <w:pPr>
              <w:keepNext/>
              <w:keepLines/>
              <w:numPr>
                <w:ilvl w:val="0"/>
                <w:numId w:val="7"/>
              </w:numPr>
              <w:tabs>
                <w:tab w:val="clear" w:pos="720"/>
              </w:tabs>
              <w:spacing w:after="0" w:line="240" w:lineRule="auto"/>
              <w:ind w:left="242" w:hanging="242"/>
              <w:contextualSpacing/>
              <w:rPr>
                <w:rFonts w:cs="Arial"/>
                <w:color w:val="000000"/>
                <w:kern w:val="24"/>
                <w:sz w:val="16"/>
                <w:szCs w:val="16"/>
                <w:lang w:val="en-GB"/>
              </w:rPr>
            </w:pPr>
            <w:r w:rsidRPr="00C96F60">
              <w:rPr>
                <w:rFonts w:cs="Arial"/>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D9D9D9"/>
            <w:tcMar>
              <w:top w:w="15" w:type="dxa"/>
              <w:left w:w="35" w:type="dxa"/>
              <w:bottom w:w="0" w:type="dxa"/>
              <w:right w:w="35" w:type="dxa"/>
            </w:tcMar>
          </w:tcPr>
          <w:p w14:paraId="41E7EFB3" w14:textId="77777777" w:rsidR="00A1630B" w:rsidRPr="00C96F60" w:rsidRDefault="00A1630B" w:rsidP="003C50B1">
            <w:pPr>
              <w:keepNext/>
              <w:keepLines/>
              <w:numPr>
                <w:ilvl w:val="0"/>
                <w:numId w:val="7"/>
              </w:numPr>
              <w:tabs>
                <w:tab w:val="clear" w:pos="720"/>
              </w:tabs>
              <w:spacing w:after="0" w:line="240" w:lineRule="auto"/>
              <w:ind w:left="173" w:hanging="142"/>
              <w:contextualSpacing/>
              <w:rPr>
                <w:rFonts w:cs="Arial"/>
                <w:color w:val="000000"/>
                <w:kern w:val="24"/>
                <w:sz w:val="16"/>
                <w:szCs w:val="16"/>
                <w:lang w:val="en-GB"/>
              </w:rPr>
            </w:pPr>
            <w:r w:rsidRPr="00C96F60">
              <w:rPr>
                <w:rFonts w:cs="Arial"/>
                <w:color w:val="000000"/>
                <w:kern w:val="24"/>
                <w:sz w:val="16"/>
                <w:szCs w:val="16"/>
                <w:lang w:val="en-GB"/>
              </w:rPr>
              <w:t>Economic graph</w:t>
            </w:r>
          </w:p>
          <w:p w14:paraId="79E37CCB" w14:textId="77777777" w:rsidR="00A1630B" w:rsidRPr="00C96F60" w:rsidRDefault="00A1630B" w:rsidP="0071797E">
            <w:pPr>
              <w:keepNext/>
              <w:keepLines/>
              <w:contextualSpacing/>
              <w:rPr>
                <w:rFonts w:cs="Arial"/>
                <w:color w:val="000000"/>
                <w:kern w:val="24"/>
                <w:sz w:val="16"/>
                <w:szCs w:val="16"/>
                <w:lang w:val="en-GB"/>
              </w:rPr>
            </w:pPr>
          </w:p>
          <w:p w14:paraId="27375EA0" w14:textId="77777777" w:rsidR="00A1630B" w:rsidRPr="00C96F60" w:rsidRDefault="00A1630B" w:rsidP="0071797E">
            <w:pPr>
              <w:keepNext/>
              <w:keepLines/>
              <w:contextualSpacing/>
              <w:rPr>
                <w:rFonts w:cs="Arial"/>
                <w:color w:val="000000"/>
                <w:kern w:val="24"/>
                <w:sz w:val="16"/>
                <w:szCs w:val="16"/>
                <w:lang w:val="en-GB"/>
              </w:rPr>
            </w:pPr>
            <w:r>
              <w:rPr>
                <w:rFonts w:cs="Arial"/>
                <w:color w:val="000000"/>
                <w:kern w:val="24"/>
                <w:sz w:val="16"/>
                <w:szCs w:val="16"/>
                <w:u w:val="single"/>
                <w:lang w:val="en-GB"/>
              </w:rPr>
              <w:t xml:space="preserve">For </w:t>
            </w:r>
            <w:proofErr w:type="gramStart"/>
            <w:r>
              <w:rPr>
                <w:rFonts w:cs="Arial"/>
                <w:color w:val="000000"/>
                <w:kern w:val="24"/>
                <w:sz w:val="16"/>
                <w:szCs w:val="16"/>
                <w:u w:val="single"/>
                <w:lang w:val="en-GB"/>
              </w:rPr>
              <w:t>free:</w:t>
            </w:r>
            <w:proofErr w:type="gramEnd"/>
            <w:r w:rsidRPr="00C96F60">
              <w:rPr>
                <w:rFonts w:cs="Arial"/>
                <w:color w:val="FF0000"/>
                <w:kern w:val="24"/>
                <w:sz w:val="16"/>
                <w:szCs w:val="16"/>
                <w:lang w:val="en-GB"/>
              </w:rPr>
              <w:t xml:space="preserve"> monthly </w:t>
            </w:r>
            <w:r w:rsidRPr="00C96F60">
              <w:rPr>
                <w:rFonts w:cs="Arial"/>
                <w:color w:val="000000"/>
                <w:kern w:val="24"/>
                <w:sz w:val="16"/>
                <w:szCs w:val="16"/>
                <w:lang w:val="en-GB"/>
              </w:rPr>
              <w:t>LinkedIn Workforce Report; monthly report on hiring, skills, and migration trends in the U.S., the U.K., and India</w:t>
            </w:r>
            <w:r>
              <w:rPr>
                <w:rFonts w:cs="Arial"/>
                <w:color w:val="000000"/>
                <w:kern w:val="24"/>
                <w:sz w:val="16"/>
                <w:szCs w:val="16"/>
                <w:lang w:val="en-GB"/>
              </w:rPr>
              <w:t>. Also updated news</w:t>
            </w:r>
            <w:r w:rsidRPr="00C96F60">
              <w:rPr>
                <w:rFonts w:cs="Arial"/>
                <w:color w:val="000000"/>
                <w:kern w:val="24"/>
                <w:sz w:val="16"/>
                <w:szCs w:val="16"/>
                <w:lang w:val="en-GB"/>
              </w:rPr>
              <w:t xml:space="preserve"> </w:t>
            </w:r>
            <w:r>
              <w:rPr>
                <w:rFonts w:cs="Arial"/>
                <w:color w:val="000000"/>
                <w:kern w:val="24"/>
                <w:sz w:val="16"/>
                <w:szCs w:val="16"/>
                <w:lang w:val="en-GB"/>
              </w:rPr>
              <w:t xml:space="preserve">as irregular web population; </w:t>
            </w:r>
          </w:p>
          <w:p w14:paraId="1235E2BD" w14:textId="77777777" w:rsidR="00A1630B" w:rsidRPr="00C96F60" w:rsidRDefault="00A1630B" w:rsidP="0071797E">
            <w:pPr>
              <w:keepNext/>
              <w:keepLines/>
              <w:contextualSpacing/>
              <w:rPr>
                <w:rFonts w:cs="Arial"/>
                <w:color w:val="000000"/>
                <w:kern w:val="24"/>
                <w:sz w:val="16"/>
                <w:szCs w:val="16"/>
                <w:lang w:val="en-GB"/>
              </w:rPr>
            </w:pPr>
            <w:proofErr w:type="gramStart"/>
            <w:r w:rsidRPr="00C96F60">
              <w:rPr>
                <w:rFonts w:cs="Arial"/>
                <w:color w:val="FF0000"/>
                <w:kern w:val="24"/>
                <w:sz w:val="16"/>
                <w:szCs w:val="16"/>
                <w:lang w:val="en-GB"/>
              </w:rPr>
              <w:t>see</w:t>
            </w:r>
            <w:proofErr w:type="gramEnd"/>
            <w:r w:rsidRPr="00C96F60">
              <w:rPr>
                <w:rFonts w:cs="Arial"/>
                <w:color w:val="FF0000"/>
                <w:kern w:val="24"/>
                <w:sz w:val="16"/>
                <w:szCs w:val="16"/>
                <w:lang w:val="en-GB"/>
              </w:rPr>
              <w:t xml:space="preserve"> </w:t>
            </w:r>
            <w:r w:rsidRPr="00A61CFF">
              <w:rPr>
                <w:rFonts w:cs="Arial"/>
                <w:color w:val="000000" w:themeColor="text1"/>
                <w:kern w:val="24"/>
                <w:sz w:val="16"/>
                <w:szCs w:val="16"/>
                <w:lang w:val="en-GB"/>
              </w:rPr>
              <w:t xml:space="preserve">Chapter </w:t>
            </w:r>
            <w:r w:rsidRPr="00A61CFF">
              <w:rPr>
                <w:rFonts w:cs="Arial"/>
                <w:color w:val="000000" w:themeColor="text1"/>
                <w:kern w:val="24"/>
                <w:sz w:val="16"/>
                <w:szCs w:val="16"/>
                <w:lang w:val="en-GB"/>
              </w:rPr>
              <w:fldChar w:fldCharType="begin"/>
            </w:r>
            <w:r w:rsidRPr="00A61CFF">
              <w:rPr>
                <w:rFonts w:cs="Arial"/>
                <w:color w:val="000000" w:themeColor="text1"/>
                <w:kern w:val="24"/>
                <w:sz w:val="16"/>
                <w:szCs w:val="16"/>
                <w:lang w:val="en-GB"/>
              </w:rPr>
              <w:instrText xml:space="preserve"> REF _Ref38013277 \r \h </w:instrText>
            </w:r>
            <w:r w:rsidRPr="00A61CFF">
              <w:rPr>
                <w:rFonts w:cs="Arial"/>
                <w:color w:val="000000" w:themeColor="text1"/>
                <w:kern w:val="24"/>
                <w:sz w:val="16"/>
                <w:szCs w:val="16"/>
                <w:lang w:val="en-GB"/>
              </w:rPr>
            </w:r>
            <w:r w:rsidRPr="00A61CFF">
              <w:rPr>
                <w:rFonts w:cs="Arial"/>
                <w:color w:val="000000" w:themeColor="text1"/>
                <w:kern w:val="24"/>
                <w:sz w:val="16"/>
                <w:szCs w:val="16"/>
                <w:lang w:val="en-GB"/>
              </w:rPr>
              <w:fldChar w:fldCharType="separate"/>
            </w:r>
            <w:r>
              <w:rPr>
                <w:rFonts w:cs="Arial"/>
                <w:color w:val="000000" w:themeColor="text1"/>
                <w:kern w:val="24"/>
                <w:sz w:val="16"/>
                <w:szCs w:val="16"/>
                <w:lang w:val="en-GB"/>
              </w:rPr>
              <w:t>2</w:t>
            </w:r>
            <w:r w:rsidRPr="00A61CFF">
              <w:rPr>
                <w:rFonts w:cs="Arial"/>
                <w:color w:val="000000" w:themeColor="text1"/>
                <w:kern w:val="24"/>
                <w:sz w:val="16"/>
                <w:szCs w:val="16"/>
                <w:lang w:val="en-GB"/>
              </w:rPr>
              <w:fldChar w:fldCharType="end"/>
            </w:r>
            <w:r>
              <w:rPr>
                <w:rFonts w:cs="Arial"/>
                <w:color w:val="000000" w:themeColor="text1"/>
                <w:kern w:val="24"/>
                <w:sz w:val="16"/>
                <w:szCs w:val="16"/>
                <w:lang w:val="en-GB"/>
              </w:rPr>
              <w:t>.</w:t>
            </w:r>
          </w:p>
        </w:tc>
      </w:tr>
      <w:tr w:rsidR="00A1630B" w:rsidRPr="00E23A7E" w14:paraId="2B9CA292" w14:textId="77777777" w:rsidTr="0071797E">
        <w:trPr>
          <w:trHeight w:val="176"/>
        </w:trPr>
        <w:tc>
          <w:tcPr>
            <w:tcW w:w="0" w:type="auto"/>
            <w:tcBorders>
              <w:top w:val="single" w:sz="8" w:space="0" w:color="FFFFFF"/>
              <w:left w:val="single" w:sz="8" w:space="0" w:color="FFFFFF"/>
              <w:bottom w:val="single" w:sz="8" w:space="0" w:color="FFFFFF"/>
              <w:right w:val="single" w:sz="8" w:space="0" w:color="FFFFFF"/>
            </w:tcBorders>
            <w:shd w:val="clear" w:color="auto" w:fill="BFBFBF"/>
            <w:tcMar>
              <w:top w:w="15" w:type="dxa"/>
              <w:left w:w="35" w:type="dxa"/>
              <w:bottom w:w="0" w:type="dxa"/>
              <w:right w:w="35" w:type="dxa"/>
            </w:tcMar>
            <w:hideMark/>
          </w:tcPr>
          <w:p w14:paraId="44C5F0B4" w14:textId="77777777" w:rsidR="00A1630B" w:rsidRPr="00E23A7E" w:rsidRDefault="00A1630B" w:rsidP="0071797E">
            <w:pPr>
              <w:keepNext/>
              <w:keepLines/>
              <w:rPr>
                <w:rFonts w:cs="Arial"/>
                <w:color w:val="000000" w:themeColor="text1"/>
                <w:sz w:val="16"/>
                <w:szCs w:val="16"/>
                <w:lang w:val="en-GB"/>
              </w:rPr>
            </w:pPr>
            <w:r w:rsidRPr="00E23A7E">
              <w:rPr>
                <w:rFonts w:cs="Arial"/>
                <w:b/>
                <w:bCs/>
                <w:color w:val="000000" w:themeColor="text1"/>
                <w:kern w:val="24"/>
                <w:sz w:val="16"/>
                <w:szCs w:val="16"/>
                <w:lang w:val="en-GB"/>
              </w:rPr>
              <w:t>Textkernel</w:t>
            </w:r>
          </w:p>
          <w:p w14:paraId="78AFF690" w14:textId="77777777" w:rsidR="00A1630B" w:rsidRPr="00E23A7E" w:rsidRDefault="00A1630B" w:rsidP="0071797E">
            <w:pPr>
              <w:keepNext/>
              <w:keepLines/>
              <w:spacing w:line="176" w:lineRule="atLeast"/>
              <w:rPr>
                <w:rFonts w:cs="Arial"/>
                <w:color w:val="000000" w:themeColor="text1"/>
                <w:sz w:val="16"/>
                <w:szCs w:val="16"/>
                <w:lang w:val="en-GB"/>
              </w:rPr>
            </w:pPr>
            <w:r w:rsidRPr="00E23A7E">
              <w:rPr>
                <w:rFonts w:cs="Arial"/>
                <w:b/>
                <w:bCs/>
                <w:color w:val="000000" w:themeColor="text1"/>
                <w:kern w:val="24"/>
                <w:sz w:val="16"/>
                <w:szCs w:val="16"/>
                <w:lang w:val="en-GB"/>
              </w:rPr>
              <w:t>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1192F5F7" w14:textId="77777777" w:rsidR="00A1630B" w:rsidRPr="00E23A7E" w:rsidRDefault="006F399D" w:rsidP="0071797E">
            <w:pPr>
              <w:keepNext/>
              <w:keepLines/>
              <w:rPr>
                <w:rFonts w:cs="Arial"/>
                <w:sz w:val="16"/>
                <w:szCs w:val="16"/>
                <w:lang w:val="en-GB"/>
              </w:rPr>
            </w:pPr>
            <w:hyperlink r:id="rId70" w:history="1">
              <w:r w:rsidR="00A1630B" w:rsidRPr="00E23A7E">
                <w:rPr>
                  <w:rFonts w:cs="Arial"/>
                  <w:color w:val="000000"/>
                  <w:kern w:val="24"/>
                  <w:sz w:val="16"/>
                  <w:szCs w:val="16"/>
                  <w:u w:val="single"/>
                  <w:lang w:val="en-GB"/>
                </w:rPr>
                <w:t>https://www.textkernel.com</w:t>
              </w:r>
            </w:hyperlink>
            <w:r w:rsidR="00A1630B" w:rsidRPr="00E23A7E">
              <w:rPr>
                <w:rFonts w:cs="Arial"/>
                <w:color w:val="000000"/>
                <w:kern w:val="24"/>
                <w:sz w:val="16"/>
                <w:szCs w:val="16"/>
                <w:lang w:val="en-GB"/>
              </w:rPr>
              <w:t xml:space="preserve"> </w:t>
            </w:r>
          </w:p>
          <w:p w14:paraId="4DF2BDC0" w14:textId="77777777" w:rsidR="00A1630B" w:rsidRPr="00E23A7E" w:rsidRDefault="00A1630B" w:rsidP="0071797E">
            <w:pPr>
              <w:keepNext/>
              <w:keepLines/>
              <w:spacing w:line="176" w:lineRule="atLeast"/>
              <w:rPr>
                <w:rFonts w:cs="Arial"/>
                <w:color w:val="000000"/>
                <w:kern w:val="24"/>
                <w:sz w:val="16"/>
                <w:szCs w:val="16"/>
                <w:lang w:val="en-GB"/>
              </w:rPr>
            </w:pPr>
            <w:r w:rsidRPr="00E23A7E">
              <w:rPr>
                <w:rFonts w:cs="Arial"/>
                <w:color w:val="000000"/>
                <w:kern w:val="24"/>
                <w:sz w:val="16"/>
                <w:szCs w:val="16"/>
                <w:lang w:val="en-GB"/>
              </w:rPr>
              <w:t>Amsterdam, Netherlands</w:t>
            </w:r>
          </w:p>
          <w:p w14:paraId="7466515A" w14:textId="77777777" w:rsidR="00A1630B" w:rsidRPr="008A259F" w:rsidRDefault="00A1630B" w:rsidP="0071797E">
            <w:pPr>
              <w:keepNext/>
              <w:keepLines/>
              <w:spacing w:line="176" w:lineRule="atLeast"/>
              <w:rPr>
                <w:rFonts w:cs="Arial"/>
                <w:color w:val="000000"/>
                <w:kern w:val="24"/>
                <w:sz w:val="16"/>
                <w:szCs w:val="16"/>
                <w:lang w:val="sv-SE"/>
                <w:rPrChange w:id="582" w:author="Elezovic Suad PMU/MFS-S" w:date="2020-09-18T15:03:00Z">
                  <w:rPr>
                    <w:rFonts w:cs="Arial"/>
                    <w:color w:val="000000"/>
                    <w:kern w:val="24"/>
                    <w:sz w:val="16"/>
                    <w:szCs w:val="16"/>
                    <w:lang w:val="en-GB"/>
                  </w:rPr>
                </w:rPrChange>
              </w:rPr>
            </w:pPr>
            <w:r w:rsidRPr="008A259F">
              <w:rPr>
                <w:rFonts w:cs="Arial"/>
                <w:color w:val="000000"/>
                <w:kern w:val="24"/>
                <w:sz w:val="16"/>
                <w:szCs w:val="16"/>
                <w:lang w:val="sv-SE"/>
                <w:rPrChange w:id="583" w:author="Elezovic Suad PMU/MFS-S" w:date="2020-09-18T15:03:00Z">
                  <w:rPr>
                    <w:rFonts w:cs="Arial"/>
                    <w:color w:val="000000"/>
                    <w:kern w:val="24"/>
                    <w:sz w:val="16"/>
                    <w:szCs w:val="16"/>
                    <w:lang w:val="en-GB"/>
                  </w:rPr>
                </w:rPrChange>
              </w:rPr>
              <w:t>London, UK</w:t>
            </w:r>
          </w:p>
          <w:p w14:paraId="144BEB66" w14:textId="77777777" w:rsidR="00A1630B" w:rsidRPr="008A259F" w:rsidRDefault="00A1630B" w:rsidP="0071797E">
            <w:pPr>
              <w:keepNext/>
              <w:keepLines/>
              <w:spacing w:line="176" w:lineRule="atLeast"/>
              <w:rPr>
                <w:rFonts w:cs="Arial"/>
                <w:color w:val="000000"/>
                <w:kern w:val="24"/>
                <w:sz w:val="16"/>
                <w:szCs w:val="16"/>
                <w:lang w:val="sv-SE"/>
                <w:rPrChange w:id="584" w:author="Elezovic Suad PMU/MFS-S" w:date="2020-09-18T15:03:00Z">
                  <w:rPr>
                    <w:rFonts w:cs="Arial"/>
                    <w:color w:val="000000"/>
                    <w:kern w:val="24"/>
                    <w:sz w:val="16"/>
                    <w:szCs w:val="16"/>
                    <w:lang w:val="en-GB"/>
                  </w:rPr>
                </w:rPrChange>
              </w:rPr>
            </w:pPr>
            <w:r w:rsidRPr="008A259F">
              <w:rPr>
                <w:rFonts w:cs="Arial"/>
                <w:color w:val="000000"/>
                <w:kern w:val="24"/>
                <w:sz w:val="16"/>
                <w:szCs w:val="16"/>
                <w:lang w:val="sv-SE"/>
                <w:rPrChange w:id="585" w:author="Elezovic Suad PMU/MFS-S" w:date="2020-09-18T15:03:00Z">
                  <w:rPr>
                    <w:rFonts w:cs="Arial"/>
                    <w:color w:val="000000"/>
                    <w:kern w:val="24"/>
                    <w:sz w:val="16"/>
                    <w:szCs w:val="16"/>
                    <w:lang w:val="en-GB"/>
                  </w:rPr>
                </w:rPrChange>
              </w:rPr>
              <w:t>Düsseldorf, DE</w:t>
            </w:r>
          </w:p>
          <w:p w14:paraId="3F926BB7" w14:textId="77777777" w:rsidR="00A1630B" w:rsidRPr="008A259F" w:rsidRDefault="00A1630B" w:rsidP="0071797E">
            <w:pPr>
              <w:keepNext/>
              <w:keepLines/>
              <w:spacing w:line="176" w:lineRule="atLeast"/>
              <w:rPr>
                <w:rFonts w:cs="Arial"/>
                <w:sz w:val="16"/>
                <w:szCs w:val="16"/>
                <w:lang w:val="sv-SE"/>
                <w:rPrChange w:id="586" w:author="Elezovic Suad PMU/MFS-S" w:date="2020-09-18T15:03:00Z">
                  <w:rPr>
                    <w:rFonts w:cs="Arial"/>
                    <w:sz w:val="16"/>
                    <w:szCs w:val="16"/>
                    <w:lang w:val="en-GB"/>
                  </w:rPr>
                </w:rPrChange>
              </w:rPr>
            </w:pPr>
            <w:r w:rsidRPr="008A259F">
              <w:rPr>
                <w:rFonts w:cs="Arial"/>
                <w:color w:val="000000"/>
                <w:kern w:val="24"/>
                <w:sz w:val="16"/>
                <w:szCs w:val="16"/>
                <w:lang w:val="sv-SE"/>
                <w:rPrChange w:id="587" w:author="Elezovic Suad PMU/MFS-S" w:date="2020-09-18T15:03:00Z">
                  <w:rPr>
                    <w:rFonts w:cs="Arial"/>
                    <w:color w:val="000000"/>
                    <w:kern w:val="24"/>
                    <w:sz w:val="16"/>
                    <w:szCs w:val="16"/>
                    <w:lang w:val="en-GB"/>
                  </w:rPr>
                </w:rPrChange>
              </w:rPr>
              <w:t>Paris, FR</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6F3B2624" w14:textId="77777777" w:rsidR="00A1630B" w:rsidRPr="00E23A7E" w:rsidRDefault="00A1630B" w:rsidP="0071797E">
            <w:pPr>
              <w:keepNext/>
              <w:keepLines/>
              <w:rPr>
                <w:rFonts w:cs="Arial"/>
                <w:sz w:val="16"/>
                <w:szCs w:val="16"/>
                <w:lang w:val="en-GB"/>
              </w:rPr>
            </w:pPr>
            <w:r>
              <w:rPr>
                <w:rFonts w:cs="Arial"/>
                <w:color w:val="000000"/>
                <w:kern w:val="24"/>
                <w:sz w:val="16"/>
                <w:szCs w:val="16"/>
                <w:lang w:val="en-GB"/>
              </w:rPr>
              <w:t>Data for Europe a</w:t>
            </w:r>
            <w:r w:rsidRPr="00E23A7E">
              <w:rPr>
                <w:rFonts w:cs="Arial"/>
                <w:color w:val="000000"/>
                <w:kern w:val="24"/>
                <w:sz w:val="16"/>
                <w:szCs w:val="16"/>
                <w:lang w:val="en-GB"/>
              </w:rPr>
              <w:t>nd North America:</w:t>
            </w:r>
          </w:p>
          <w:p w14:paraId="4B332B0A" w14:textId="77777777" w:rsidR="00A1630B" w:rsidRPr="00E23A7E" w:rsidRDefault="00A1630B" w:rsidP="003C50B1">
            <w:pPr>
              <w:keepNext/>
              <w:keepLines/>
              <w:numPr>
                <w:ilvl w:val="0"/>
                <w:numId w:val="8"/>
              </w:numPr>
              <w:tabs>
                <w:tab w:val="clear" w:pos="720"/>
              </w:tabs>
              <w:spacing w:after="0" w:line="240" w:lineRule="auto"/>
              <w:ind w:left="217" w:hanging="217"/>
              <w:contextualSpacing/>
              <w:rPr>
                <w:rFonts w:cs="Arial"/>
                <w:sz w:val="16"/>
                <w:szCs w:val="16"/>
                <w:lang w:val="en-GB"/>
              </w:rPr>
            </w:pPr>
            <w:r w:rsidRPr="00E23A7E">
              <w:rPr>
                <w:rFonts w:cs="Arial"/>
                <w:color w:val="000000"/>
                <w:kern w:val="24"/>
                <w:sz w:val="16"/>
                <w:szCs w:val="16"/>
                <w:lang w:val="en-GB"/>
              </w:rPr>
              <w:t>Austria</w:t>
            </w:r>
          </w:p>
          <w:p w14:paraId="0506F122" w14:textId="77777777" w:rsidR="00A1630B" w:rsidRPr="00E23A7E" w:rsidRDefault="00A1630B" w:rsidP="003C50B1">
            <w:pPr>
              <w:keepNext/>
              <w:keepLines/>
              <w:numPr>
                <w:ilvl w:val="0"/>
                <w:numId w:val="8"/>
              </w:numPr>
              <w:tabs>
                <w:tab w:val="clear" w:pos="720"/>
              </w:tabs>
              <w:spacing w:after="0" w:line="240" w:lineRule="auto"/>
              <w:ind w:left="217" w:hanging="217"/>
              <w:contextualSpacing/>
              <w:rPr>
                <w:rFonts w:cs="Arial"/>
                <w:sz w:val="16"/>
                <w:szCs w:val="16"/>
                <w:lang w:val="en-GB"/>
              </w:rPr>
            </w:pPr>
            <w:r w:rsidRPr="00E23A7E">
              <w:rPr>
                <w:rFonts w:cs="Arial"/>
                <w:color w:val="000000"/>
                <w:kern w:val="24"/>
                <w:sz w:val="16"/>
                <w:szCs w:val="16"/>
                <w:lang w:val="en-GB"/>
              </w:rPr>
              <w:t>Belgium</w:t>
            </w:r>
          </w:p>
          <w:p w14:paraId="765D584D" w14:textId="77777777" w:rsidR="00A1630B" w:rsidRPr="00E23A7E" w:rsidRDefault="00A1630B" w:rsidP="003C50B1">
            <w:pPr>
              <w:keepNext/>
              <w:keepLines/>
              <w:numPr>
                <w:ilvl w:val="0"/>
                <w:numId w:val="8"/>
              </w:numPr>
              <w:tabs>
                <w:tab w:val="clear" w:pos="720"/>
              </w:tabs>
              <w:spacing w:after="0" w:line="240" w:lineRule="auto"/>
              <w:ind w:left="217" w:hanging="217"/>
              <w:contextualSpacing/>
              <w:rPr>
                <w:rFonts w:cs="Arial"/>
                <w:sz w:val="16"/>
                <w:szCs w:val="16"/>
                <w:lang w:val="en-GB"/>
              </w:rPr>
            </w:pPr>
            <w:r w:rsidRPr="00E23A7E">
              <w:rPr>
                <w:rFonts w:cs="Arial"/>
                <w:color w:val="000000"/>
                <w:kern w:val="24"/>
                <w:sz w:val="16"/>
                <w:szCs w:val="16"/>
                <w:lang w:val="en-GB"/>
              </w:rPr>
              <w:t>Canada</w:t>
            </w:r>
          </w:p>
          <w:p w14:paraId="76116F97" w14:textId="77777777" w:rsidR="00A1630B" w:rsidRPr="00E23A7E" w:rsidRDefault="00A1630B" w:rsidP="003C50B1">
            <w:pPr>
              <w:keepNext/>
              <w:keepLines/>
              <w:numPr>
                <w:ilvl w:val="0"/>
                <w:numId w:val="8"/>
              </w:numPr>
              <w:tabs>
                <w:tab w:val="clear" w:pos="720"/>
              </w:tabs>
              <w:spacing w:after="0" w:line="240" w:lineRule="auto"/>
              <w:ind w:left="217" w:hanging="217"/>
              <w:contextualSpacing/>
              <w:rPr>
                <w:rFonts w:cs="Arial"/>
                <w:sz w:val="16"/>
                <w:szCs w:val="16"/>
                <w:lang w:val="en-GB"/>
              </w:rPr>
            </w:pPr>
            <w:r w:rsidRPr="00E23A7E">
              <w:rPr>
                <w:rFonts w:cs="Arial"/>
                <w:color w:val="000000"/>
                <w:kern w:val="24"/>
                <w:sz w:val="16"/>
                <w:szCs w:val="16"/>
                <w:lang w:val="en-GB"/>
              </w:rPr>
              <w:t>France</w:t>
            </w:r>
          </w:p>
          <w:p w14:paraId="15F2EA2C" w14:textId="77777777" w:rsidR="00A1630B" w:rsidRPr="00E23A7E" w:rsidRDefault="00A1630B" w:rsidP="003C50B1">
            <w:pPr>
              <w:keepNext/>
              <w:keepLines/>
              <w:numPr>
                <w:ilvl w:val="0"/>
                <w:numId w:val="8"/>
              </w:numPr>
              <w:tabs>
                <w:tab w:val="clear" w:pos="720"/>
              </w:tabs>
              <w:spacing w:after="0" w:line="176" w:lineRule="atLeast"/>
              <w:ind w:left="217" w:hanging="217"/>
              <w:contextualSpacing/>
              <w:rPr>
                <w:rFonts w:cs="Arial"/>
                <w:sz w:val="16"/>
                <w:szCs w:val="16"/>
                <w:lang w:val="en-GB"/>
              </w:rPr>
            </w:pPr>
            <w:r w:rsidRPr="00E23A7E">
              <w:rPr>
                <w:rFonts w:cs="Arial"/>
                <w:color w:val="000000"/>
                <w:kern w:val="24"/>
                <w:sz w:val="16"/>
                <w:szCs w:val="16"/>
                <w:lang w:val="en-GB"/>
              </w:rPr>
              <w:t xml:space="preserve">Germany </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230E4645" w14:textId="77777777" w:rsidR="00A1630B" w:rsidRPr="00E23A7E" w:rsidRDefault="00A1630B" w:rsidP="0071797E">
            <w:pPr>
              <w:keepNext/>
              <w:keepLines/>
              <w:contextualSpacing/>
              <w:rPr>
                <w:rFonts w:cs="Arial"/>
                <w:sz w:val="28"/>
                <w:szCs w:val="28"/>
                <w:lang w:val="en-GB"/>
              </w:rPr>
            </w:pPr>
          </w:p>
          <w:p w14:paraId="75AA85F4" w14:textId="77777777" w:rsidR="00A1630B" w:rsidRPr="00E23A7E" w:rsidRDefault="00A1630B" w:rsidP="003C50B1">
            <w:pPr>
              <w:keepNext/>
              <w:keepLines/>
              <w:numPr>
                <w:ilvl w:val="0"/>
                <w:numId w:val="8"/>
              </w:numPr>
              <w:tabs>
                <w:tab w:val="clear" w:pos="720"/>
              </w:tabs>
              <w:spacing w:after="0" w:line="240" w:lineRule="auto"/>
              <w:ind w:left="217" w:hanging="241"/>
              <w:contextualSpacing/>
              <w:rPr>
                <w:rFonts w:cs="Arial"/>
                <w:sz w:val="16"/>
                <w:szCs w:val="16"/>
                <w:lang w:val="en-GB"/>
              </w:rPr>
            </w:pPr>
            <w:r w:rsidRPr="00E23A7E">
              <w:rPr>
                <w:rFonts w:cs="Arial"/>
                <w:color w:val="000000"/>
                <w:kern w:val="24"/>
                <w:sz w:val="16"/>
                <w:szCs w:val="16"/>
                <w:lang w:val="en-GB"/>
              </w:rPr>
              <w:t>Italy</w:t>
            </w:r>
          </w:p>
          <w:p w14:paraId="29E1C705" w14:textId="77777777" w:rsidR="00A1630B" w:rsidRPr="00E23A7E" w:rsidRDefault="00A1630B" w:rsidP="003C50B1">
            <w:pPr>
              <w:keepNext/>
              <w:keepLines/>
              <w:numPr>
                <w:ilvl w:val="0"/>
                <w:numId w:val="8"/>
              </w:numPr>
              <w:tabs>
                <w:tab w:val="clear" w:pos="720"/>
              </w:tabs>
              <w:spacing w:after="0" w:line="240" w:lineRule="auto"/>
              <w:ind w:left="217" w:hanging="241"/>
              <w:contextualSpacing/>
              <w:rPr>
                <w:rFonts w:cs="Arial"/>
                <w:sz w:val="16"/>
                <w:szCs w:val="16"/>
                <w:lang w:val="en-GB"/>
              </w:rPr>
            </w:pPr>
            <w:r w:rsidRPr="00E23A7E">
              <w:rPr>
                <w:rFonts w:cs="Arial"/>
                <w:color w:val="000000"/>
                <w:kern w:val="24"/>
                <w:sz w:val="16"/>
                <w:szCs w:val="16"/>
                <w:lang w:val="en-GB"/>
              </w:rPr>
              <w:t>Netherlands</w:t>
            </w:r>
          </w:p>
          <w:p w14:paraId="559CDB83" w14:textId="77777777" w:rsidR="00A1630B" w:rsidRPr="00E23A7E" w:rsidRDefault="00A1630B" w:rsidP="003C50B1">
            <w:pPr>
              <w:keepNext/>
              <w:keepLines/>
              <w:numPr>
                <w:ilvl w:val="0"/>
                <w:numId w:val="8"/>
              </w:numPr>
              <w:tabs>
                <w:tab w:val="clear" w:pos="720"/>
              </w:tabs>
              <w:spacing w:after="0" w:line="240" w:lineRule="auto"/>
              <w:ind w:left="217" w:hanging="241"/>
              <w:contextualSpacing/>
              <w:rPr>
                <w:rFonts w:cs="Arial"/>
                <w:sz w:val="16"/>
                <w:szCs w:val="16"/>
                <w:lang w:val="en-GB"/>
              </w:rPr>
            </w:pPr>
            <w:r w:rsidRPr="00E23A7E">
              <w:rPr>
                <w:rFonts w:cs="Arial"/>
                <w:color w:val="000000"/>
                <w:kern w:val="24"/>
                <w:sz w:val="16"/>
                <w:szCs w:val="16"/>
                <w:lang w:val="en-GB"/>
              </w:rPr>
              <w:t>Spain</w:t>
            </w:r>
          </w:p>
          <w:p w14:paraId="7D9E227A" w14:textId="77777777" w:rsidR="00A1630B" w:rsidRPr="00E23A7E" w:rsidRDefault="00A1630B" w:rsidP="003C50B1">
            <w:pPr>
              <w:keepNext/>
              <w:keepLines/>
              <w:numPr>
                <w:ilvl w:val="0"/>
                <w:numId w:val="8"/>
              </w:numPr>
              <w:tabs>
                <w:tab w:val="clear" w:pos="720"/>
              </w:tabs>
              <w:spacing w:after="0" w:line="240" w:lineRule="auto"/>
              <w:ind w:left="217" w:hanging="241"/>
              <w:contextualSpacing/>
              <w:rPr>
                <w:rFonts w:cs="Arial"/>
                <w:sz w:val="16"/>
                <w:szCs w:val="16"/>
                <w:lang w:val="en-GB"/>
              </w:rPr>
            </w:pPr>
            <w:r w:rsidRPr="00E23A7E">
              <w:rPr>
                <w:rFonts w:cs="Arial"/>
                <w:color w:val="000000"/>
                <w:kern w:val="24"/>
                <w:sz w:val="16"/>
                <w:szCs w:val="16"/>
                <w:lang w:val="en-GB"/>
              </w:rPr>
              <w:t>United Kingdom</w:t>
            </w:r>
          </w:p>
          <w:p w14:paraId="369DA61F" w14:textId="77777777" w:rsidR="00A1630B" w:rsidRPr="00E23A7E" w:rsidRDefault="00A1630B" w:rsidP="003C50B1">
            <w:pPr>
              <w:keepNext/>
              <w:keepLines/>
              <w:numPr>
                <w:ilvl w:val="0"/>
                <w:numId w:val="8"/>
              </w:numPr>
              <w:tabs>
                <w:tab w:val="clear" w:pos="720"/>
              </w:tabs>
              <w:spacing w:after="0" w:line="176" w:lineRule="atLeast"/>
              <w:ind w:left="217" w:hanging="241"/>
              <w:contextualSpacing/>
              <w:rPr>
                <w:rFonts w:cs="Arial"/>
                <w:sz w:val="16"/>
                <w:szCs w:val="16"/>
                <w:lang w:val="en-GB"/>
              </w:rPr>
            </w:pPr>
            <w:r w:rsidRPr="00E23A7E">
              <w:rPr>
                <w:b/>
                <w:bCs/>
                <w:color w:val="000000"/>
                <w:kern w:val="24"/>
                <w:sz w:val="16"/>
                <w:szCs w:val="16"/>
                <w:lang w:val="en-GB"/>
              </w:rPr>
              <w:t>USA</w:t>
            </w:r>
          </w:p>
        </w:tc>
        <w:tc>
          <w:tcPr>
            <w:tcW w:w="0" w:type="auto"/>
            <w:tcBorders>
              <w:top w:val="single" w:sz="8" w:space="0" w:color="FFFFFF"/>
              <w:left w:val="single" w:sz="8" w:space="0" w:color="FFFFFF"/>
              <w:bottom w:val="single" w:sz="8" w:space="0" w:color="FFFFFF"/>
              <w:right w:val="single" w:sz="8" w:space="0" w:color="FFFFFF"/>
            </w:tcBorders>
            <w:shd w:val="clear" w:color="auto" w:fill="F2F2F2"/>
            <w:tcMar>
              <w:top w:w="15" w:type="dxa"/>
              <w:left w:w="35" w:type="dxa"/>
              <w:bottom w:w="0" w:type="dxa"/>
              <w:right w:w="35" w:type="dxa"/>
            </w:tcMar>
            <w:hideMark/>
          </w:tcPr>
          <w:p w14:paraId="58FABA38" w14:textId="77777777" w:rsidR="00A1630B" w:rsidRPr="00E23A7E" w:rsidRDefault="00A1630B" w:rsidP="003C50B1">
            <w:pPr>
              <w:keepNext/>
              <w:keepLines/>
              <w:numPr>
                <w:ilvl w:val="0"/>
                <w:numId w:val="8"/>
              </w:numPr>
              <w:tabs>
                <w:tab w:val="clear" w:pos="720"/>
              </w:tabs>
              <w:spacing w:after="0" w:line="176" w:lineRule="atLeast"/>
              <w:ind w:left="135" w:hanging="104"/>
              <w:contextualSpacing/>
              <w:rPr>
                <w:rFonts w:cs="Arial"/>
                <w:sz w:val="16"/>
                <w:szCs w:val="16"/>
                <w:lang w:val="en-GB"/>
              </w:rPr>
            </w:pPr>
            <w:r w:rsidRPr="00E23A7E">
              <w:rPr>
                <w:rFonts w:cs="Arial"/>
                <w:color w:val="000000"/>
                <w:kern w:val="24"/>
                <w:sz w:val="16"/>
                <w:szCs w:val="16"/>
                <w:lang w:val="en-GB"/>
              </w:rPr>
              <w:t>Jobfeed</w:t>
            </w:r>
          </w:p>
          <w:p w14:paraId="25C6D0B6" w14:textId="77777777" w:rsidR="00A1630B" w:rsidRDefault="00A1630B" w:rsidP="0071797E">
            <w:pPr>
              <w:keepNext/>
              <w:keepLines/>
              <w:spacing w:line="176" w:lineRule="atLeast"/>
              <w:contextualSpacing/>
              <w:rPr>
                <w:rFonts w:cs="Arial"/>
                <w:color w:val="000000"/>
                <w:kern w:val="24"/>
                <w:sz w:val="16"/>
                <w:szCs w:val="16"/>
                <w:lang w:val="en-GB"/>
              </w:rPr>
            </w:pPr>
            <w:r>
              <w:rPr>
                <w:rFonts w:cs="Arial"/>
                <w:color w:val="000000"/>
                <w:kern w:val="24"/>
                <w:sz w:val="16"/>
                <w:szCs w:val="16"/>
                <w:lang w:val="en-GB"/>
              </w:rPr>
              <w:t xml:space="preserve">DE: </w:t>
            </w:r>
            <w:hyperlink r:id="rId71" w:history="1">
              <w:r w:rsidRPr="00BA34CF">
                <w:rPr>
                  <w:rStyle w:val="Hyperlnk"/>
                  <w:rFonts w:cs="Arial"/>
                  <w:kern w:val="24"/>
                  <w:sz w:val="16"/>
                  <w:szCs w:val="16"/>
                  <w:lang w:val="en-GB"/>
                </w:rPr>
                <w:t>https://www.jobfeed.de</w:t>
              </w:r>
            </w:hyperlink>
            <w:r>
              <w:rPr>
                <w:rFonts w:cs="Arial"/>
                <w:color w:val="000000"/>
                <w:kern w:val="24"/>
                <w:sz w:val="16"/>
                <w:szCs w:val="16"/>
                <w:lang w:val="en-GB"/>
              </w:rPr>
              <w:t xml:space="preserve"> </w:t>
            </w:r>
          </w:p>
          <w:p w14:paraId="57418BD7" w14:textId="77777777" w:rsidR="00A1630B" w:rsidRDefault="00A1630B" w:rsidP="0071797E">
            <w:pPr>
              <w:keepNext/>
              <w:keepLines/>
              <w:spacing w:line="176" w:lineRule="atLeast"/>
              <w:contextualSpacing/>
              <w:rPr>
                <w:rFonts w:cs="Arial"/>
                <w:color w:val="000000"/>
                <w:kern w:val="24"/>
                <w:sz w:val="16"/>
                <w:szCs w:val="16"/>
                <w:lang w:val="en-GB"/>
              </w:rPr>
            </w:pPr>
            <w:r>
              <w:rPr>
                <w:rFonts w:cs="Arial"/>
                <w:color w:val="000000"/>
                <w:kern w:val="24"/>
                <w:sz w:val="16"/>
                <w:szCs w:val="16"/>
                <w:lang w:val="en-GB"/>
              </w:rPr>
              <w:t xml:space="preserve">US: </w:t>
            </w:r>
            <w:hyperlink r:id="rId72" w:history="1">
              <w:r w:rsidRPr="00BA34CF">
                <w:rPr>
                  <w:rStyle w:val="Hyperlnk"/>
                  <w:rFonts w:cs="Arial"/>
                  <w:kern w:val="24"/>
                  <w:sz w:val="16"/>
                  <w:szCs w:val="16"/>
                  <w:lang w:val="en-GB"/>
                </w:rPr>
                <w:t>https://us.jobfeed.com</w:t>
              </w:r>
            </w:hyperlink>
            <w:r>
              <w:rPr>
                <w:rFonts w:cs="Arial"/>
                <w:color w:val="000000"/>
                <w:kern w:val="24"/>
                <w:sz w:val="16"/>
                <w:szCs w:val="16"/>
                <w:lang w:val="en-GB"/>
              </w:rPr>
              <w:t xml:space="preserve"> </w:t>
            </w:r>
          </w:p>
          <w:p w14:paraId="089E9A04" w14:textId="77777777" w:rsidR="00A1630B" w:rsidRDefault="00A1630B" w:rsidP="0071797E">
            <w:pPr>
              <w:keepNext/>
              <w:keepLines/>
              <w:spacing w:line="176" w:lineRule="atLeast"/>
              <w:contextualSpacing/>
              <w:rPr>
                <w:rFonts w:cs="Arial"/>
                <w:color w:val="000000"/>
                <w:kern w:val="24"/>
                <w:sz w:val="16"/>
                <w:szCs w:val="16"/>
                <w:lang w:val="en-GB"/>
              </w:rPr>
            </w:pPr>
            <w:r w:rsidRPr="00117594">
              <w:rPr>
                <w:rFonts w:cs="Arial"/>
                <w:color w:val="000000"/>
                <w:kern w:val="24"/>
                <w:sz w:val="16"/>
                <w:szCs w:val="16"/>
                <w:lang w:val="en-GB"/>
              </w:rPr>
              <w:t>…</w:t>
            </w:r>
          </w:p>
          <w:p w14:paraId="478735F0" w14:textId="77777777" w:rsidR="00A1630B" w:rsidRDefault="00A1630B" w:rsidP="0071797E">
            <w:pPr>
              <w:keepNext/>
              <w:keepLines/>
              <w:spacing w:line="176" w:lineRule="atLeast"/>
              <w:contextualSpacing/>
              <w:rPr>
                <w:rFonts w:cs="Arial"/>
                <w:color w:val="000000"/>
                <w:kern w:val="24"/>
                <w:sz w:val="16"/>
                <w:szCs w:val="16"/>
                <w:lang w:val="en-GB"/>
              </w:rPr>
            </w:pPr>
          </w:p>
          <w:p w14:paraId="292D11A7" w14:textId="77777777" w:rsidR="00A1630B" w:rsidRDefault="00A1630B" w:rsidP="0071797E">
            <w:pPr>
              <w:keepNext/>
              <w:keepLines/>
              <w:spacing w:line="176" w:lineRule="atLeast"/>
              <w:contextualSpacing/>
              <w:rPr>
                <w:rFonts w:cs="Arial"/>
                <w:color w:val="000000"/>
                <w:kern w:val="24"/>
                <w:sz w:val="16"/>
                <w:szCs w:val="16"/>
                <w:lang w:val="en-GB"/>
              </w:rPr>
            </w:pPr>
            <w:r w:rsidRPr="00A61CFF">
              <w:rPr>
                <w:rFonts w:cs="Arial"/>
                <w:color w:val="000000"/>
                <w:kern w:val="24"/>
                <w:sz w:val="16"/>
                <w:szCs w:val="16"/>
                <w:u w:val="single"/>
                <w:lang w:val="en-GB"/>
              </w:rPr>
              <w:t>For free:</w:t>
            </w:r>
            <w:r>
              <w:rPr>
                <w:rFonts w:cs="Arial"/>
                <w:color w:val="000000"/>
                <w:kern w:val="24"/>
                <w:sz w:val="16"/>
                <w:szCs w:val="16"/>
                <w:lang w:val="en-GB"/>
              </w:rPr>
              <w:t xml:space="preserve"> </w:t>
            </w:r>
            <w:r w:rsidRPr="00800E78">
              <w:rPr>
                <w:rFonts w:cs="Arial"/>
                <w:color w:val="FF0000"/>
                <w:kern w:val="24"/>
                <w:sz w:val="16"/>
                <w:szCs w:val="16"/>
                <w:lang w:val="en-GB"/>
              </w:rPr>
              <w:t xml:space="preserve">weekly </w:t>
            </w:r>
            <w:r>
              <w:rPr>
                <w:rFonts w:cs="Arial"/>
                <w:color w:val="000000"/>
                <w:kern w:val="24"/>
                <w:sz w:val="16"/>
                <w:szCs w:val="16"/>
                <w:lang w:val="en-GB"/>
              </w:rPr>
              <w:t xml:space="preserve">update of OJAs development for the most </w:t>
            </w:r>
            <w:r w:rsidRPr="00A61CFF">
              <w:rPr>
                <w:rFonts w:cs="Arial"/>
                <w:kern w:val="24"/>
                <w:sz w:val="16"/>
                <w:szCs w:val="16"/>
                <w:lang w:val="en-GB"/>
              </w:rPr>
              <w:t xml:space="preserve">countries </w:t>
            </w:r>
            <w:r>
              <w:rPr>
                <w:rFonts w:cs="Arial"/>
                <w:kern w:val="24"/>
                <w:sz w:val="16"/>
                <w:szCs w:val="16"/>
                <w:lang w:val="en-GB"/>
              </w:rPr>
              <w:t xml:space="preserve">mentioned in the left column </w:t>
            </w:r>
            <w:r w:rsidRPr="00A61CFF">
              <w:rPr>
                <w:rFonts w:cs="Arial"/>
                <w:kern w:val="24"/>
                <w:sz w:val="16"/>
                <w:szCs w:val="16"/>
                <w:lang w:val="en-GB"/>
              </w:rPr>
              <w:t xml:space="preserve">in </w:t>
            </w:r>
            <w:r w:rsidRPr="00800E78">
              <w:rPr>
                <w:rFonts w:cs="Arial"/>
                <w:color w:val="FF0000"/>
                <w:kern w:val="24"/>
                <w:sz w:val="16"/>
                <w:szCs w:val="16"/>
                <w:lang w:val="en-GB"/>
              </w:rPr>
              <w:t>graphs</w:t>
            </w:r>
            <w:r>
              <w:rPr>
                <w:rFonts w:cs="Arial"/>
                <w:color w:val="000000"/>
                <w:kern w:val="24"/>
                <w:sz w:val="16"/>
                <w:szCs w:val="16"/>
                <w:lang w:val="en-GB"/>
              </w:rPr>
              <w:t xml:space="preserve"> </w:t>
            </w:r>
            <w:r w:rsidRPr="00A61CFF">
              <w:rPr>
                <w:rFonts w:cs="Arial"/>
                <w:color w:val="000000"/>
                <w:kern w:val="24"/>
                <w:sz w:val="16"/>
                <w:szCs w:val="16"/>
                <w:lang w:val="en-GB"/>
              </w:rPr>
              <w:t>(</w:t>
            </w:r>
            <w:r w:rsidRPr="007A47FE">
              <w:rPr>
                <w:rFonts w:cs="Arial"/>
                <w:color w:val="FF0000"/>
                <w:kern w:val="24"/>
                <w:sz w:val="16"/>
                <w:szCs w:val="16"/>
                <w:lang w:val="en-GB"/>
              </w:rPr>
              <w:t xml:space="preserve">see </w:t>
            </w:r>
            <w:r>
              <w:rPr>
                <w:rFonts w:cs="Arial"/>
                <w:color w:val="000000"/>
                <w:kern w:val="24"/>
                <w:sz w:val="16"/>
                <w:szCs w:val="16"/>
                <w:lang w:val="en-GB"/>
              </w:rPr>
              <w:t xml:space="preserve">Chapter </w:t>
            </w:r>
            <w:r>
              <w:rPr>
                <w:rFonts w:cs="Arial"/>
                <w:color w:val="000000"/>
                <w:kern w:val="24"/>
                <w:sz w:val="16"/>
                <w:szCs w:val="16"/>
                <w:lang w:val="en-GB"/>
              </w:rPr>
              <w:fldChar w:fldCharType="begin"/>
            </w:r>
            <w:r>
              <w:rPr>
                <w:rFonts w:cs="Arial"/>
                <w:color w:val="000000"/>
                <w:kern w:val="24"/>
                <w:sz w:val="16"/>
                <w:szCs w:val="16"/>
                <w:lang w:val="en-GB"/>
              </w:rPr>
              <w:instrText xml:space="preserve"> REF _Ref38013451 \r \h </w:instrText>
            </w:r>
            <w:r>
              <w:rPr>
                <w:rFonts w:cs="Arial"/>
                <w:color w:val="000000"/>
                <w:kern w:val="24"/>
                <w:sz w:val="16"/>
                <w:szCs w:val="16"/>
                <w:lang w:val="en-GB"/>
              </w:rPr>
            </w:r>
            <w:r>
              <w:rPr>
                <w:rFonts w:cs="Arial"/>
                <w:color w:val="000000"/>
                <w:kern w:val="24"/>
                <w:sz w:val="16"/>
                <w:szCs w:val="16"/>
                <w:lang w:val="en-GB"/>
              </w:rPr>
              <w:fldChar w:fldCharType="separate"/>
            </w:r>
            <w:r>
              <w:rPr>
                <w:rFonts w:cs="Arial"/>
                <w:color w:val="000000"/>
                <w:kern w:val="24"/>
                <w:sz w:val="16"/>
                <w:szCs w:val="16"/>
                <w:lang w:val="en-GB"/>
              </w:rPr>
              <w:t>2</w:t>
            </w:r>
            <w:r>
              <w:rPr>
                <w:rFonts w:cs="Arial"/>
                <w:color w:val="000000"/>
                <w:kern w:val="24"/>
                <w:sz w:val="16"/>
                <w:szCs w:val="16"/>
                <w:lang w:val="en-GB"/>
              </w:rPr>
              <w:fldChar w:fldCharType="end"/>
            </w:r>
            <w:r w:rsidRPr="00A61CFF">
              <w:rPr>
                <w:rFonts w:cs="Arial"/>
                <w:color w:val="000000"/>
                <w:kern w:val="24"/>
                <w:sz w:val="16"/>
                <w:szCs w:val="16"/>
                <w:lang w:val="en-GB"/>
              </w:rPr>
              <w:t>)</w:t>
            </w:r>
          </w:p>
          <w:p w14:paraId="410B08DD" w14:textId="77777777" w:rsidR="00A1630B" w:rsidRDefault="00A1630B" w:rsidP="0071797E">
            <w:pPr>
              <w:keepNext/>
              <w:keepLines/>
              <w:spacing w:line="176" w:lineRule="atLeast"/>
              <w:contextualSpacing/>
              <w:rPr>
                <w:rFonts w:cs="Arial"/>
                <w:color w:val="000000"/>
                <w:kern w:val="24"/>
                <w:sz w:val="16"/>
                <w:szCs w:val="16"/>
                <w:lang w:val="en-GB"/>
              </w:rPr>
            </w:pPr>
          </w:p>
          <w:p w14:paraId="5F5FCDEA" w14:textId="77777777" w:rsidR="00A1630B" w:rsidRPr="00A61CFF" w:rsidRDefault="00A1630B" w:rsidP="0071797E">
            <w:pPr>
              <w:keepNext/>
              <w:keepLines/>
              <w:spacing w:line="176" w:lineRule="atLeast"/>
              <w:contextualSpacing/>
              <w:rPr>
                <w:rFonts w:cs="Arial"/>
                <w:kern w:val="24"/>
                <w:sz w:val="16"/>
                <w:szCs w:val="16"/>
                <w:lang w:val="en-GB"/>
              </w:rPr>
            </w:pPr>
            <w:r w:rsidRPr="00A61CFF">
              <w:rPr>
                <w:rFonts w:cs="Arial"/>
                <w:kern w:val="24"/>
                <w:sz w:val="16"/>
                <w:szCs w:val="16"/>
                <w:lang w:val="en-GB"/>
              </w:rPr>
              <w:t>Apart from that:</w:t>
            </w:r>
          </w:p>
          <w:p w14:paraId="796B7CB8" w14:textId="77777777" w:rsidR="00A1630B" w:rsidRPr="00E23A7E" w:rsidRDefault="00A1630B" w:rsidP="0071797E">
            <w:pPr>
              <w:keepNext/>
              <w:keepLines/>
              <w:spacing w:line="176" w:lineRule="atLeast"/>
              <w:contextualSpacing/>
              <w:rPr>
                <w:rFonts w:cs="Arial"/>
                <w:sz w:val="16"/>
                <w:szCs w:val="16"/>
                <w:lang w:val="en-GB"/>
              </w:rPr>
            </w:pPr>
            <w:r w:rsidRPr="00A61CFF">
              <w:rPr>
                <w:rFonts w:cs="Arial"/>
                <w:kern w:val="24"/>
                <w:sz w:val="16"/>
                <w:szCs w:val="16"/>
                <w:lang w:val="en-GB"/>
              </w:rPr>
              <w:t>No press releases with results from jobfeed (only demo</w:t>
            </w:r>
            <w:r>
              <w:rPr>
                <w:rFonts w:cs="Arial"/>
                <w:kern w:val="24"/>
                <w:sz w:val="16"/>
                <w:szCs w:val="16"/>
                <w:lang w:val="en-GB"/>
              </w:rPr>
              <w:t xml:space="preserve"> </w:t>
            </w:r>
            <w:r w:rsidRPr="00A61CFF">
              <w:rPr>
                <w:rFonts w:cs="Arial"/>
                <w:kern w:val="24"/>
                <w:sz w:val="16"/>
                <w:szCs w:val="16"/>
                <w:lang w:val="en-GB"/>
              </w:rPr>
              <w:t>versions can be requested)</w:t>
            </w:r>
          </w:p>
        </w:tc>
      </w:tr>
    </w:tbl>
    <w:p w14:paraId="007EE5A8" w14:textId="5F2D8732" w:rsidR="00A1630B" w:rsidRDefault="00A1630B" w:rsidP="00E636DF">
      <w:pPr>
        <w:pStyle w:val="Fotnotstext"/>
      </w:pPr>
      <w:r w:rsidRPr="00240A6D">
        <w:rPr>
          <w:lang w:val="en-GB"/>
        </w:rPr>
        <w:t>Source: Translated</w:t>
      </w:r>
      <w:r>
        <w:rPr>
          <w:lang w:val="en-GB"/>
        </w:rPr>
        <w:t>, updated</w:t>
      </w:r>
      <w:r w:rsidRPr="00240A6D">
        <w:rPr>
          <w:lang w:val="en-GB"/>
        </w:rPr>
        <w:t xml:space="preserve"> and </w:t>
      </w:r>
      <w:r w:rsidRPr="00C96F60">
        <w:rPr>
          <w:lang w:val="en-GB"/>
        </w:rPr>
        <w:t>expanded</w:t>
      </w:r>
      <w:r w:rsidRPr="00240A6D">
        <w:rPr>
          <w:lang w:val="en-GB"/>
        </w:rPr>
        <w:t xml:space="preserve"> from Rengers (2018)</w:t>
      </w:r>
      <w:r>
        <w:rPr>
          <w:lang w:val="en-GB"/>
        </w:rPr>
        <w:t>.</w:t>
      </w:r>
    </w:p>
    <w:p w14:paraId="0AF18D77" w14:textId="0B994719" w:rsidR="00A1630B" w:rsidRDefault="00A1630B" w:rsidP="00A1630B">
      <w:pPr>
        <w:pStyle w:val="Beskrivning"/>
        <w:rPr>
          <w:lang w:val="en-GB"/>
        </w:rPr>
      </w:pPr>
      <w:bookmarkStart w:id="588" w:name="_Ref51011783"/>
      <w:bookmarkStart w:id="589" w:name="_Toc51930095"/>
      <w:r>
        <w:lastRenderedPageBreak/>
        <w:t xml:space="preserve">Figure </w:t>
      </w:r>
      <w:r w:rsidR="00B10991">
        <w:fldChar w:fldCharType="begin"/>
      </w:r>
      <w:r w:rsidR="00B10991">
        <w:instrText xml:space="preserve"> SEQ Figure \* ARABIC </w:instrText>
      </w:r>
      <w:r w:rsidR="00B10991">
        <w:fldChar w:fldCharType="separate"/>
      </w:r>
      <w:r w:rsidR="00355D35">
        <w:rPr>
          <w:noProof/>
        </w:rPr>
        <w:t>19</w:t>
      </w:r>
      <w:r w:rsidR="00B10991">
        <w:rPr>
          <w:noProof/>
        </w:rPr>
        <w:fldChar w:fldCharType="end"/>
      </w:r>
      <w:bookmarkEnd w:id="588"/>
      <w:r>
        <w:t xml:space="preserve">: </w:t>
      </w:r>
      <w:r w:rsidRPr="00A7398F">
        <w:t>OJAs (commercially) collected and analysed by private companies (selection)</w:t>
      </w:r>
      <w:bookmarkEnd w:id="589"/>
    </w:p>
    <w:p w14:paraId="3F672D93" w14:textId="735D76E1" w:rsidR="00A1630B" w:rsidRDefault="00A1630B" w:rsidP="00FB19B1">
      <w:pPr>
        <w:spacing w:after="160" w:line="259" w:lineRule="auto"/>
        <w:jc w:val="both"/>
        <w:rPr>
          <w:lang w:val="en-GB"/>
        </w:rPr>
      </w:pPr>
    </w:p>
    <w:p w14:paraId="63A6799E" w14:textId="331C4BD0" w:rsidR="00E636DF" w:rsidRDefault="00E636DF" w:rsidP="00FB19B1">
      <w:pPr>
        <w:spacing w:after="160" w:line="259" w:lineRule="auto"/>
        <w:jc w:val="both"/>
        <w:rPr>
          <w:lang w:val="en-GB"/>
        </w:rPr>
      </w:pPr>
      <w:r>
        <w:rPr>
          <w:noProof/>
          <w:lang w:val="sv-SE" w:eastAsia="sv-SE"/>
        </w:rPr>
        <w:drawing>
          <wp:inline distT="0" distB="0" distL="0" distR="0" wp14:anchorId="6FDD7AED" wp14:editId="5B16AF35">
            <wp:extent cx="4849964" cy="6728460"/>
            <wp:effectExtent l="19050" t="19050" r="27305" b="15240"/>
            <wp:docPr id="34"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790" b="1009"/>
                    <a:stretch/>
                  </pic:blipFill>
                  <pic:spPr bwMode="auto">
                    <a:xfrm>
                      <a:off x="0" y="0"/>
                      <a:ext cx="4851828" cy="67310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29EF3D" w14:textId="77777777" w:rsidR="00E636DF" w:rsidRPr="002D5B5F" w:rsidRDefault="00E636DF" w:rsidP="00E636DF">
      <w:pPr>
        <w:pStyle w:val="Fotnotstext"/>
      </w:pPr>
      <w:r w:rsidRPr="002D5B5F">
        <w:t>Source:</w:t>
      </w:r>
      <w:r>
        <w:t xml:space="preserve"> </w:t>
      </w:r>
      <w:r w:rsidRPr="00931310">
        <w:t>Australian Government (2020)</w:t>
      </w:r>
      <w:r>
        <w:t xml:space="preserve">; pdf document of the website </w:t>
      </w:r>
      <w:hyperlink r:id="rId74" w:history="1">
        <w:r w:rsidRPr="00D20E63">
          <w:rPr>
            <w:rStyle w:val="Hyperlnk"/>
          </w:rPr>
          <w:t>https://lmip.gov.au/default.aspx?LMIP/GainInsights/VacancyReport</w:t>
        </w:r>
      </w:hyperlink>
      <w:r>
        <w:t xml:space="preserve"> </w:t>
      </w:r>
      <w:r w:rsidRPr="002D5B5F">
        <w:t>(state of date: 18 August 2020).</w:t>
      </w:r>
    </w:p>
    <w:p w14:paraId="5F953856" w14:textId="77777777" w:rsidR="00E636DF" w:rsidRDefault="00E636DF" w:rsidP="00FB19B1">
      <w:pPr>
        <w:spacing w:after="160" w:line="259" w:lineRule="auto"/>
        <w:jc w:val="both"/>
        <w:rPr>
          <w:lang w:val="en-GB"/>
        </w:rPr>
      </w:pPr>
    </w:p>
    <w:p w14:paraId="1C7B1C48" w14:textId="248AB456" w:rsidR="00E636DF" w:rsidRDefault="00E636DF" w:rsidP="00E636DF">
      <w:pPr>
        <w:pStyle w:val="Beskrivning"/>
      </w:pPr>
      <w:bookmarkStart w:id="590" w:name="_Ref51011992"/>
      <w:bookmarkStart w:id="591" w:name="_Toc51930096"/>
      <w:r>
        <w:t xml:space="preserve">Figure </w:t>
      </w:r>
      <w:r w:rsidR="00B10991">
        <w:fldChar w:fldCharType="begin"/>
      </w:r>
      <w:r w:rsidR="00B10991">
        <w:instrText xml:space="preserve"> SEQ Figure \* ARABIC </w:instrText>
      </w:r>
      <w:r w:rsidR="00B10991">
        <w:fldChar w:fldCharType="separate"/>
      </w:r>
      <w:r w:rsidR="00355D35">
        <w:rPr>
          <w:noProof/>
        </w:rPr>
        <w:t>20</w:t>
      </w:r>
      <w:r w:rsidR="00B10991">
        <w:rPr>
          <w:noProof/>
        </w:rPr>
        <w:fldChar w:fldCharType="end"/>
      </w:r>
      <w:bookmarkEnd w:id="590"/>
      <w:r>
        <w:t xml:space="preserve">: </w:t>
      </w:r>
      <w:r w:rsidRPr="00B9668A">
        <w:t>Australia: First page of the monthly report of Internet Vacancy Index (IVI)</w:t>
      </w:r>
      <w:bookmarkEnd w:id="591"/>
    </w:p>
    <w:p w14:paraId="0DD16C7A" w14:textId="47B8B75F" w:rsidR="00E636DF" w:rsidRDefault="00E636DF" w:rsidP="00E636DF"/>
    <w:p w14:paraId="145F93E7" w14:textId="242426EC" w:rsidR="00E636DF" w:rsidRDefault="00E636DF" w:rsidP="00E636DF">
      <w:r>
        <w:rPr>
          <w:noProof/>
          <w:lang w:val="sv-SE" w:eastAsia="sv-SE"/>
        </w:rPr>
        <w:lastRenderedPageBreak/>
        <w:drawing>
          <wp:inline distT="0" distB="0" distL="0" distR="0" wp14:anchorId="49E9B272" wp14:editId="008E6425">
            <wp:extent cx="5731510" cy="7541522"/>
            <wp:effectExtent l="19050" t="19050" r="21590" b="21590"/>
            <wp:docPr id="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18" r="2244"/>
                    <a:stretch/>
                  </pic:blipFill>
                  <pic:spPr bwMode="auto">
                    <a:xfrm>
                      <a:off x="0" y="0"/>
                      <a:ext cx="5731510" cy="75415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5913E8" w14:textId="77777777" w:rsidR="00E636DF" w:rsidRPr="008E47F3" w:rsidRDefault="00E636DF" w:rsidP="008E47F3">
      <w:pPr>
        <w:pStyle w:val="Fotnotstext"/>
      </w:pPr>
      <w:r w:rsidRPr="008E47F3">
        <w:t xml:space="preserve">Source: </w:t>
      </w:r>
      <w:hyperlink r:id="rId76" w:history="1">
        <w:r w:rsidRPr="008E47F3">
          <w:rPr>
            <w:rStyle w:val="Hyperlnk"/>
            <w:color w:val="auto"/>
            <w:u w:val="none"/>
          </w:rPr>
          <w:t>https://conference-board.org/pdf_free/press/7015%20-%20HWOL%20July%202020.pdf</w:t>
        </w:r>
      </w:hyperlink>
      <w:r w:rsidRPr="008E47F3">
        <w:t xml:space="preserve"> (state of date: 18 August 2020) </w:t>
      </w:r>
    </w:p>
    <w:p w14:paraId="19F5F89D" w14:textId="77777777" w:rsidR="00E636DF" w:rsidRDefault="00E636DF" w:rsidP="00E636DF"/>
    <w:p w14:paraId="1466DCE5" w14:textId="194E3C84" w:rsidR="00E636DF" w:rsidRPr="00E636DF" w:rsidRDefault="00E636DF" w:rsidP="00E636DF">
      <w:pPr>
        <w:pStyle w:val="Beskrivning"/>
      </w:pPr>
      <w:bookmarkStart w:id="592" w:name="_Ref51012030"/>
      <w:bookmarkStart w:id="593" w:name="_Toc51930097"/>
      <w:r>
        <w:t xml:space="preserve">Figure </w:t>
      </w:r>
      <w:r w:rsidR="00B10991">
        <w:fldChar w:fldCharType="begin"/>
      </w:r>
      <w:r w:rsidR="00B10991">
        <w:instrText xml:space="preserve"> SEQ Figure \* ARABIC </w:instrText>
      </w:r>
      <w:r w:rsidR="00B10991">
        <w:fldChar w:fldCharType="separate"/>
      </w:r>
      <w:r w:rsidR="00355D35">
        <w:rPr>
          <w:noProof/>
        </w:rPr>
        <w:t>21</w:t>
      </w:r>
      <w:r w:rsidR="00B10991">
        <w:rPr>
          <w:noProof/>
        </w:rPr>
        <w:fldChar w:fldCharType="end"/>
      </w:r>
      <w:bookmarkEnd w:id="592"/>
      <w:r>
        <w:t xml:space="preserve">: </w:t>
      </w:r>
      <w:r w:rsidRPr="00B3340A">
        <w:t>USA: First page of the monthly report of Help Wanted Online (HWOL) Index</w:t>
      </w:r>
      <w:bookmarkEnd w:id="593"/>
    </w:p>
    <w:p w14:paraId="446D60DE" w14:textId="0470B88D" w:rsidR="008E47F3" w:rsidRDefault="008E47F3" w:rsidP="008E47F3">
      <w:pPr>
        <w:pStyle w:val="Rubrik5"/>
        <w:rPr>
          <w:lang w:val="en-GB"/>
        </w:rPr>
      </w:pPr>
      <w:r w:rsidRPr="008E47F3">
        <w:rPr>
          <w:lang w:val="en-GB"/>
        </w:rPr>
        <w:lastRenderedPageBreak/>
        <w:t>Timeliness, short-term development, early detection of turning points: the case of COVID-19 outbreak and initial OJA figures for March 2020</w:t>
      </w:r>
    </w:p>
    <w:p w14:paraId="4622DFF3" w14:textId="5781B68C" w:rsidR="0090043F" w:rsidRPr="0090043F" w:rsidRDefault="0090043F" w:rsidP="0090043F">
      <w:pPr>
        <w:jc w:val="both"/>
        <w:rPr>
          <w:lang w:val="en-GB"/>
        </w:rPr>
      </w:pPr>
      <w:r w:rsidRPr="0090043F">
        <w:rPr>
          <w:lang w:val="en-GB"/>
        </w:rPr>
        <w:t xml:space="preserve">With a monthly index on the (economic) development of online job advertisements, the potential of real-time information from job portals can be analysed and processed in real time. Additional regional differentiations as well as job-group specific evaluations of the online job market provide new short-term indicators that show current and policy-relevant developments with regard to changes in the demand for labour. For example, early warnings of threatening bottlenecks or overcapacities are conceivable. In this way, information can be </w:t>
      </w:r>
      <w:proofErr w:type="gramStart"/>
      <w:r w:rsidRPr="0090043F">
        <w:rPr>
          <w:lang w:val="en-GB"/>
        </w:rPr>
        <w:t>provided that</w:t>
      </w:r>
      <w:proofErr w:type="gramEnd"/>
      <w:r w:rsidRPr="0090043F">
        <w:rPr>
          <w:lang w:val="en-GB"/>
        </w:rPr>
        <w:t xml:space="preserve"> goes beyond the established labour demand statistics.</w:t>
      </w:r>
    </w:p>
    <w:p w14:paraId="7E972A1C" w14:textId="7BD83239" w:rsidR="0090043F" w:rsidRPr="0090043F" w:rsidRDefault="0090043F" w:rsidP="0090043F">
      <w:pPr>
        <w:jc w:val="both"/>
        <w:rPr>
          <w:lang w:val="en-GB"/>
        </w:rPr>
      </w:pPr>
      <w:r w:rsidRPr="0090043F">
        <w:rPr>
          <w:lang w:val="en-GB"/>
        </w:rPr>
        <w:t xml:space="preserve">In the following, the importance of real-time information from online job portals </w:t>
      </w:r>
      <w:proofErr w:type="gramStart"/>
      <w:r w:rsidRPr="0090043F">
        <w:rPr>
          <w:lang w:val="en-GB"/>
        </w:rPr>
        <w:t>will be discussed</w:t>
      </w:r>
      <w:proofErr w:type="gramEnd"/>
      <w:r w:rsidRPr="0090043F">
        <w:rPr>
          <w:lang w:val="en-GB"/>
        </w:rPr>
        <w:t xml:space="preserve"> in light of the current extraordinary COVID-19 crisis. Companies like Burningglass, Indeed, LinkedIn, and Textkernel react with very timely publications and information on special online sites. The earliest of these was Burningglass US, which, just four days after the end of a reporting week, provided calendar-week-specific changes to online job advertisements in an Excel file for download on a COVID-19 special page for all</w:t>
      </w:r>
      <w:r>
        <w:rPr>
          <w:lang w:val="en-GB"/>
        </w:rPr>
        <w:t xml:space="preserve"> states of America (see </w:t>
      </w:r>
      <w:r w:rsidR="00881722">
        <w:rPr>
          <w:lang w:val="en-GB"/>
        </w:rPr>
        <w:fldChar w:fldCharType="begin"/>
      </w:r>
      <w:r w:rsidR="00881722">
        <w:rPr>
          <w:lang w:val="en-GB"/>
        </w:rPr>
        <w:instrText xml:space="preserve"> REF _Ref51012443 \h </w:instrText>
      </w:r>
      <w:r w:rsidR="00881722">
        <w:rPr>
          <w:lang w:val="en-GB"/>
        </w:rPr>
      </w:r>
      <w:r w:rsidR="00881722">
        <w:rPr>
          <w:lang w:val="en-GB"/>
        </w:rPr>
        <w:fldChar w:fldCharType="separate"/>
      </w:r>
      <w:r w:rsidR="00881722">
        <w:t xml:space="preserve">Figure </w:t>
      </w:r>
      <w:r w:rsidR="00881722">
        <w:rPr>
          <w:noProof/>
        </w:rPr>
        <w:t>22</w:t>
      </w:r>
      <w:r w:rsidR="00881722">
        <w:rPr>
          <w:lang w:val="en-GB"/>
        </w:rPr>
        <w:fldChar w:fldCharType="end"/>
      </w:r>
      <w:r w:rsidRPr="0090043F">
        <w:rPr>
          <w:lang w:val="en-GB"/>
        </w:rPr>
        <w:t xml:space="preserve">). They promote this with the following words: “The coronavirus pandemic has had an unprecedented impact on the world economy. Burning Glass Technologies is using its database of more than a billion current and historical job postings to measure </w:t>
      </w:r>
      <w:proofErr w:type="gramStart"/>
      <w:r w:rsidRPr="0090043F">
        <w:rPr>
          <w:lang w:val="en-GB"/>
        </w:rPr>
        <w:t>this economic shock and how it affects the job market</w:t>
      </w:r>
      <w:proofErr w:type="gramEnd"/>
      <w:r w:rsidRPr="0090043F">
        <w:rPr>
          <w:lang w:val="en-GB"/>
        </w:rPr>
        <w:t xml:space="preserve">. We’ll be updating this page frequently with the latest data.”  Corresponding COVID-19 special pages from Indeed, LinkedIn, and </w:t>
      </w:r>
      <w:r>
        <w:rPr>
          <w:lang w:val="en-GB"/>
        </w:rPr>
        <w:t xml:space="preserve">Textkernel </w:t>
      </w:r>
      <w:proofErr w:type="gramStart"/>
      <w:r>
        <w:rPr>
          <w:lang w:val="en-GB"/>
        </w:rPr>
        <w:t>are shown</w:t>
      </w:r>
      <w:proofErr w:type="gramEnd"/>
      <w:r>
        <w:rPr>
          <w:lang w:val="en-GB"/>
        </w:rPr>
        <w:t xml:space="preserve"> in </w:t>
      </w:r>
      <w:r w:rsidR="00881722">
        <w:rPr>
          <w:lang w:val="en-GB"/>
        </w:rPr>
        <w:fldChar w:fldCharType="begin"/>
      </w:r>
      <w:r w:rsidR="00881722">
        <w:rPr>
          <w:lang w:val="en-GB"/>
        </w:rPr>
        <w:instrText xml:space="preserve"> REF _Ref51012470 \h </w:instrText>
      </w:r>
      <w:r w:rsidR="00881722">
        <w:rPr>
          <w:lang w:val="en-GB"/>
        </w:rPr>
      </w:r>
      <w:r w:rsidR="00881722">
        <w:rPr>
          <w:lang w:val="en-GB"/>
        </w:rPr>
        <w:fldChar w:fldCharType="separate"/>
      </w:r>
      <w:r w:rsidR="00881722">
        <w:t xml:space="preserve">Figure </w:t>
      </w:r>
      <w:r w:rsidR="00881722">
        <w:rPr>
          <w:noProof/>
        </w:rPr>
        <w:t>23</w:t>
      </w:r>
      <w:r w:rsidR="00881722">
        <w:rPr>
          <w:lang w:val="en-GB"/>
        </w:rPr>
        <w:fldChar w:fldCharType="end"/>
      </w:r>
      <w:r>
        <w:rPr>
          <w:lang w:val="en-GB"/>
        </w:rPr>
        <w:t xml:space="preserve">, </w:t>
      </w:r>
      <w:r w:rsidR="00881722">
        <w:rPr>
          <w:lang w:val="en-GB"/>
        </w:rPr>
        <w:fldChar w:fldCharType="begin"/>
      </w:r>
      <w:r w:rsidR="00881722">
        <w:rPr>
          <w:lang w:val="en-GB"/>
        </w:rPr>
        <w:instrText xml:space="preserve"> REF _Ref51012482 \h </w:instrText>
      </w:r>
      <w:r w:rsidR="00881722">
        <w:rPr>
          <w:lang w:val="en-GB"/>
        </w:rPr>
      </w:r>
      <w:r w:rsidR="00881722">
        <w:rPr>
          <w:lang w:val="en-GB"/>
        </w:rPr>
        <w:fldChar w:fldCharType="separate"/>
      </w:r>
      <w:r w:rsidR="00881722">
        <w:t xml:space="preserve">Figure </w:t>
      </w:r>
      <w:r w:rsidR="00881722">
        <w:rPr>
          <w:noProof/>
        </w:rPr>
        <w:t>24</w:t>
      </w:r>
      <w:r w:rsidR="00881722">
        <w:rPr>
          <w:lang w:val="en-GB"/>
        </w:rPr>
        <w:fldChar w:fldCharType="end"/>
      </w:r>
      <w:r w:rsidR="00881722">
        <w:rPr>
          <w:lang w:val="en-GB"/>
        </w:rPr>
        <w:t xml:space="preserve"> </w:t>
      </w:r>
      <w:r>
        <w:rPr>
          <w:lang w:val="en-GB"/>
        </w:rPr>
        <w:t xml:space="preserve">and </w:t>
      </w:r>
      <w:r w:rsidR="00881722">
        <w:rPr>
          <w:lang w:val="en-GB"/>
        </w:rPr>
        <w:fldChar w:fldCharType="begin"/>
      </w:r>
      <w:r w:rsidR="00881722">
        <w:rPr>
          <w:lang w:val="en-GB"/>
        </w:rPr>
        <w:instrText xml:space="preserve"> REF _Ref51012497 \h </w:instrText>
      </w:r>
      <w:r w:rsidR="00881722">
        <w:rPr>
          <w:lang w:val="en-GB"/>
        </w:rPr>
      </w:r>
      <w:r w:rsidR="00881722">
        <w:rPr>
          <w:lang w:val="en-GB"/>
        </w:rPr>
        <w:fldChar w:fldCharType="separate"/>
      </w:r>
      <w:r w:rsidR="00881722">
        <w:t xml:space="preserve">Figure </w:t>
      </w:r>
      <w:r w:rsidR="00881722">
        <w:rPr>
          <w:noProof/>
        </w:rPr>
        <w:t>25</w:t>
      </w:r>
      <w:r w:rsidR="00881722">
        <w:rPr>
          <w:lang w:val="en-GB"/>
        </w:rPr>
        <w:fldChar w:fldCharType="end"/>
      </w:r>
      <w:r w:rsidRPr="0090043F">
        <w:rPr>
          <w:lang w:val="en-GB"/>
        </w:rPr>
        <w:t>.</w:t>
      </w:r>
    </w:p>
    <w:p w14:paraId="083760AC" w14:textId="7B7FE010" w:rsidR="0090043F" w:rsidRPr="0090043F" w:rsidRDefault="0090043F" w:rsidP="0090043F">
      <w:pPr>
        <w:jc w:val="both"/>
        <w:rPr>
          <w:lang w:val="en-GB"/>
        </w:rPr>
      </w:pPr>
      <w:r w:rsidRPr="0090043F">
        <w:rPr>
          <w:lang w:val="en-GB"/>
        </w:rPr>
        <w:t xml:space="preserve">Timeliness and punctuality are </w:t>
      </w:r>
      <w:proofErr w:type="gramStart"/>
      <w:r w:rsidRPr="0090043F">
        <w:rPr>
          <w:lang w:val="en-GB"/>
        </w:rPr>
        <w:t>one side of the coin, but what about data quality (e.g. coverage problem and problem of duplicates) and how to interpret the different OJA indices</w:t>
      </w:r>
      <w:proofErr w:type="gramEnd"/>
      <w:r w:rsidRPr="0090043F">
        <w:rPr>
          <w:lang w:val="en-GB"/>
        </w:rPr>
        <w:t xml:space="preserve">? In </w:t>
      </w:r>
      <w:r w:rsidR="008226C4">
        <w:rPr>
          <w:lang w:val="en-GB"/>
        </w:rPr>
        <w:fldChar w:fldCharType="begin"/>
      </w:r>
      <w:r w:rsidR="008226C4">
        <w:rPr>
          <w:lang w:val="en-GB"/>
        </w:rPr>
        <w:instrText xml:space="preserve"> REF _Ref51012544 \h </w:instrText>
      </w:r>
      <w:r w:rsidR="008226C4">
        <w:rPr>
          <w:lang w:val="en-GB"/>
        </w:rPr>
      </w:r>
      <w:r w:rsidR="008226C4">
        <w:rPr>
          <w:lang w:val="en-GB"/>
        </w:rPr>
        <w:fldChar w:fldCharType="separate"/>
      </w:r>
      <w:proofErr w:type="gramStart"/>
      <w:r w:rsidR="008226C4">
        <w:t xml:space="preserve">Figure </w:t>
      </w:r>
      <w:r w:rsidR="008226C4">
        <w:rPr>
          <w:noProof/>
        </w:rPr>
        <w:t>26</w:t>
      </w:r>
      <w:proofErr w:type="gramEnd"/>
      <w:r w:rsidR="008226C4">
        <w:rPr>
          <w:lang w:val="en-GB"/>
        </w:rPr>
        <w:fldChar w:fldCharType="end"/>
      </w:r>
      <w:r w:rsidR="008226C4">
        <w:rPr>
          <w:lang w:val="en-GB"/>
        </w:rPr>
        <w:t xml:space="preserve"> </w:t>
      </w:r>
      <w:r w:rsidRPr="0090043F">
        <w:rPr>
          <w:lang w:val="en-GB"/>
        </w:rPr>
        <w:t xml:space="preserve">latest OJA data for Germany published by Textkernel and by Indeed are compared with each other. Textkernel’s product Jobjeed offers an overview of new job vacancies appearing on the Internet – at least </w:t>
      </w:r>
      <w:proofErr w:type="gramStart"/>
      <w:r w:rsidRPr="0090043F">
        <w:rPr>
          <w:lang w:val="en-GB"/>
        </w:rPr>
        <w:t>that’s</w:t>
      </w:r>
      <w:proofErr w:type="gramEnd"/>
      <w:r w:rsidRPr="0090043F">
        <w:rPr>
          <w:lang w:val="en-GB"/>
        </w:rPr>
        <w:t xml:space="preserve"> how the company describes it. </w:t>
      </w:r>
      <w:proofErr w:type="gramStart"/>
      <w:r w:rsidRPr="0090043F">
        <w:rPr>
          <w:lang w:val="en-GB"/>
        </w:rPr>
        <w:t>But</w:t>
      </w:r>
      <w:proofErr w:type="gramEnd"/>
      <w:r w:rsidRPr="0090043F">
        <w:rPr>
          <w:lang w:val="en-GB"/>
        </w:rPr>
        <w:t xml:space="preserve"> how exactly are "new job vacancies" defined? What is the reference period? Regard</w:t>
      </w:r>
      <w:r w:rsidR="00462227">
        <w:rPr>
          <w:lang w:val="en-GB"/>
        </w:rPr>
        <w:t xml:space="preserve">ing the first graph of </w:t>
      </w:r>
      <w:r w:rsidR="001138A5">
        <w:rPr>
          <w:lang w:val="en-GB"/>
        </w:rPr>
        <w:fldChar w:fldCharType="begin"/>
      </w:r>
      <w:r w:rsidR="001138A5">
        <w:rPr>
          <w:lang w:val="en-GB"/>
        </w:rPr>
        <w:instrText xml:space="preserve"> REF _Ref51012544 \h </w:instrText>
      </w:r>
      <w:r w:rsidR="001138A5">
        <w:rPr>
          <w:lang w:val="en-GB"/>
        </w:rPr>
      </w:r>
      <w:r w:rsidR="001138A5">
        <w:rPr>
          <w:lang w:val="en-GB"/>
        </w:rPr>
        <w:fldChar w:fldCharType="separate"/>
      </w:r>
      <w:proofErr w:type="gramStart"/>
      <w:r w:rsidR="001138A5">
        <w:t xml:space="preserve">Figure </w:t>
      </w:r>
      <w:r w:rsidR="001138A5">
        <w:rPr>
          <w:noProof/>
        </w:rPr>
        <w:t>26</w:t>
      </w:r>
      <w:proofErr w:type="gramEnd"/>
      <w:r w:rsidR="001138A5">
        <w:rPr>
          <w:lang w:val="en-GB"/>
        </w:rPr>
        <w:fldChar w:fldCharType="end"/>
      </w:r>
      <w:r w:rsidR="001138A5">
        <w:rPr>
          <w:lang w:val="en-GB"/>
        </w:rPr>
        <w:t xml:space="preserve"> </w:t>
      </w:r>
      <w:r w:rsidRPr="0090043F">
        <w:rPr>
          <w:lang w:val="en-GB"/>
        </w:rPr>
        <w:t xml:space="preserve">one can assume that the reference period is one calendar week. This indicator from Textkernel shows more or less a decline from March 01 to April 01 of around –40%. Unfortunately, there are no figures available for free but regarding the graph one can assume for calendar week 9 (including first of March 2020) an amount of 270K new jobs and for calendar week 14 (including first of April 2020) round about 160K. On the other side, the Indeed Index (measured as </w:t>
      </w:r>
      <w:proofErr w:type="gramStart"/>
      <w:r w:rsidRPr="0090043F">
        <w:rPr>
          <w:lang w:val="en-GB"/>
        </w:rPr>
        <w:t>7 day</w:t>
      </w:r>
      <w:proofErr w:type="gramEnd"/>
      <w:r w:rsidRPr="0090043F">
        <w:rPr>
          <w:lang w:val="en-GB"/>
        </w:rPr>
        <w:t xml:space="preserve"> moving average of job postings on Indeed job portal) fell by 12% from March 1 to April 1.</w:t>
      </w:r>
    </w:p>
    <w:p w14:paraId="580DFE98" w14:textId="71F092B8" w:rsidR="00EB37D7" w:rsidRPr="00A91398" w:rsidRDefault="00EB37D7" w:rsidP="00A91398">
      <w:pPr>
        <w:rPr>
          <w:lang w:val="en-GB"/>
        </w:rPr>
      </w:pPr>
      <w:r>
        <w:rPr>
          <w:noProof/>
          <w:lang w:val="sv-SE" w:eastAsia="sv-SE"/>
        </w:rPr>
        <w:lastRenderedPageBreak/>
        <w:drawing>
          <wp:inline distT="0" distB="0" distL="0" distR="0" wp14:anchorId="14CFAAE0" wp14:editId="5F99F23A">
            <wp:extent cx="5193420" cy="76276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3868" cy="7628278"/>
                    </a:xfrm>
                    <a:prstGeom prst="rect">
                      <a:avLst/>
                    </a:prstGeom>
                    <a:noFill/>
                    <a:ln>
                      <a:noFill/>
                    </a:ln>
                  </pic:spPr>
                </pic:pic>
              </a:graphicData>
            </a:graphic>
          </wp:inline>
        </w:drawing>
      </w:r>
      <w:r w:rsidR="00A91398">
        <w:t xml:space="preserve">      </w:t>
      </w:r>
      <w:r w:rsidRPr="00F44048">
        <w:t xml:space="preserve">Source: </w:t>
      </w:r>
      <w:hyperlink r:id="rId78" w:history="1">
        <w:r w:rsidRPr="00F44048">
          <w:rPr>
            <w:rStyle w:val="Hyperlnk"/>
            <w:sz w:val="20"/>
            <w:szCs w:val="20"/>
          </w:rPr>
          <w:t>https://www.burning-glass.com/research-project/covid-19/</w:t>
        </w:r>
      </w:hyperlink>
      <w:r w:rsidRPr="00F44048">
        <w:t xml:space="preserve"> (state of date 0</w:t>
      </w:r>
      <w:r>
        <w:t>2</w:t>
      </w:r>
      <w:r w:rsidRPr="00F44048">
        <w:t xml:space="preserve"> April 2020)</w:t>
      </w:r>
    </w:p>
    <w:p w14:paraId="37014525" w14:textId="2FDEF58B" w:rsidR="00EB37D7" w:rsidRDefault="00EB37D7" w:rsidP="00EB37D7">
      <w:pPr>
        <w:pStyle w:val="Fotnotstext"/>
      </w:pPr>
    </w:p>
    <w:p w14:paraId="05699D8E" w14:textId="54C7E9DB" w:rsidR="0090043F" w:rsidRDefault="00EB37D7" w:rsidP="00EB37D7">
      <w:pPr>
        <w:pStyle w:val="Beskrivning"/>
      </w:pPr>
      <w:bookmarkStart w:id="594" w:name="_Ref51012443"/>
      <w:bookmarkStart w:id="595" w:name="_Toc51930098"/>
      <w:r>
        <w:t xml:space="preserve">Figure </w:t>
      </w:r>
      <w:r w:rsidR="00B10991">
        <w:fldChar w:fldCharType="begin"/>
      </w:r>
      <w:r w:rsidR="00B10991">
        <w:instrText xml:space="preserve"> SEQ Figure \* ARABIC </w:instrText>
      </w:r>
      <w:r w:rsidR="00B10991">
        <w:fldChar w:fldCharType="separate"/>
      </w:r>
      <w:r w:rsidR="00355D35">
        <w:rPr>
          <w:noProof/>
        </w:rPr>
        <w:t>22</w:t>
      </w:r>
      <w:r w:rsidR="00B10991">
        <w:rPr>
          <w:noProof/>
        </w:rPr>
        <w:fldChar w:fldCharType="end"/>
      </w:r>
      <w:bookmarkEnd w:id="594"/>
      <w:r>
        <w:t xml:space="preserve">: </w:t>
      </w:r>
      <w:r w:rsidRPr="00351BBE">
        <w:t>Burningglass US: Free access to timely data in the situation of Covid-19</w:t>
      </w:r>
      <w:bookmarkEnd w:id="595"/>
    </w:p>
    <w:p w14:paraId="455781F0" w14:textId="676BE39A" w:rsidR="00A91398" w:rsidRDefault="00030BCE" w:rsidP="00A91398">
      <w:pPr>
        <w:rPr>
          <w:lang w:val="en-GB"/>
        </w:rPr>
      </w:pPr>
      <w:r>
        <w:rPr>
          <w:noProof/>
          <w:lang w:val="sv-SE" w:eastAsia="sv-SE"/>
        </w:rPr>
        <w:lastRenderedPageBreak/>
        <w:drawing>
          <wp:inline distT="0" distB="0" distL="0" distR="0" wp14:anchorId="7EDC5EF9" wp14:editId="1F7420D2">
            <wp:extent cx="4701540" cy="61112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1540" cy="6111240"/>
                    </a:xfrm>
                    <a:prstGeom prst="rect">
                      <a:avLst/>
                    </a:prstGeom>
                    <a:noFill/>
                    <a:ln>
                      <a:noFill/>
                    </a:ln>
                  </pic:spPr>
                </pic:pic>
              </a:graphicData>
            </a:graphic>
          </wp:inline>
        </w:drawing>
      </w:r>
    </w:p>
    <w:p w14:paraId="016FCE9B" w14:textId="77777777" w:rsidR="00030BCE" w:rsidRPr="001323C0" w:rsidRDefault="00030BCE" w:rsidP="00030BCE">
      <w:pPr>
        <w:pStyle w:val="Fotnotstext"/>
      </w:pPr>
      <w:r w:rsidRPr="001323C0">
        <w:t xml:space="preserve">Source: </w:t>
      </w:r>
      <w:hyperlink r:id="rId80" w:history="1">
        <w:r w:rsidRPr="001323C0">
          <w:rPr>
            <w:rStyle w:val="Hyperlnk"/>
          </w:rPr>
          <w:t>https://www.hiringlab.org/de/blog/2020/04/08/coronavirus-arbeitsmarkt-stellenausschreibungen/</w:t>
        </w:r>
      </w:hyperlink>
      <w:r w:rsidRPr="001323C0">
        <w:t xml:space="preserve"> (state of date 9th April 2020)</w:t>
      </w:r>
    </w:p>
    <w:p w14:paraId="31077A71" w14:textId="5CF338E5" w:rsidR="00030BCE" w:rsidRDefault="00030BCE" w:rsidP="00A91398">
      <w:pPr>
        <w:rPr>
          <w:lang w:val="en-GB"/>
        </w:rPr>
      </w:pPr>
    </w:p>
    <w:p w14:paraId="79DA8294" w14:textId="3F70040B" w:rsidR="00030BCE" w:rsidRDefault="00030BCE" w:rsidP="00030BCE">
      <w:pPr>
        <w:pStyle w:val="Beskrivning"/>
      </w:pPr>
      <w:bookmarkStart w:id="596" w:name="_Ref51012470"/>
      <w:bookmarkStart w:id="597" w:name="_Toc51930099"/>
      <w:r>
        <w:t xml:space="preserve">Figure </w:t>
      </w:r>
      <w:r w:rsidR="00B10991">
        <w:fldChar w:fldCharType="begin"/>
      </w:r>
      <w:r w:rsidR="00B10991">
        <w:instrText xml:space="preserve"> SEQ Figure \* ARABIC </w:instrText>
      </w:r>
      <w:r w:rsidR="00B10991">
        <w:fldChar w:fldCharType="separate"/>
      </w:r>
      <w:r w:rsidR="00355D35">
        <w:rPr>
          <w:noProof/>
        </w:rPr>
        <w:t>23</w:t>
      </w:r>
      <w:r w:rsidR="00B10991">
        <w:rPr>
          <w:noProof/>
        </w:rPr>
        <w:fldChar w:fldCharType="end"/>
      </w:r>
      <w:bookmarkEnd w:id="596"/>
      <w:r>
        <w:t xml:space="preserve">: </w:t>
      </w:r>
      <w:r w:rsidRPr="00EF18CF">
        <w:t>Indeed Hiring Lab: Free access to timely data in the situation of Covid-19 (first page)</w:t>
      </w:r>
      <w:bookmarkEnd w:id="597"/>
    </w:p>
    <w:p w14:paraId="18DCB768" w14:textId="2B270361" w:rsidR="00030BCE" w:rsidRDefault="00030BCE" w:rsidP="00030BCE">
      <w:pPr>
        <w:rPr>
          <w:lang w:val="en-GB"/>
        </w:rPr>
      </w:pPr>
      <w:r>
        <w:rPr>
          <w:noProof/>
          <w:lang w:val="sv-SE" w:eastAsia="sv-SE"/>
        </w:rPr>
        <w:lastRenderedPageBreak/>
        <w:drawing>
          <wp:inline distT="0" distB="0" distL="0" distR="0" wp14:anchorId="411B4DC6" wp14:editId="49F65CA4">
            <wp:extent cx="4815840" cy="42443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5840" cy="4244340"/>
                    </a:xfrm>
                    <a:prstGeom prst="rect">
                      <a:avLst/>
                    </a:prstGeom>
                    <a:noFill/>
                    <a:ln>
                      <a:noFill/>
                    </a:ln>
                  </pic:spPr>
                </pic:pic>
              </a:graphicData>
            </a:graphic>
          </wp:inline>
        </w:drawing>
      </w:r>
    </w:p>
    <w:p w14:paraId="606F4BF8" w14:textId="77777777" w:rsidR="00030BCE" w:rsidRPr="00247C96" w:rsidRDefault="00030BCE" w:rsidP="00030BCE">
      <w:pPr>
        <w:pStyle w:val="Fotnotstext"/>
      </w:pPr>
      <w:r w:rsidRPr="00247C96">
        <w:t xml:space="preserve">Source: </w:t>
      </w:r>
      <w:hyperlink r:id="rId82" w:history="1">
        <w:r w:rsidRPr="00247C96">
          <w:rPr>
            <w:rStyle w:val="Hyperlnk"/>
          </w:rPr>
          <w:t>https://www.linkedin.com/pulse/how-covid-19-impacting-hiring-around-world-karin-kimbrough/?src=direct%2Fnone&amp;veh=direct%2Fnone%7Cdirect%2Fnone</w:t>
        </w:r>
      </w:hyperlink>
      <w:r w:rsidRPr="00247C96">
        <w:t xml:space="preserve"> </w:t>
      </w:r>
    </w:p>
    <w:p w14:paraId="12B969E5" w14:textId="6ABFBA67" w:rsidR="00030BCE" w:rsidRDefault="00030BCE" w:rsidP="00030BCE">
      <w:pPr>
        <w:rPr>
          <w:lang w:val="en-GB"/>
        </w:rPr>
      </w:pPr>
    </w:p>
    <w:p w14:paraId="585EF9FA" w14:textId="432E2376" w:rsidR="00030BCE" w:rsidRDefault="00030BCE" w:rsidP="00030BCE">
      <w:pPr>
        <w:pStyle w:val="Beskrivning"/>
      </w:pPr>
      <w:bookmarkStart w:id="598" w:name="_Ref51012482"/>
      <w:bookmarkStart w:id="599" w:name="_Toc51930100"/>
      <w:r>
        <w:t xml:space="preserve">Figure </w:t>
      </w:r>
      <w:r w:rsidR="00B10991">
        <w:fldChar w:fldCharType="begin"/>
      </w:r>
      <w:r w:rsidR="00B10991">
        <w:instrText xml:space="preserve"> SEQ Figure \* ARABIC </w:instrText>
      </w:r>
      <w:r w:rsidR="00B10991">
        <w:fldChar w:fldCharType="separate"/>
      </w:r>
      <w:r w:rsidR="00355D35">
        <w:rPr>
          <w:noProof/>
        </w:rPr>
        <w:t>24</w:t>
      </w:r>
      <w:r w:rsidR="00B10991">
        <w:rPr>
          <w:noProof/>
        </w:rPr>
        <w:fldChar w:fldCharType="end"/>
      </w:r>
      <w:bookmarkEnd w:id="598"/>
      <w:r>
        <w:t xml:space="preserve">: </w:t>
      </w:r>
      <w:r w:rsidRPr="002606F2">
        <w:t>LinkedIn: How COVID-19 is impacting hiring around the world</w:t>
      </w:r>
      <w:bookmarkEnd w:id="599"/>
    </w:p>
    <w:p w14:paraId="4DFF474A" w14:textId="3AC1BC56" w:rsidR="00030BCE" w:rsidRDefault="00030BCE" w:rsidP="00030BCE">
      <w:pPr>
        <w:rPr>
          <w:lang w:val="en-GB"/>
        </w:rPr>
      </w:pPr>
      <w:r>
        <w:rPr>
          <w:noProof/>
          <w:lang w:val="sv-SE" w:eastAsia="sv-SE"/>
        </w:rPr>
        <w:lastRenderedPageBreak/>
        <w:drawing>
          <wp:inline distT="0" distB="0" distL="0" distR="0" wp14:anchorId="1648FE33" wp14:editId="17403C9A">
            <wp:extent cx="5358931" cy="8206740"/>
            <wp:effectExtent l="19050" t="19050" r="13335" b="22860"/>
            <wp:docPr id="46"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9716" cy="8207942"/>
                    </a:xfrm>
                    <a:prstGeom prst="rect">
                      <a:avLst/>
                    </a:prstGeom>
                    <a:ln>
                      <a:solidFill>
                        <a:prstClr val="black"/>
                      </a:solidFill>
                    </a:ln>
                  </pic:spPr>
                </pic:pic>
              </a:graphicData>
            </a:graphic>
          </wp:inline>
        </w:drawing>
      </w:r>
    </w:p>
    <w:p w14:paraId="410D525E" w14:textId="239A4351" w:rsidR="00030BCE" w:rsidRDefault="00030BCE" w:rsidP="00030BCE">
      <w:pPr>
        <w:pStyle w:val="Fotnotstext"/>
        <w:rPr>
          <w:lang w:val="en-GB"/>
        </w:rPr>
      </w:pPr>
      <w:r w:rsidRPr="00FE257B">
        <w:t xml:space="preserve">Source: Textkernel, see </w:t>
      </w:r>
      <w:hyperlink r:id="rId84" w:history="1">
        <w:r w:rsidRPr="00FE257B">
          <w:rPr>
            <w:rStyle w:val="Hyperlnk"/>
            <w:lang w:val="en-GB"/>
          </w:rPr>
          <w:t>https://www.jobfeed.de/home.php</w:t>
        </w:r>
      </w:hyperlink>
      <w:r w:rsidRPr="00FE257B">
        <w:rPr>
          <w:lang w:val="en-GB"/>
        </w:rPr>
        <w:t>, state of date: 07 April 2020</w:t>
      </w:r>
      <w:r>
        <w:rPr>
          <w:lang w:val="en-GB"/>
        </w:rPr>
        <w:t>.</w:t>
      </w:r>
    </w:p>
    <w:p w14:paraId="70153DC9" w14:textId="77777777" w:rsidR="00030BCE" w:rsidRDefault="00030BCE" w:rsidP="00030BCE">
      <w:pPr>
        <w:pStyle w:val="Fotnotstext"/>
        <w:rPr>
          <w:lang w:val="en-GB"/>
        </w:rPr>
      </w:pPr>
    </w:p>
    <w:p w14:paraId="7FDCC2AD" w14:textId="71A51E30" w:rsidR="00030BCE" w:rsidRPr="00FE257B" w:rsidRDefault="00030BCE" w:rsidP="00030BCE">
      <w:pPr>
        <w:pStyle w:val="Beskrivning"/>
        <w:rPr>
          <w:lang w:val="en-GB"/>
        </w:rPr>
      </w:pPr>
      <w:bookmarkStart w:id="600" w:name="_Ref51012497"/>
      <w:bookmarkStart w:id="601" w:name="_Toc51930101"/>
      <w:r>
        <w:t xml:space="preserve">Figure </w:t>
      </w:r>
      <w:r w:rsidR="00B10991">
        <w:fldChar w:fldCharType="begin"/>
      </w:r>
      <w:r w:rsidR="00B10991">
        <w:instrText xml:space="preserve"> SEQ Figure \* ARABIC </w:instrText>
      </w:r>
      <w:r w:rsidR="00B10991">
        <w:fldChar w:fldCharType="separate"/>
      </w:r>
      <w:r w:rsidR="00355D35">
        <w:rPr>
          <w:noProof/>
        </w:rPr>
        <w:t>25</w:t>
      </w:r>
      <w:r w:rsidR="00B10991">
        <w:rPr>
          <w:noProof/>
        </w:rPr>
        <w:fldChar w:fldCharType="end"/>
      </w:r>
      <w:bookmarkEnd w:id="600"/>
      <w:r>
        <w:t xml:space="preserve">: </w:t>
      </w:r>
      <w:r w:rsidRPr="00B13513">
        <w:t>Textkernel: Free access to timely graphs in the situation of Covid-19</w:t>
      </w:r>
      <w:bookmarkEnd w:id="601"/>
    </w:p>
    <w:p w14:paraId="3562F6CD" w14:textId="5A69CDF5" w:rsidR="00030BCE" w:rsidRDefault="00E11B3F" w:rsidP="00030BCE">
      <w:pPr>
        <w:rPr>
          <w:lang w:val="en-GB"/>
        </w:rPr>
      </w:pPr>
      <w:r>
        <w:rPr>
          <w:noProof/>
          <w:lang w:val="sv-SE" w:eastAsia="sv-SE"/>
        </w:rPr>
        <w:lastRenderedPageBreak/>
        <w:drawing>
          <wp:inline distT="0" distB="0" distL="0" distR="0" wp14:anchorId="4B824DE5" wp14:editId="6119FEC8">
            <wp:extent cx="5731510" cy="5063718"/>
            <wp:effectExtent l="19050" t="19050" r="21590" b="2286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063718"/>
                    </a:xfrm>
                    <a:prstGeom prst="rect">
                      <a:avLst/>
                    </a:prstGeom>
                    <a:ln>
                      <a:solidFill>
                        <a:schemeClr val="tx1"/>
                      </a:solidFill>
                    </a:ln>
                  </pic:spPr>
                </pic:pic>
              </a:graphicData>
            </a:graphic>
          </wp:inline>
        </w:drawing>
      </w:r>
    </w:p>
    <w:p w14:paraId="6074B090" w14:textId="77777777" w:rsidR="00E11B3F" w:rsidRDefault="00E11B3F" w:rsidP="00E11B3F">
      <w:pPr>
        <w:pStyle w:val="Fotnotstext"/>
      </w:pPr>
      <w:r w:rsidRPr="00FE257B">
        <w:t>Source</w:t>
      </w:r>
      <w:r>
        <w:t>s</w:t>
      </w:r>
      <w:r w:rsidRPr="00FE257B">
        <w:t xml:space="preserve">: </w:t>
      </w:r>
    </w:p>
    <w:p w14:paraId="77A669C3" w14:textId="77777777" w:rsidR="00E11B3F" w:rsidRPr="00FE257B" w:rsidRDefault="00E11B3F" w:rsidP="00E11B3F">
      <w:pPr>
        <w:pStyle w:val="Fotnotstext"/>
        <w:rPr>
          <w:lang w:val="en-GB"/>
        </w:rPr>
      </w:pPr>
      <w:r w:rsidRPr="00A57AE6">
        <w:t xml:space="preserve">First graph from </w:t>
      </w:r>
      <w:r w:rsidRPr="00FE257B">
        <w:t xml:space="preserve">Textkernel, see </w:t>
      </w:r>
      <w:hyperlink r:id="rId86" w:history="1">
        <w:r w:rsidRPr="00FE257B">
          <w:rPr>
            <w:rStyle w:val="Hyperlnk"/>
            <w:lang w:val="en-GB"/>
          </w:rPr>
          <w:t>https://www.jobfeed.de/home.php</w:t>
        </w:r>
      </w:hyperlink>
      <w:r w:rsidRPr="00FE257B">
        <w:rPr>
          <w:lang w:val="en-GB"/>
        </w:rPr>
        <w:t>, state of date: 07 April 2020</w:t>
      </w:r>
      <w:r>
        <w:rPr>
          <w:lang w:val="en-GB"/>
        </w:rPr>
        <w:t>.</w:t>
      </w:r>
    </w:p>
    <w:p w14:paraId="46345BCB" w14:textId="003031FA" w:rsidR="00E11B3F" w:rsidRDefault="00E11B3F" w:rsidP="00E11B3F">
      <w:pPr>
        <w:pStyle w:val="Fotnotstext"/>
        <w:rPr>
          <w:lang w:val="en-GB"/>
        </w:rPr>
      </w:pPr>
      <w:r>
        <w:rPr>
          <w:lang w:val="en-GB"/>
        </w:rPr>
        <w:t>Second graph</w:t>
      </w:r>
      <w:r w:rsidRPr="00A57AE6">
        <w:t xml:space="preserve"> </w:t>
      </w:r>
      <w:r>
        <w:t xml:space="preserve">from </w:t>
      </w:r>
      <w:r w:rsidRPr="00A57AE6">
        <w:t xml:space="preserve">Indeed, see </w:t>
      </w:r>
      <w:hyperlink r:id="rId87" w:history="1">
        <w:r w:rsidRPr="00A57AE6">
          <w:rPr>
            <w:rStyle w:val="Hyperlnk"/>
            <w:lang w:val="en-GB"/>
          </w:rPr>
          <w:t>https://www.hiringlab.org/de/blog/2020/04/08/coronavirus-arbeitsmarkt-stellenausschreibungen/</w:t>
        </w:r>
      </w:hyperlink>
      <w:r w:rsidRPr="00A57AE6">
        <w:rPr>
          <w:lang w:val="en-GB"/>
        </w:rPr>
        <w:t>, State of date: 09 April 2020.</w:t>
      </w:r>
    </w:p>
    <w:p w14:paraId="53F9E2D7" w14:textId="01102342" w:rsidR="00E11B3F" w:rsidRDefault="00E11B3F" w:rsidP="00E11B3F">
      <w:pPr>
        <w:pStyle w:val="Fotnotstext"/>
        <w:rPr>
          <w:lang w:val="en-GB"/>
        </w:rPr>
      </w:pPr>
    </w:p>
    <w:p w14:paraId="63255113" w14:textId="094E24F2" w:rsidR="00E11B3F" w:rsidRDefault="00E11B3F" w:rsidP="00E11B3F">
      <w:pPr>
        <w:pStyle w:val="Beskrivning"/>
      </w:pPr>
      <w:bookmarkStart w:id="602" w:name="_Ref51012544"/>
      <w:bookmarkStart w:id="603" w:name="_Toc51930102"/>
      <w:r>
        <w:t xml:space="preserve">Figure </w:t>
      </w:r>
      <w:r w:rsidR="00B10991">
        <w:fldChar w:fldCharType="begin"/>
      </w:r>
      <w:r w:rsidR="00B10991">
        <w:instrText xml:space="preserve"> SEQ Figure \* ARABIC </w:instrText>
      </w:r>
      <w:r w:rsidR="00B10991">
        <w:fldChar w:fldCharType="separate"/>
      </w:r>
      <w:r w:rsidR="00355D35">
        <w:rPr>
          <w:noProof/>
        </w:rPr>
        <w:t>26</w:t>
      </w:r>
      <w:r w:rsidR="00B10991">
        <w:rPr>
          <w:noProof/>
        </w:rPr>
        <w:fldChar w:fldCharType="end"/>
      </w:r>
      <w:bookmarkEnd w:id="602"/>
      <w:r>
        <w:t xml:space="preserve">: </w:t>
      </w:r>
      <w:r w:rsidRPr="00300514">
        <w:t>Germany: how to interpret the different OJA indicators from selected private companies using the example of Covid-19</w:t>
      </w:r>
      <w:bookmarkEnd w:id="603"/>
    </w:p>
    <w:p w14:paraId="2943024D" w14:textId="31DF361F" w:rsidR="0071797E" w:rsidRPr="0071797E" w:rsidRDefault="0071797E" w:rsidP="0071797E">
      <w:pPr>
        <w:pStyle w:val="Rubrik5"/>
      </w:pPr>
      <w:r w:rsidRPr="0071797E">
        <w:t>Structural analyses</w:t>
      </w:r>
    </w:p>
    <w:p w14:paraId="4C52B931" w14:textId="0FD67E1A" w:rsidR="00FC0116" w:rsidRDefault="00FC0116" w:rsidP="00FC0116">
      <w:pPr>
        <w:jc w:val="both"/>
      </w:pPr>
      <w:r>
        <w:t xml:space="preserve">One of the most popular structural anaylsis is that on jobs and skills requested in online job advertisements. This is what for example CEDEFOP do with Skills-OVATE or Skills Panorama. They provide information on occupations, skills and regions based on international classifications: ISCO-08 for occupations, NUTS-2 for regions, ESCO version 1 for skills and NACE rev. 2 for sectors. </w:t>
      </w:r>
    </w:p>
    <w:p w14:paraId="792F3D64" w14:textId="2C65272E" w:rsidR="00FC0116" w:rsidRDefault="00FC0116" w:rsidP="00FC0116">
      <w:pPr>
        <w:jc w:val="both"/>
      </w:pPr>
      <w:r>
        <w:t xml:space="preserve">Regarding the Swiss Job Market Monitor there is another structural analysis of interest: the structural changes regarding the importance of different recruiting channels </w:t>
      </w:r>
      <w:r w:rsidRPr="007D5385">
        <w:t xml:space="preserve">(see </w:t>
      </w:r>
      <w:r w:rsidR="00997878" w:rsidRPr="007D5385">
        <w:t xml:space="preserve">Figure 13 in </w:t>
      </w:r>
      <w:r w:rsidR="007D5385" w:rsidRPr="00E36B2E">
        <w:rPr>
          <w:rStyle w:val="Fotnotsreferens"/>
          <w:lang w:val="en-GB"/>
        </w:rPr>
        <w:footnoteReference w:id="14"/>
      </w:r>
      <w:r w:rsidRPr="007D5385">
        <w:t>)</w:t>
      </w:r>
      <w:r>
        <w:t xml:space="preserve">. Among other </w:t>
      </w:r>
      <w:r>
        <w:lastRenderedPageBreak/>
        <w:t>things, a distinction is made between company websites, online job portals and press. In this context, however, it would also be conceivable to analyse the changing importance of social media over time. However, in order to detect shifts from online job advertisements to social networks, it is necessary to collect not only OJA from job portals but also OJ postings from company websites and (other?) data from social networks.</w:t>
      </w:r>
    </w:p>
    <w:p w14:paraId="23DF4F39" w14:textId="37FEC034" w:rsidR="00FC0116" w:rsidRDefault="00FC0116" w:rsidP="00FC0116">
      <w:pPr>
        <w:jc w:val="both"/>
      </w:pPr>
      <w:r>
        <w:t>In an earlier document, Germany has already proposed and described the calculation of a labour market concentration index (LMC) based on OJAs</w:t>
      </w:r>
      <w:r w:rsidR="00887652">
        <w:rPr>
          <w:rStyle w:val="Fotnotsreferens"/>
          <w:lang w:val="en-GB"/>
        </w:rPr>
        <w:footnoteReference w:id="15"/>
      </w:r>
      <w:r>
        <w:t xml:space="preserve">.  This is one idea for a more structural analysis. To measure such regional concentration, OJAs are broken down to Functional Urban Areas (FUA). These FUAs consists of city cores and their commuting zones. The </w:t>
      </w:r>
      <w:proofErr w:type="gramStart"/>
      <w:r>
        <w:t>LMC index</w:t>
      </w:r>
      <w:proofErr w:type="gramEnd"/>
      <w:r>
        <w:t xml:space="preserve"> can be published quarterly or yearly and can inform educational, regional and labour market policy. </w:t>
      </w:r>
    </w:p>
    <w:p w14:paraId="48EF03B1" w14:textId="77777777" w:rsidR="00FC0116" w:rsidRDefault="00FC0116" w:rsidP="00FC0116">
      <w:pPr>
        <w:jc w:val="both"/>
      </w:pPr>
      <w:r>
        <w:t xml:space="preserve">For a job portal owner there are many other structural analyses possible, as they have access to much more information than only on OJAs. Many job portals have also data from the jobseekers, like information on job wishes or preferences, employment histories or complete resumes (CVs). They can also examine the search behaviour of jobseekers: </w:t>
      </w:r>
    </w:p>
    <w:p w14:paraId="146D69CE" w14:textId="15A854B0" w:rsidR="00FC0116" w:rsidRDefault="00FC0116" w:rsidP="003C50B1">
      <w:pPr>
        <w:pStyle w:val="Liststycke"/>
        <w:numPr>
          <w:ilvl w:val="0"/>
          <w:numId w:val="19"/>
        </w:numPr>
        <w:jc w:val="both"/>
      </w:pPr>
      <w:r>
        <w:t>WHAT? - Keywords such as "remote jobs" when entering a search</w:t>
      </w:r>
    </w:p>
    <w:p w14:paraId="4480C8C5" w14:textId="234BD224" w:rsidR="00FC0116" w:rsidRDefault="00FC0116" w:rsidP="003C50B1">
      <w:pPr>
        <w:pStyle w:val="Liststycke"/>
        <w:numPr>
          <w:ilvl w:val="0"/>
          <w:numId w:val="19"/>
        </w:numPr>
        <w:jc w:val="both"/>
      </w:pPr>
      <w:r>
        <w:t>Number of hits of job advertisements that meet certain criteria (e.g. "Remote Job")</w:t>
      </w:r>
    </w:p>
    <w:p w14:paraId="1BA30B9B" w14:textId="69151C1C" w:rsidR="00FC0116" w:rsidRDefault="00FC0116" w:rsidP="003C50B1">
      <w:pPr>
        <w:pStyle w:val="Liststycke"/>
        <w:numPr>
          <w:ilvl w:val="0"/>
          <w:numId w:val="19"/>
        </w:numPr>
        <w:jc w:val="both"/>
      </w:pPr>
      <w:r>
        <w:t>HOW? - Search intensity: Number of applications per jobseeker</w:t>
      </w:r>
    </w:p>
    <w:p w14:paraId="5900EB36" w14:textId="77777777" w:rsidR="00FC0116" w:rsidRDefault="00FC0116" w:rsidP="00FC0116">
      <w:pPr>
        <w:jc w:val="both"/>
      </w:pPr>
      <w:r>
        <w:t xml:space="preserve">Furthermore, they have data on submitted applications </w:t>
      </w:r>
      <w:r>
        <w:t>at least within their own platform</w:t>
      </w:r>
      <w:r>
        <w:t> and can therefore supply the following indicator as well:</w:t>
      </w:r>
    </w:p>
    <w:p w14:paraId="718F2BFC" w14:textId="66C4F2D8" w:rsidR="00FC0116" w:rsidRDefault="00FC0116" w:rsidP="003C50B1">
      <w:pPr>
        <w:pStyle w:val="Liststycke"/>
        <w:numPr>
          <w:ilvl w:val="0"/>
          <w:numId w:val="20"/>
        </w:numPr>
        <w:jc w:val="both"/>
      </w:pPr>
      <w:r>
        <w:t>Number of applications per job/job advertisement</w:t>
      </w:r>
    </w:p>
    <w:p w14:paraId="280F1BD4" w14:textId="79BBDA44" w:rsidR="00E11B3F" w:rsidRPr="00030BCE" w:rsidRDefault="00FC0116" w:rsidP="0094333B">
      <w:pPr>
        <w:jc w:val="both"/>
        <w:rPr>
          <w:lang w:val="en-GB"/>
        </w:rPr>
      </w:pPr>
      <w:r>
        <w:t xml:space="preserve">Job portal owner like LinkedIn do all this </w:t>
      </w:r>
      <w:r w:rsidR="00887652">
        <w:t>analyses</w:t>
      </w:r>
      <w:r w:rsidR="00887652" w:rsidRPr="00D2130E">
        <w:rPr>
          <w:rStyle w:val="Fotnotsreferens"/>
          <w:lang w:val="en-GB"/>
        </w:rPr>
        <w:footnoteReference w:id="16"/>
      </w:r>
      <w:r>
        <w:t xml:space="preserve"> although they know that their data or not statistically representative</w:t>
      </w:r>
      <w:r w:rsidR="00887652" w:rsidRPr="00D2130E">
        <w:rPr>
          <w:rStyle w:val="Fotnotsreferens"/>
          <w:lang w:val="en-GB"/>
        </w:rPr>
        <w:footnoteReference w:id="17"/>
      </w:r>
      <w:r>
        <w:t>.   In Germany the Institute for Employment Research (IAB – Institut für Arbeitsmarkt- und Berufsforschung) used those jobseeker information to analyse how the Corona crisis influences search processes on the labour market</w:t>
      </w:r>
      <w:r w:rsidR="00A73775" w:rsidRPr="00D2130E">
        <w:rPr>
          <w:rStyle w:val="Fotnotsreferens"/>
          <w:lang w:val="en-GB"/>
        </w:rPr>
        <w:footnoteReference w:id="18"/>
      </w:r>
      <w:r>
        <w:t>.  Even the ECB economists noted that LinkedIn's insights can provide "more timely information about labour market developments than that derived from more traditional statistical sources”</w:t>
      </w:r>
      <w:r w:rsidR="00D936FC" w:rsidRPr="00D936FC">
        <w:t xml:space="preserve"> </w:t>
      </w:r>
      <w:r w:rsidR="00D936FC" w:rsidRPr="00D2130E">
        <w:rPr>
          <w:rStyle w:val="Fotnotsreferens"/>
        </w:rPr>
        <w:footnoteReference w:id="19"/>
      </w:r>
      <w:r>
        <w:t xml:space="preserve">.  </w:t>
      </w:r>
    </w:p>
    <w:p w14:paraId="1276BD9D" w14:textId="77777777" w:rsidR="007D5385" w:rsidRDefault="007D5385" w:rsidP="007D5385">
      <w:pPr>
        <w:spacing w:after="160" w:line="259" w:lineRule="auto"/>
        <w:jc w:val="both"/>
        <w:rPr>
          <w:lang w:val="en-GB"/>
        </w:rPr>
      </w:pPr>
      <w:r>
        <w:rPr>
          <w:lang w:val="en-GB"/>
        </w:rPr>
        <w:t>For more details and detailed analysis of particular cases,</w:t>
      </w:r>
      <w:r w:rsidRPr="00E550EC">
        <w:rPr>
          <w:lang w:val="en-GB"/>
        </w:rPr>
        <w:t xml:space="preserve"> </w:t>
      </w:r>
      <w:r>
        <w:rPr>
          <w:lang w:val="en-GB"/>
        </w:rPr>
        <w:t xml:space="preserve">see reports provided by </w:t>
      </w:r>
      <w:r w:rsidRPr="003E7238">
        <w:rPr>
          <w:lang w:val="en-GB"/>
        </w:rPr>
        <w:t>DESTATIS</w:t>
      </w:r>
      <w:r w:rsidRPr="00E36B2E">
        <w:rPr>
          <w:rStyle w:val="Fotnotsreferens"/>
          <w:lang w:val="en-GB"/>
        </w:rPr>
        <w:t xml:space="preserve"> </w:t>
      </w:r>
      <w:r w:rsidRPr="00E36B2E">
        <w:rPr>
          <w:rStyle w:val="Fotnotsreferens"/>
          <w:lang w:val="en-GB"/>
        </w:rPr>
        <w:footnoteReference w:id="20"/>
      </w:r>
      <w:r>
        <w:rPr>
          <w:lang w:val="en-GB"/>
        </w:rPr>
        <w:t>.</w:t>
      </w:r>
    </w:p>
    <w:p w14:paraId="33AE45AF" w14:textId="15D213CE" w:rsidR="0042480F" w:rsidRPr="00347EFE" w:rsidRDefault="0042480F" w:rsidP="0042480F">
      <w:pPr>
        <w:pStyle w:val="Rubrik2"/>
        <w:rPr>
          <w:lang w:val="en-GB"/>
        </w:rPr>
      </w:pPr>
      <w:bookmarkStart w:id="608" w:name="_Toc51930062"/>
      <w:r w:rsidRPr="00347EFE">
        <w:rPr>
          <w:lang w:val="en-GB"/>
        </w:rPr>
        <w:lastRenderedPageBreak/>
        <w:t>Labour Market Concentration Indicators using OJA</w:t>
      </w:r>
      <w:bookmarkEnd w:id="608"/>
    </w:p>
    <w:p w14:paraId="3942AAFD" w14:textId="3FC8F2F5" w:rsidR="00501FC4" w:rsidRPr="00347EFE" w:rsidRDefault="00501FC4" w:rsidP="00501FC4">
      <w:pPr>
        <w:jc w:val="both"/>
        <w:rPr>
          <w:lang w:val="en-GB"/>
        </w:rPr>
      </w:pPr>
      <w:r w:rsidRPr="00347EFE">
        <w:rPr>
          <w:lang w:val="en-GB"/>
        </w:rPr>
        <w:t>While market power due to monopolies and monopsonies in product markets is well documented and regulated by antitrust agencies, monopsony power and market concentration in labour markets is rarely in the spotlight. In part because empirical evidence of labour market concentration has historically been scarce due to lack of suitable data. In recent years however, public interest in labour market monopsony power has increased and several studies have shown that labour market concentration is widespread and has significant consequences.</w:t>
      </w:r>
      <w:r w:rsidRPr="00347EFE">
        <w:rPr>
          <w:rStyle w:val="Fotnotsreferens"/>
          <w:lang w:val="en-GB"/>
        </w:rPr>
        <w:footnoteReference w:id="21"/>
      </w:r>
      <w:r w:rsidRPr="00347EFE">
        <w:rPr>
          <w:lang w:val="en-GB"/>
        </w:rPr>
        <w:t xml:space="preserve"> Concentrated labour markets allow employers to offer wages below worker’s marginal productivity depress the wage distribution and generate rents just like in concentrated product markets.</w:t>
      </w:r>
      <w:r w:rsidRPr="00347EFE">
        <w:rPr>
          <w:rStyle w:val="Fotnotsreferens"/>
          <w:lang w:val="en-GB"/>
        </w:rPr>
        <w:footnoteReference w:id="22"/>
      </w:r>
      <w:r w:rsidRPr="00347EFE">
        <w:rPr>
          <w:lang w:val="en-GB"/>
        </w:rPr>
        <w:t xml:space="preserve"> If, for a given occupation, region and timeframe, few potential employers are offering jobs, they can force workers to accept lower wages since the wage elasticity of labour supply is generally low (at least in the short run).</w:t>
      </w:r>
      <w:r w:rsidRPr="00347EFE">
        <w:rPr>
          <w:rStyle w:val="Fotnotsreferens"/>
          <w:lang w:val="en-GB"/>
        </w:rPr>
        <w:footnoteReference w:id="23"/>
      </w:r>
      <w:r w:rsidRPr="00347EFE">
        <w:rPr>
          <w:lang w:val="en-GB"/>
        </w:rPr>
        <w:t xml:space="preserve">   </w:t>
      </w:r>
    </w:p>
    <w:p w14:paraId="0A0C756A" w14:textId="76CD1DD8" w:rsidR="00501FC4" w:rsidRPr="00347EFE" w:rsidRDefault="00501FC4" w:rsidP="00501FC4">
      <w:pPr>
        <w:jc w:val="both"/>
        <w:rPr>
          <w:lang w:val="en-GB"/>
        </w:rPr>
      </w:pPr>
      <w:r w:rsidRPr="00347EFE">
        <w:rPr>
          <w:lang w:val="en-GB"/>
        </w:rPr>
        <w:t xml:space="preserve">Concentration in labour markets does not necessarily overlap with concentration in product markets. Labour market competition </w:t>
      </w:r>
      <w:proofErr w:type="gramStart"/>
      <w:r w:rsidRPr="00347EFE">
        <w:rPr>
          <w:lang w:val="en-GB"/>
        </w:rPr>
        <w:t>is measured</w:t>
      </w:r>
      <w:proofErr w:type="gramEnd"/>
      <w:r w:rsidRPr="00347EFE">
        <w:rPr>
          <w:lang w:val="en-GB"/>
        </w:rPr>
        <w:t xml:space="preserve"> at the level of worker occupation and is limited by worker mobility. Employees can face a concentrated local labour market even if they work in a sector where products markets are highly competitive nationwide or internationally. On the other hand, product monopolists might compete against employers in other product markets for the same employees. </w:t>
      </w:r>
    </w:p>
    <w:p w14:paraId="14FDE629" w14:textId="0B1A56DE" w:rsidR="00501FC4" w:rsidRPr="00347EFE" w:rsidRDefault="00501FC4" w:rsidP="00501FC4">
      <w:pPr>
        <w:jc w:val="both"/>
        <w:rPr>
          <w:lang w:val="en-GB"/>
        </w:rPr>
      </w:pPr>
      <w:r w:rsidRPr="00347EFE">
        <w:rPr>
          <w:lang w:val="en-GB"/>
        </w:rPr>
        <w:t xml:space="preserve">Against a background of stagnating median real wages and slowly increasing product market power in Germany, the wage effects of labour market monopsony power </w:t>
      </w:r>
      <w:proofErr w:type="gramStart"/>
      <w:r w:rsidRPr="00347EFE">
        <w:rPr>
          <w:lang w:val="en-GB"/>
        </w:rPr>
        <w:t>cannot be taken</w:t>
      </w:r>
      <w:proofErr w:type="gramEnd"/>
      <w:r w:rsidRPr="00347EFE">
        <w:rPr>
          <w:lang w:val="en-GB"/>
        </w:rPr>
        <w:t xml:space="preserve"> lightly.</w:t>
      </w:r>
      <w:r w:rsidRPr="00347EFE">
        <w:rPr>
          <w:rStyle w:val="Fotnotsreferens"/>
          <w:lang w:val="en-GB"/>
        </w:rPr>
        <w:footnoteReference w:id="24"/>
      </w:r>
      <w:r w:rsidRPr="00347EFE">
        <w:rPr>
          <w:lang w:val="en-GB"/>
        </w:rPr>
        <w:t xml:space="preserve"> Therefore, the topic of market concentration has high policy relevance and German policymakers have shown a willingness to expand the scope of antitrust laws to cover new markets.</w:t>
      </w:r>
      <w:r w:rsidRPr="00347EFE">
        <w:rPr>
          <w:rStyle w:val="Fotnotsreferens"/>
          <w:lang w:val="en-GB"/>
        </w:rPr>
        <w:footnoteReference w:id="25"/>
      </w:r>
    </w:p>
    <w:p w14:paraId="6B736BB0" w14:textId="77777777" w:rsidR="00501FC4" w:rsidRPr="00347EFE" w:rsidRDefault="00501FC4" w:rsidP="00501FC4">
      <w:pPr>
        <w:jc w:val="both"/>
        <w:rPr>
          <w:lang w:val="en-GB"/>
        </w:rPr>
      </w:pPr>
      <w:r w:rsidRPr="00347EFE">
        <w:rPr>
          <w:lang w:val="en-GB"/>
        </w:rPr>
        <w:t>Data on online job ads is uniquely suited for detecting and monitoring labour market concentration. Ideally, we would observe the universe of job ads, in order to quantify market shares of all employers in each local labour market. Online job ad data collected by CEDEFOP comes reasonably close to this ideal, with 15,578,258 distinct job ads over three quarters from a wide range of online sources across the entire country and all occupations.</w:t>
      </w:r>
      <w:r w:rsidRPr="00347EFE">
        <w:rPr>
          <w:rStyle w:val="Fotnotsreferens"/>
          <w:lang w:val="en-GB"/>
        </w:rPr>
        <w:footnoteReference w:id="26"/>
      </w:r>
      <w:r w:rsidRPr="00347EFE">
        <w:rPr>
          <w:lang w:val="en-GB"/>
        </w:rPr>
        <w:t xml:space="preserve"> CEDEFOP job ad data also contains the necessary information about the location, the company and the occupation of the job.</w:t>
      </w:r>
      <w:r w:rsidRPr="00347EFE">
        <w:rPr>
          <w:rStyle w:val="Fotnotsreferens"/>
          <w:lang w:val="en-GB"/>
        </w:rPr>
        <w:footnoteReference w:id="27"/>
      </w:r>
    </w:p>
    <w:p w14:paraId="45F73300" w14:textId="77777777" w:rsidR="00501FC4" w:rsidRPr="00347EFE" w:rsidRDefault="00501FC4" w:rsidP="00501FC4">
      <w:pPr>
        <w:jc w:val="both"/>
        <w:rPr>
          <w:lang w:val="en-GB"/>
        </w:rPr>
      </w:pPr>
      <w:r w:rsidRPr="00347EFE">
        <w:rPr>
          <w:lang w:val="en-GB"/>
        </w:rPr>
        <w:t xml:space="preserve">This data allows us to quantify the share of job offers for each employer by occupation and timeframe in local labour markets. From this data, one can calculate measures of market concentration like </w:t>
      </w:r>
      <w:r w:rsidRPr="00347EFE">
        <w:rPr>
          <w:lang w:val="en-GB"/>
        </w:rPr>
        <w:lastRenderedPageBreak/>
        <w:t xml:space="preserve">market shares or the Herfindahl-Hirschman-Index. Such indices of market concentration </w:t>
      </w:r>
      <w:proofErr w:type="gramStart"/>
      <w:r w:rsidRPr="00347EFE">
        <w:rPr>
          <w:lang w:val="en-GB"/>
        </w:rPr>
        <w:t>can be evaluated</w:t>
      </w:r>
      <w:proofErr w:type="gramEnd"/>
      <w:r w:rsidRPr="00347EFE">
        <w:rPr>
          <w:lang w:val="en-GB"/>
        </w:rPr>
        <w:t xml:space="preserve"> by the criteria used by antitrust agencies in order to classify markets as critically concentrated. </w:t>
      </w:r>
    </w:p>
    <w:p w14:paraId="376C6EC7" w14:textId="77777777" w:rsidR="00501FC4" w:rsidRPr="00347EFE" w:rsidRDefault="00501FC4" w:rsidP="00501FC4">
      <w:pPr>
        <w:jc w:val="both"/>
        <w:rPr>
          <w:lang w:val="en-GB"/>
        </w:rPr>
      </w:pPr>
      <w:r w:rsidRPr="00347EFE">
        <w:rPr>
          <w:lang w:val="en-GB"/>
        </w:rPr>
        <w:t xml:space="preserve">We propose a labour market concentration index (LMC) which </w:t>
      </w:r>
      <w:proofErr w:type="gramStart"/>
      <w:r w:rsidRPr="00347EFE">
        <w:rPr>
          <w:lang w:val="en-GB"/>
        </w:rPr>
        <w:t>can be published</w:t>
      </w:r>
      <w:proofErr w:type="gramEnd"/>
      <w:r w:rsidRPr="00347EFE">
        <w:rPr>
          <w:lang w:val="en-GB"/>
        </w:rPr>
        <w:t xml:space="preserve"> each quarter and can inform educational, regional and labour market policy. </w:t>
      </w:r>
    </w:p>
    <w:p w14:paraId="69E26E25" w14:textId="77777777" w:rsidR="00501FC4" w:rsidRPr="00347EFE" w:rsidRDefault="00501FC4" w:rsidP="00501FC4">
      <w:pPr>
        <w:pStyle w:val="Rubrik5"/>
        <w:rPr>
          <w:lang w:val="en-GB"/>
        </w:rPr>
      </w:pPr>
      <w:bookmarkStart w:id="609" w:name="_Toc33548189"/>
      <w:r w:rsidRPr="00347EFE">
        <w:rPr>
          <w:lang w:val="en-GB"/>
        </w:rPr>
        <w:t>Functional Urban Areas</w:t>
      </w:r>
      <w:bookmarkEnd w:id="609"/>
    </w:p>
    <w:p w14:paraId="27D59AD7" w14:textId="77777777" w:rsidR="006C539D" w:rsidRPr="00347EFE" w:rsidRDefault="006C539D" w:rsidP="006C539D">
      <w:pPr>
        <w:jc w:val="both"/>
        <w:rPr>
          <w:lang w:val="en-GB"/>
        </w:rPr>
      </w:pPr>
      <w:r w:rsidRPr="00347EFE">
        <w:rPr>
          <w:lang w:val="en-GB"/>
        </w:rPr>
        <w:t>We define local labour markets in terms of Functional Urban Areas (FUA) as used by Eurostat.</w:t>
      </w:r>
      <w:r w:rsidRPr="00347EFE">
        <w:rPr>
          <w:rStyle w:val="Fotnotsreferens"/>
          <w:lang w:val="en-GB"/>
        </w:rPr>
        <w:footnoteReference w:id="28"/>
      </w:r>
      <w:r w:rsidRPr="00347EFE">
        <w:rPr>
          <w:lang w:val="en-GB"/>
        </w:rPr>
        <w:t xml:space="preserve"> A FUA consists of one or more cities and their commuting zone. Commuting zones </w:t>
      </w:r>
      <w:proofErr w:type="gramStart"/>
      <w:r w:rsidRPr="00347EFE">
        <w:rPr>
          <w:lang w:val="en-GB"/>
        </w:rPr>
        <w:t>are based</w:t>
      </w:r>
      <w:proofErr w:type="gramEnd"/>
      <w:r w:rsidRPr="00347EFE">
        <w:rPr>
          <w:lang w:val="en-GB"/>
        </w:rPr>
        <w:t xml:space="preserve"> on commuting patterns. If at least 15% of the population of a local administrative unit (sub-region) commute to a city, the unit </w:t>
      </w:r>
      <w:proofErr w:type="gramStart"/>
      <w:r w:rsidRPr="00347EFE">
        <w:rPr>
          <w:lang w:val="en-GB"/>
        </w:rPr>
        <w:t>is classified</w:t>
      </w:r>
      <w:proofErr w:type="gramEnd"/>
      <w:r w:rsidRPr="00347EFE">
        <w:rPr>
          <w:lang w:val="en-GB"/>
        </w:rPr>
        <w:t xml:space="preserve"> as part of the commuting zone. If no large numbers of individuals commute from outside the city, the city itself is a FUA (E.g. Tübingen). A FUA represents the area within which the majority of inhabitants would look for jobs. Searching outside their FUA is likely to require moving, which is costly, and would therefore require a high wage premium to be beneficial. The Eurostat definition lists 118 unique FUA codes for Germany.</w:t>
      </w:r>
      <w:r w:rsidRPr="00347EFE">
        <w:rPr>
          <w:rStyle w:val="Fotnotsreferens"/>
          <w:lang w:val="en-GB"/>
        </w:rPr>
        <w:footnoteReference w:id="29"/>
      </w:r>
      <w:r w:rsidRPr="00347EFE">
        <w:rPr>
          <w:lang w:val="en-GB"/>
        </w:rPr>
        <w:t xml:space="preserve"> Of these, 11 are missing in our data, meaning that no job ad observations are available. In at least one </w:t>
      </w:r>
      <w:proofErr w:type="gramStart"/>
      <w:r w:rsidRPr="00347EFE">
        <w:rPr>
          <w:lang w:val="en-GB"/>
        </w:rPr>
        <w:t>case</w:t>
      </w:r>
      <w:proofErr w:type="gramEnd"/>
      <w:r w:rsidRPr="00347EFE">
        <w:rPr>
          <w:lang w:val="en-GB"/>
        </w:rPr>
        <w:t xml:space="preserve"> this is likely due to geographical miscoding in CEDEFOP data and will need to be resolved in the final index.</w:t>
      </w:r>
    </w:p>
    <w:p w14:paraId="194717F9" w14:textId="77777777" w:rsidR="006C539D" w:rsidRPr="00347EFE" w:rsidRDefault="006C539D" w:rsidP="006C539D">
      <w:pPr>
        <w:pStyle w:val="Rubrik5"/>
        <w:rPr>
          <w:lang w:val="en-GB"/>
        </w:rPr>
      </w:pPr>
      <w:bookmarkStart w:id="610" w:name="_Toc33548190"/>
      <w:r w:rsidRPr="00347EFE">
        <w:rPr>
          <w:lang w:val="en-GB"/>
        </w:rPr>
        <w:t>Construction of the index</w:t>
      </w:r>
      <w:bookmarkEnd w:id="610"/>
    </w:p>
    <w:p w14:paraId="14F0E9C3" w14:textId="77777777" w:rsidR="006C539D" w:rsidRPr="00347EFE" w:rsidRDefault="006C539D" w:rsidP="006C539D">
      <w:pPr>
        <w:jc w:val="both"/>
        <w:rPr>
          <w:lang w:val="en-GB"/>
        </w:rPr>
      </w:pPr>
      <w:r w:rsidRPr="00347EFE">
        <w:rPr>
          <w:lang w:val="en-GB"/>
        </w:rPr>
        <w:t xml:space="preserve">Our labour market concentration index (LMC) </w:t>
      </w:r>
      <w:proofErr w:type="gramStart"/>
      <w:r w:rsidRPr="00347EFE">
        <w:rPr>
          <w:lang w:val="en-GB"/>
        </w:rPr>
        <w:t>is based</w:t>
      </w:r>
      <w:proofErr w:type="gramEnd"/>
      <w:r w:rsidRPr="00347EFE">
        <w:rPr>
          <w:lang w:val="en-GB"/>
        </w:rPr>
        <w:t xml:space="preserve"> on the considerations by Azar et al. (2018) and employs a similar methodological approach. Relevant labour markets </w:t>
      </w:r>
      <w:proofErr w:type="gramStart"/>
      <w:r w:rsidRPr="00347EFE">
        <w:rPr>
          <w:lang w:val="en-GB"/>
        </w:rPr>
        <w:t>are defined</w:t>
      </w:r>
      <w:proofErr w:type="gramEnd"/>
      <w:r w:rsidRPr="00347EFE">
        <w:rPr>
          <w:lang w:val="en-GB"/>
        </w:rPr>
        <w:t xml:space="preserve"> in terms of geography, timeframe and occupation. The geographical unit of choice is the functional urban area (FUA).</w:t>
      </w:r>
      <w:r w:rsidRPr="00347EFE">
        <w:rPr>
          <w:rStyle w:val="Fotnotsreferens"/>
          <w:lang w:val="en-GB"/>
        </w:rPr>
        <w:footnoteReference w:id="30"/>
      </w:r>
      <w:r w:rsidRPr="00347EFE">
        <w:rPr>
          <w:lang w:val="en-GB"/>
        </w:rPr>
        <w:t xml:space="preserve"> The principal advantage of FUAs is that they contain both living and working areas within commuting zones and are therefore uniquely suited to define local labour markets. The timeframe for analysis are quarter years. Occupations are classified by the ISCO level </w:t>
      </w:r>
      <w:proofErr w:type="gramStart"/>
      <w:r w:rsidRPr="00347EFE">
        <w:rPr>
          <w:lang w:val="en-GB"/>
        </w:rPr>
        <w:t>4</w:t>
      </w:r>
      <w:proofErr w:type="gramEnd"/>
      <w:r w:rsidRPr="00347EFE">
        <w:rPr>
          <w:lang w:val="en-GB"/>
        </w:rPr>
        <w:t xml:space="preserve"> scheme. </w:t>
      </w:r>
    </w:p>
    <w:p w14:paraId="79448C11" w14:textId="77777777" w:rsidR="006C539D" w:rsidRPr="00347EFE" w:rsidRDefault="006C539D" w:rsidP="006C539D">
      <w:pPr>
        <w:jc w:val="both"/>
        <w:rPr>
          <w:lang w:val="en-GB"/>
        </w:rPr>
      </w:pPr>
      <w:r w:rsidRPr="00347EFE">
        <w:rPr>
          <w:lang w:val="en-GB"/>
        </w:rPr>
        <w:t xml:space="preserve">The actual index is the sum of squared market shares across all employers in a given local labour market in a given quarter. It </w:t>
      </w:r>
      <w:proofErr w:type="gramStart"/>
      <w:r w:rsidRPr="00347EFE">
        <w:rPr>
          <w:lang w:val="en-GB"/>
        </w:rPr>
        <w:t>is calculated</w:t>
      </w:r>
      <w:proofErr w:type="gramEnd"/>
      <w:r w:rsidRPr="00347EFE">
        <w:rPr>
          <w:lang w:val="en-GB"/>
        </w:rPr>
        <w:t xml:space="preserve"> for quarter (t) with squared market shares (s) for employers (i) in a given market (j):</w:t>
      </w:r>
    </w:p>
    <w:p w14:paraId="55BE6B26" w14:textId="77777777" w:rsidR="006C539D" w:rsidRPr="00347EFE" w:rsidRDefault="006C539D" w:rsidP="006C539D">
      <w:pPr>
        <w:jc w:val="both"/>
        <w:rPr>
          <w:lang w:val="en-GB"/>
        </w:rPr>
      </w:pPr>
    </w:p>
    <w:p w14:paraId="05217E21" w14:textId="77777777" w:rsidR="006C539D" w:rsidRPr="00347EFE" w:rsidRDefault="006F399D" w:rsidP="006C539D">
      <w:pPr>
        <w:jc w:val="both"/>
        <w:rPr>
          <w:lang w:val="en-GB"/>
        </w:rPr>
      </w:pPr>
      <m:oMathPara>
        <m:oMath>
          <m:sSub>
            <m:sSubPr>
              <m:ctrlPr>
                <w:rPr>
                  <w:rFonts w:ascii="Cambria Math" w:hAnsi="Cambria Math"/>
                  <w:i/>
                  <w:lang w:val="en-GB"/>
                </w:rPr>
              </m:ctrlPr>
            </m:sSubPr>
            <m:e>
              <m:r>
                <w:rPr>
                  <w:rFonts w:ascii="Cambria Math" w:hAnsi="Cambria Math"/>
                  <w:lang w:val="en-GB"/>
                </w:rPr>
                <m:t>LMC</m:t>
              </m:r>
            </m:e>
            <m:sub>
              <m:r>
                <w:rPr>
                  <w:rFonts w:ascii="Cambria Math" w:hAnsi="Cambria Math"/>
                  <w:lang w:val="en-GB"/>
                </w:rPr>
                <m:t>jt</m:t>
              </m:r>
            </m:sub>
          </m:sSub>
          <m:r>
            <w:rPr>
              <w:rFonts w:ascii="Cambria Math" w:hAnsi="Cambria Math"/>
              <w:lang w:val="en-GB"/>
            </w:rPr>
            <m:t>=</m:t>
          </m:r>
          <m:nary>
            <m:naryPr>
              <m:chr m:val="∑"/>
              <m:limLoc m:val="subSup"/>
              <m:supHide m:val="1"/>
              <m:ctrlPr>
                <w:rPr>
                  <w:rFonts w:ascii="Cambria Math" w:hAnsi="Cambria Math"/>
                  <w:i/>
                  <w:lang w:val="en-GB"/>
                </w:rPr>
              </m:ctrlPr>
            </m:naryPr>
            <m:sub>
              <m:r>
                <w:rPr>
                  <w:rFonts w:ascii="Cambria Math" w:hAnsi="Cambria Math"/>
                  <w:lang w:val="en-GB"/>
                </w:rPr>
                <m:t>i</m:t>
              </m:r>
            </m:sub>
            <m:sup/>
            <m:e>
              <m:sSubSup>
                <m:sSubSupPr>
                  <m:ctrlPr>
                    <w:rPr>
                      <w:rFonts w:ascii="Cambria Math" w:hAnsi="Cambria Math"/>
                      <w:i/>
                      <w:lang w:val="en-GB"/>
                    </w:rPr>
                  </m:ctrlPr>
                </m:sSubSupPr>
                <m:e>
                  <m:r>
                    <w:rPr>
                      <w:rFonts w:ascii="Cambria Math" w:hAnsi="Cambria Math"/>
                      <w:lang w:val="en-GB"/>
                    </w:rPr>
                    <m:t>s</m:t>
                  </m:r>
                </m:e>
                <m:sub>
                  <m:r>
                    <w:rPr>
                      <w:rFonts w:ascii="Cambria Math" w:hAnsi="Cambria Math"/>
                      <w:lang w:val="en-GB"/>
                    </w:rPr>
                    <m:t>ijt</m:t>
                  </m:r>
                </m:sub>
                <m:sup>
                  <m:r>
                    <w:rPr>
                      <w:rFonts w:ascii="Cambria Math" w:hAnsi="Cambria Math"/>
                      <w:lang w:val="en-GB"/>
                    </w:rPr>
                    <m:t>2</m:t>
                  </m:r>
                </m:sup>
              </m:sSubSup>
            </m:e>
          </m:nary>
        </m:oMath>
      </m:oMathPara>
    </w:p>
    <w:p w14:paraId="70F06BFC" w14:textId="77777777" w:rsidR="006C539D" w:rsidRPr="00347EFE" w:rsidRDefault="006C539D" w:rsidP="006C539D">
      <w:pPr>
        <w:jc w:val="both"/>
        <w:rPr>
          <w:lang w:val="en-GB"/>
        </w:rPr>
      </w:pPr>
    </w:p>
    <w:p w14:paraId="526BA4FF" w14:textId="1A885732" w:rsidR="006C539D" w:rsidRPr="00347EFE" w:rsidRDefault="006C539D" w:rsidP="006C539D">
      <w:pPr>
        <w:jc w:val="both"/>
        <w:rPr>
          <w:lang w:val="en-GB"/>
        </w:rPr>
      </w:pPr>
      <w:r w:rsidRPr="00347EFE">
        <w:rPr>
          <w:lang w:val="en-GB"/>
        </w:rPr>
        <w:t xml:space="preserve">The index has a range from </w:t>
      </w:r>
      <w:proofErr w:type="gramStart"/>
      <w:r w:rsidRPr="00347EFE">
        <w:rPr>
          <w:lang w:val="en-GB"/>
        </w:rPr>
        <w:t>0</w:t>
      </w:r>
      <w:proofErr w:type="gramEnd"/>
      <w:r w:rsidRPr="00347EFE">
        <w:rPr>
          <w:lang w:val="en-GB"/>
        </w:rPr>
        <w:t xml:space="preserve"> to 10000, with 0 denoting perfect competition and 10000 denoting a monopoly. The index is the labour market equivalent of the Herfindahl-Hirschmann Index (HHI) for product markets. The HHI is used as a secondary metric for evaluating mergers by the German antitrust agency (Bundeskartellamt), although they primarily rely on the size of market </w:t>
      </w:r>
      <w:proofErr w:type="gramStart"/>
      <w:r w:rsidRPr="00347EFE">
        <w:rPr>
          <w:lang w:val="en-GB"/>
        </w:rPr>
        <w:t>shares  by</w:t>
      </w:r>
      <w:proofErr w:type="gramEnd"/>
      <w:r w:rsidRPr="00347EFE">
        <w:rPr>
          <w:lang w:val="en-GB"/>
        </w:rPr>
        <w:t xml:space="preserve"> the </w:t>
      </w:r>
      <w:r w:rsidRPr="00347EFE">
        <w:rPr>
          <w:lang w:val="en-GB"/>
        </w:rPr>
        <w:lastRenderedPageBreak/>
        <w:t xml:space="preserve">largest companies.  One of the main benefits of these indices is that they </w:t>
      </w:r>
      <w:proofErr w:type="gramStart"/>
      <w:r w:rsidRPr="00347EFE">
        <w:rPr>
          <w:lang w:val="en-GB"/>
        </w:rPr>
        <w:t>can be easily compared</w:t>
      </w:r>
      <w:proofErr w:type="gramEnd"/>
      <w:r w:rsidRPr="00347EFE">
        <w:rPr>
          <w:lang w:val="en-GB"/>
        </w:rPr>
        <w:t xml:space="preserve"> across markets and over time. </w:t>
      </w:r>
    </w:p>
    <w:p w14:paraId="21C42C61" w14:textId="77777777" w:rsidR="006C539D" w:rsidRPr="00347EFE" w:rsidRDefault="006C539D" w:rsidP="006C539D">
      <w:pPr>
        <w:pStyle w:val="Rubrik5"/>
        <w:rPr>
          <w:lang w:val="en-GB"/>
        </w:rPr>
      </w:pPr>
      <w:bookmarkStart w:id="611" w:name="_Toc33548191"/>
      <w:r w:rsidRPr="00347EFE">
        <w:rPr>
          <w:lang w:val="en-GB"/>
        </w:rPr>
        <w:t>Results</w:t>
      </w:r>
      <w:bookmarkEnd w:id="611"/>
      <w:r w:rsidRPr="00347EFE">
        <w:rPr>
          <w:lang w:val="en-GB"/>
        </w:rPr>
        <w:t xml:space="preserve"> and next steps</w:t>
      </w:r>
    </w:p>
    <w:p w14:paraId="24B5528A" w14:textId="6280F694" w:rsidR="00FB5F78" w:rsidRPr="00347EFE" w:rsidRDefault="00FB5F78" w:rsidP="00FB5F78">
      <w:pPr>
        <w:jc w:val="both"/>
        <w:rPr>
          <w:lang w:val="en-GB"/>
        </w:rPr>
      </w:pPr>
      <w:r w:rsidRPr="00347EFE">
        <w:rPr>
          <w:lang w:val="en-GB"/>
        </w:rPr>
        <w:t xml:space="preserve">The LMC </w:t>
      </w:r>
      <w:proofErr w:type="gramStart"/>
      <w:r w:rsidRPr="00347EFE">
        <w:rPr>
          <w:lang w:val="en-GB"/>
        </w:rPr>
        <w:t>is estimated</w:t>
      </w:r>
      <w:proofErr w:type="gramEnd"/>
      <w:r w:rsidRPr="00347EFE">
        <w:rPr>
          <w:lang w:val="en-GB"/>
        </w:rPr>
        <w:t xml:space="preserve"> as a labour market concentration index for the timeframe from q3-2018 to q1-2019, for each ISCO-4 occupation and functional urban area in Germany. </w:t>
      </w:r>
      <w:r w:rsidR="00947CB3">
        <w:rPr>
          <w:lang w:val="en-GB"/>
        </w:rPr>
        <w:fldChar w:fldCharType="begin"/>
      </w:r>
      <w:r w:rsidR="00947CB3">
        <w:rPr>
          <w:lang w:val="en-GB"/>
        </w:rPr>
        <w:instrText xml:space="preserve"> REF _Ref51014706 \h </w:instrText>
      </w:r>
      <w:r w:rsidR="00947CB3">
        <w:rPr>
          <w:lang w:val="en-GB"/>
        </w:rPr>
      </w:r>
      <w:r w:rsidR="00947CB3">
        <w:rPr>
          <w:lang w:val="en-GB"/>
        </w:rPr>
        <w:fldChar w:fldCharType="separate"/>
      </w:r>
      <w:r w:rsidR="00947CB3" w:rsidRPr="00347EFE">
        <w:rPr>
          <w:lang w:val="en-GB"/>
        </w:rPr>
        <w:t xml:space="preserve">Table </w:t>
      </w:r>
      <w:r w:rsidR="00947CB3" w:rsidRPr="00347EFE">
        <w:rPr>
          <w:noProof/>
          <w:lang w:val="en-GB"/>
        </w:rPr>
        <w:t>5</w:t>
      </w:r>
      <w:r w:rsidR="00947CB3">
        <w:rPr>
          <w:lang w:val="en-GB"/>
        </w:rPr>
        <w:fldChar w:fldCharType="end"/>
      </w:r>
      <w:r w:rsidR="00947CB3">
        <w:rPr>
          <w:lang w:val="en-GB"/>
        </w:rPr>
        <w:t xml:space="preserve"> </w:t>
      </w:r>
      <w:r w:rsidR="00D6727A" w:rsidRPr="00347EFE">
        <w:rPr>
          <w:lang w:val="en-GB"/>
        </w:rPr>
        <w:t>shows summary</w:t>
      </w:r>
      <w:r w:rsidRPr="00347EFE">
        <w:rPr>
          <w:lang w:val="en-GB"/>
        </w:rPr>
        <w:t xml:space="preserve"> statistics of the LMC averaged across quarters and regions. The mean LMC across three quarters and all occupation/region cells is 3686 and the median is 2400. In several occupation/region/quarter cells, the LMC reaches a maximum of 10000, indicating a monopoly in the respective occupational local labour market. </w:t>
      </w:r>
    </w:p>
    <w:p w14:paraId="5B2C4DED" w14:textId="7219BEEB" w:rsidR="00FB5F78" w:rsidRPr="00347EFE" w:rsidRDefault="00FB5F78" w:rsidP="00FB5F78">
      <w:pPr>
        <w:jc w:val="both"/>
        <w:rPr>
          <w:lang w:val="en-GB"/>
        </w:rPr>
      </w:pPr>
      <w:r w:rsidRPr="00347EFE">
        <w:rPr>
          <w:lang w:val="en-GB"/>
        </w:rPr>
        <w:t xml:space="preserve">In order to interpret these values, consider the following: For merger control at the European level, LMC values between 1000 and 2000 </w:t>
      </w:r>
      <w:proofErr w:type="gramStart"/>
      <w:r w:rsidRPr="00347EFE">
        <w:rPr>
          <w:lang w:val="en-GB"/>
        </w:rPr>
        <w:t>are considered</w:t>
      </w:r>
      <w:proofErr w:type="gramEnd"/>
      <w:r w:rsidRPr="00347EFE">
        <w:rPr>
          <w:lang w:val="en-GB"/>
        </w:rPr>
        <w:t xml:space="preserve"> non-critical.</w:t>
      </w:r>
      <w:r w:rsidRPr="00347EFE">
        <w:rPr>
          <w:rStyle w:val="Fotnotsreferens"/>
          <w:lang w:val="en-GB"/>
        </w:rPr>
        <w:footnoteReference w:id="31"/>
      </w:r>
      <w:r w:rsidRPr="00347EFE">
        <w:rPr>
          <w:lang w:val="en-GB"/>
        </w:rPr>
        <w:t xml:space="preserve"> In US antitrust proceedings, markets with LMCs below 1500 are considered not concentrated and those above 2500 are considered highly concentrated.</w:t>
      </w:r>
      <w:r w:rsidRPr="00347EFE">
        <w:rPr>
          <w:rStyle w:val="Fotnotsreferens"/>
          <w:lang w:val="en-GB"/>
        </w:rPr>
        <w:footnoteReference w:id="32"/>
      </w:r>
      <w:r w:rsidRPr="00347EFE">
        <w:rPr>
          <w:lang w:val="en-GB"/>
        </w:rPr>
        <w:t xml:space="preserve"> A highly concentrated market would have only four active companies, if market shares were evenly distributed. </w:t>
      </w:r>
      <w:proofErr w:type="gramStart"/>
      <w:r w:rsidRPr="00347EFE">
        <w:rPr>
          <w:lang w:val="en-GB"/>
        </w:rPr>
        <w:t>Therefore</w:t>
      </w:r>
      <w:proofErr w:type="gramEnd"/>
      <w:r w:rsidRPr="00347EFE">
        <w:rPr>
          <w:lang w:val="en-GB"/>
        </w:rPr>
        <w:t xml:space="preserve"> half of all occupation/region/quarter cells can be considered concentrated because their LMC lies above 2500. </w:t>
      </w:r>
      <w:proofErr w:type="gramStart"/>
      <w:r w:rsidRPr="00347EFE">
        <w:rPr>
          <w:lang w:val="en-GB"/>
        </w:rPr>
        <w:t>And</w:t>
      </w:r>
      <w:proofErr w:type="gramEnd"/>
      <w:r w:rsidRPr="00347EFE">
        <w:rPr>
          <w:lang w:val="en-GB"/>
        </w:rPr>
        <w:t xml:space="preserve"> there are even some local occupational labour markets where a single employer has a monopoly on job offers.</w:t>
      </w:r>
    </w:p>
    <w:tbl>
      <w:tblPr>
        <w:tblStyle w:val="Ljuslista-dekorfrg1"/>
        <w:tblW w:w="0" w:type="auto"/>
        <w:tblLook w:val="04A0" w:firstRow="1" w:lastRow="0" w:firstColumn="1" w:lastColumn="0" w:noHBand="0" w:noVBand="1"/>
      </w:tblPr>
      <w:tblGrid>
        <w:gridCol w:w="4507"/>
        <w:gridCol w:w="4499"/>
      </w:tblGrid>
      <w:tr w:rsidR="00FB5F78" w:rsidRPr="00347EFE" w14:paraId="12F6843F" w14:textId="77777777" w:rsidTr="00A63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75415D9C" w14:textId="77777777" w:rsidR="00FB5F78" w:rsidRPr="00347EFE" w:rsidRDefault="00FB5F78" w:rsidP="00A63E2C">
            <w:pPr>
              <w:jc w:val="both"/>
            </w:pPr>
            <w:r w:rsidRPr="00347EFE">
              <w:t>Metric</w:t>
            </w:r>
          </w:p>
        </w:tc>
        <w:tc>
          <w:tcPr>
            <w:tcW w:w="4606" w:type="dxa"/>
          </w:tcPr>
          <w:p w14:paraId="67B12C1F" w14:textId="77777777" w:rsidR="00FB5F78" w:rsidRPr="00347EFE" w:rsidRDefault="00FB5F78" w:rsidP="00A63E2C">
            <w:pPr>
              <w:jc w:val="both"/>
              <w:cnfStyle w:val="100000000000" w:firstRow="1" w:lastRow="0" w:firstColumn="0" w:lastColumn="0" w:oddVBand="0" w:evenVBand="0" w:oddHBand="0" w:evenHBand="0" w:firstRowFirstColumn="0" w:firstRowLastColumn="0" w:lastRowFirstColumn="0" w:lastRowLastColumn="0"/>
            </w:pPr>
            <w:r w:rsidRPr="00347EFE">
              <w:t>LMC</w:t>
            </w:r>
          </w:p>
        </w:tc>
      </w:tr>
      <w:tr w:rsidR="00FB5F78" w:rsidRPr="00347EFE" w14:paraId="05F62BD9" w14:textId="77777777" w:rsidTr="00A63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163C1658" w14:textId="77777777" w:rsidR="00FB5F78" w:rsidRPr="00347EFE" w:rsidRDefault="00FB5F78" w:rsidP="00A63E2C">
            <w:pPr>
              <w:jc w:val="both"/>
            </w:pPr>
            <w:r w:rsidRPr="00347EFE">
              <w:t>mean</w:t>
            </w:r>
          </w:p>
        </w:tc>
        <w:tc>
          <w:tcPr>
            <w:tcW w:w="4606" w:type="dxa"/>
          </w:tcPr>
          <w:p w14:paraId="1A31DCF4" w14:textId="77777777" w:rsidR="00FB5F78" w:rsidRPr="00347EFE" w:rsidRDefault="00FB5F78" w:rsidP="00A63E2C">
            <w:pPr>
              <w:jc w:val="both"/>
              <w:cnfStyle w:val="000000100000" w:firstRow="0" w:lastRow="0" w:firstColumn="0" w:lastColumn="0" w:oddVBand="0" w:evenVBand="0" w:oddHBand="1" w:evenHBand="0" w:firstRowFirstColumn="0" w:firstRowLastColumn="0" w:lastRowFirstColumn="0" w:lastRowLastColumn="0"/>
            </w:pPr>
            <w:r w:rsidRPr="00347EFE">
              <w:t>3686</w:t>
            </w:r>
          </w:p>
        </w:tc>
      </w:tr>
      <w:tr w:rsidR="00FB5F78" w:rsidRPr="00347EFE" w14:paraId="1E4FC0A1" w14:textId="77777777" w:rsidTr="00A63E2C">
        <w:tc>
          <w:tcPr>
            <w:cnfStyle w:val="001000000000" w:firstRow="0" w:lastRow="0" w:firstColumn="1" w:lastColumn="0" w:oddVBand="0" w:evenVBand="0" w:oddHBand="0" w:evenHBand="0" w:firstRowFirstColumn="0" w:firstRowLastColumn="0" w:lastRowFirstColumn="0" w:lastRowLastColumn="0"/>
            <w:tcW w:w="4606" w:type="dxa"/>
          </w:tcPr>
          <w:p w14:paraId="4FFCE7F1" w14:textId="77777777" w:rsidR="00FB5F78" w:rsidRPr="00347EFE" w:rsidRDefault="00FB5F78" w:rsidP="00A63E2C">
            <w:pPr>
              <w:jc w:val="both"/>
            </w:pPr>
            <w:r w:rsidRPr="00347EFE">
              <w:t>minimum</w:t>
            </w:r>
          </w:p>
        </w:tc>
        <w:tc>
          <w:tcPr>
            <w:tcW w:w="4606" w:type="dxa"/>
          </w:tcPr>
          <w:p w14:paraId="345AE6A9" w14:textId="77777777" w:rsidR="00FB5F78" w:rsidRPr="00347EFE" w:rsidRDefault="00FB5F78" w:rsidP="00A63E2C">
            <w:pPr>
              <w:jc w:val="both"/>
              <w:cnfStyle w:val="000000000000" w:firstRow="0" w:lastRow="0" w:firstColumn="0" w:lastColumn="0" w:oddVBand="0" w:evenVBand="0" w:oddHBand="0" w:evenHBand="0" w:firstRowFirstColumn="0" w:firstRowLastColumn="0" w:lastRowFirstColumn="0" w:lastRowLastColumn="0"/>
            </w:pPr>
            <w:r w:rsidRPr="00347EFE">
              <w:t>83</w:t>
            </w:r>
          </w:p>
        </w:tc>
      </w:tr>
      <w:tr w:rsidR="00FB5F78" w:rsidRPr="00347EFE" w14:paraId="47ED5272" w14:textId="77777777" w:rsidTr="00A63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749DB528" w14:textId="77777777" w:rsidR="00FB5F78" w:rsidRPr="00347EFE" w:rsidRDefault="00FB5F78" w:rsidP="00A63E2C">
            <w:pPr>
              <w:jc w:val="both"/>
            </w:pPr>
            <w:r w:rsidRPr="00347EFE">
              <w:t>50th percentile (median)</w:t>
            </w:r>
          </w:p>
        </w:tc>
        <w:tc>
          <w:tcPr>
            <w:tcW w:w="4606" w:type="dxa"/>
          </w:tcPr>
          <w:p w14:paraId="613BA31C" w14:textId="77777777" w:rsidR="00FB5F78" w:rsidRPr="00347EFE" w:rsidRDefault="00FB5F78" w:rsidP="00A63E2C">
            <w:pPr>
              <w:jc w:val="both"/>
              <w:cnfStyle w:val="000000100000" w:firstRow="0" w:lastRow="0" w:firstColumn="0" w:lastColumn="0" w:oddVBand="0" w:evenVBand="0" w:oddHBand="1" w:evenHBand="0" w:firstRowFirstColumn="0" w:firstRowLastColumn="0" w:lastRowFirstColumn="0" w:lastRowLastColumn="0"/>
            </w:pPr>
            <w:r w:rsidRPr="00347EFE">
              <w:t>2400</w:t>
            </w:r>
          </w:p>
        </w:tc>
      </w:tr>
      <w:tr w:rsidR="00FB5F78" w:rsidRPr="00347EFE" w14:paraId="210B6C81" w14:textId="77777777" w:rsidTr="00A63E2C">
        <w:tc>
          <w:tcPr>
            <w:cnfStyle w:val="001000000000" w:firstRow="0" w:lastRow="0" w:firstColumn="1" w:lastColumn="0" w:oddVBand="0" w:evenVBand="0" w:oddHBand="0" w:evenHBand="0" w:firstRowFirstColumn="0" w:firstRowLastColumn="0" w:lastRowFirstColumn="0" w:lastRowLastColumn="0"/>
            <w:tcW w:w="4606" w:type="dxa"/>
          </w:tcPr>
          <w:p w14:paraId="7680C11E" w14:textId="77777777" w:rsidR="00FB5F78" w:rsidRPr="00347EFE" w:rsidRDefault="00FB5F78" w:rsidP="00A63E2C">
            <w:pPr>
              <w:jc w:val="both"/>
            </w:pPr>
            <w:r w:rsidRPr="00347EFE">
              <w:t>48th percentile</w:t>
            </w:r>
          </w:p>
        </w:tc>
        <w:tc>
          <w:tcPr>
            <w:tcW w:w="4606" w:type="dxa"/>
          </w:tcPr>
          <w:p w14:paraId="447D96B5" w14:textId="77777777" w:rsidR="00FB5F78" w:rsidRPr="00347EFE" w:rsidRDefault="00FB5F78" w:rsidP="00A63E2C">
            <w:pPr>
              <w:jc w:val="both"/>
              <w:cnfStyle w:val="000000000000" w:firstRow="0" w:lastRow="0" w:firstColumn="0" w:lastColumn="0" w:oddVBand="0" w:evenVBand="0" w:oddHBand="0" w:evenHBand="0" w:firstRowFirstColumn="0" w:firstRowLastColumn="0" w:lastRowFirstColumn="0" w:lastRowLastColumn="0"/>
            </w:pPr>
            <w:r w:rsidRPr="00347EFE">
              <w:t>2500</w:t>
            </w:r>
          </w:p>
        </w:tc>
      </w:tr>
      <w:tr w:rsidR="00FB5F78" w:rsidRPr="00347EFE" w14:paraId="3AFEF38F" w14:textId="77777777" w:rsidTr="00A63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6" w:type="dxa"/>
          </w:tcPr>
          <w:p w14:paraId="4E4E6708" w14:textId="77777777" w:rsidR="00FB5F78" w:rsidRPr="00347EFE" w:rsidRDefault="00FB5F78" w:rsidP="00A63E2C">
            <w:pPr>
              <w:jc w:val="both"/>
            </w:pPr>
            <w:r w:rsidRPr="00347EFE">
              <w:t>maximum</w:t>
            </w:r>
          </w:p>
        </w:tc>
        <w:tc>
          <w:tcPr>
            <w:tcW w:w="4606" w:type="dxa"/>
          </w:tcPr>
          <w:p w14:paraId="30D37367" w14:textId="77777777" w:rsidR="00FB5F78" w:rsidRPr="00347EFE" w:rsidRDefault="00FB5F78" w:rsidP="00A63E2C">
            <w:pPr>
              <w:jc w:val="both"/>
              <w:cnfStyle w:val="000000100000" w:firstRow="0" w:lastRow="0" w:firstColumn="0" w:lastColumn="0" w:oddVBand="0" w:evenVBand="0" w:oddHBand="1" w:evenHBand="0" w:firstRowFirstColumn="0" w:firstRowLastColumn="0" w:lastRowFirstColumn="0" w:lastRowLastColumn="0"/>
            </w:pPr>
            <w:r w:rsidRPr="00347EFE">
              <w:t>10,000</w:t>
            </w:r>
          </w:p>
        </w:tc>
      </w:tr>
    </w:tbl>
    <w:p w14:paraId="4D87D282" w14:textId="77777777" w:rsidR="00FB5F78" w:rsidRPr="00347EFE" w:rsidRDefault="00FB5F78" w:rsidP="00FB5F78">
      <w:pPr>
        <w:pStyle w:val="Beskrivning"/>
        <w:rPr>
          <w:lang w:val="en-GB"/>
        </w:rPr>
      </w:pPr>
    </w:p>
    <w:p w14:paraId="7B85DDA5" w14:textId="12F490E0" w:rsidR="006C539D" w:rsidRPr="00347EFE" w:rsidRDefault="00FB5F78" w:rsidP="00FB5F78">
      <w:pPr>
        <w:pStyle w:val="Beskrivning"/>
        <w:rPr>
          <w:lang w:val="en-GB"/>
        </w:rPr>
      </w:pPr>
      <w:bookmarkStart w:id="612" w:name="_Ref51014706"/>
      <w:bookmarkStart w:id="613" w:name="_Toc51312472"/>
      <w:r w:rsidRPr="00347EFE">
        <w:rPr>
          <w:lang w:val="en-GB"/>
        </w:rPr>
        <w:t xml:space="preserve">Table </w:t>
      </w:r>
      <w:r w:rsidR="00AB4B08" w:rsidRPr="00347EFE">
        <w:rPr>
          <w:lang w:val="en-GB"/>
        </w:rPr>
        <w:fldChar w:fldCharType="begin"/>
      </w:r>
      <w:r w:rsidR="00AB4B08" w:rsidRPr="00347EFE">
        <w:rPr>
          <w:lang w:val="en-GB"/>
        </w:rPr>
        <w:instrText xml:space="preserve"> SEQ Table \* ARABIC </w:instrText>
      </w:r>
      <w:r w:rsidR="00AB4B08" w:rsidRPr="00347EFE">
        <w:rPr>
          <w:lang w:val="en-GB"/>
        </w:rPr>
        <w:fldChar w:fldCharType="separate"/>
      </w:r>
      <w:r w:rsidR="00355D35">
        <w:rPr>
          <w:noProof/>
          <w:lang w:val="en-GB"/>
        </w:rPr>
        <w:t>3</w:t>
      </w:r>
      <w:r w:rsidR="00AB4B08" w:rsidRPr="00347EFE">
        <w:rPr>
          <w:noProof/>
          <w:lang w:val="en-GB"/>
        </w:rPr>
        <w:fldChar w:fldCharType="end"/>
      </w:r>
      <w:bookmarkEnd w:id="612"/>
      <w:r w:rsidRPr="00347EFE">
        <w:rPr>
          <w:lang w:val="en-GB"/>
        </w:rPr>
        <w:t>: Summary of concentration index</w:t>
      </w:r>
      <w:bookmarkEnd w:id="613"/>
    </w:p>
    <w:p w14:paraId="430F42CC" w14:textId="3B0D5163" w:rsidR="00FB5F78" w:rsidRPr="00347EFE" w:rsidRDefault="00C6731A" w:rsidP="00FB5F78">
      <w:pPr>
        <w:jc w:val="both"/>
        <w:rPr>
          <w:lang w:val="en-GB"/>
        </w:rPr>
      </w:pPr>
      <w:r>
        <w:rPr>
          <w:lang w:val="en-GB"/>
        </w:rPr>
        <w:fldChar w:fldCharType="begin"/>
      </w:r>
      <w:r>
        <w:rPr>
          <w:lang w:val="en-GB"/>
        </w:rPr>
        <w:instrText xml:space="preserve"> REF _Ref51014634 \h </w:instrText>
      </w:r>
      <w:r>
        <w:rPr>
          <w:lang w:val="en-GB"/>
        </w:rPr>
      </w:r>
      <w:r>
        <w:rPr>
          <w:lang w:val="en-GB"/>
        </w:rPr>
        <w:fldChar w:fldCharType="separate"/>
      </w:r>
      <w:r w:rsidRPr="00347EFE">
        <w:rPr>
          <w:lang w:val="en-GB"/>
        </w:rPr>
        <w:t xml:space="preserve">Figure </w:t>
      </w:r>
      <w:r w:rsidRPr="00347EFE">
        <w:rPr>
          <w:noProof/>
          <w:lang w:val="en-GB"/>
        </w:rPr>
        <w:t>27</w:t>
      </w:r>
      <w:r>
        <w:rPr>
          <w:lang w:val="en-GB"/>
        </w:rPr>
        <w:fldChar w:fldCharType="end"/>
      </w:r>
      <w:r w:rsidR="00FB5F78" w:rsidRPr="00347EFE">
        <w:rPr>
          <w:lang w:val="en-GB"/>
        </w:rPr>
        <w:t xml:space="preserve"> shows the geographical distribution of average labour market concentration indices by functional urban area, averaged across three quarters. It is apparent that there are substantial differences in the average concentration of labour markets between regions, which suggests that some markets are inherently competitive, while others are not. The regional differences are stable over time and hardly change between quarters. This fact indicates that temporary hiring waves are not a major determinant of labour market concentration. Instead, the structure of employers in each region determines LMC. </w:t>
      </w:r>
    </w:p>
    <w:p w14:paraId="151AC69D" w14:textId="7598962F" w:rsidR="00FB5F78" w:rsidRPr="00347EFE" w:rsidRDefault="00FB5F78" w:rsidP="00FB5F78">
      <w:pPr>
        <w:jc w:val="both"/>
        <w:rPr>
          <w:lang w:val="en-GB"/>
        </w:rPr>
      </w:pPr>
      <w:r w:rsidRPr="00347EFE">
        <w:rPr>
          <w:lang w:val="en-GB"/>
        </w:rPr>
        <w:lastRenderedPageBreak/>
        <w:t xml:space="preserve">Examples of competitive markets are the urban regions of Berlin, Hamburg, Düsseldorf and Stuttgart. Examples of non-competitive markets are rural regions like Mecklenburg-Vorpommern or Niederbayern, but also regions with medium sized cities like Lüneburg, Marburg or Tübingen. </w:t>
      </w:r>
    </w:p>
    <w:p w14:paraId="3F42444F" w14:textId="7A4C984A" w:rsidR="00FB5F78" w:rsidRPr="00347EFE" w:rsidRDefault="00FB5F78" w:rsidP="00FB5F78">
      <w:pPr>
        <w:jc w:val="both"/>
        <w:rPr>
          <w:lang w:val="en-GB"/>
        </w:rPr>
      </w:pPr>
      <w:r w:rsidRPr="00347EFE">
        <w:rPr>
          <w:lang w:val="en-GB"/>
        </w:rPr>
        <w:t>These results show that some labour markets in Germany are highly concentrated. The next step in the analysis would be to establish a link between market concentration and wage levels in local labour markets. The strength of the relation between wages and LMC, while controlling for regional characteristics, would give some indication of the wage impact of labour market concentration. Two data sources, both available from the federal employment agency, might be suitable for this purpose. The best option, the SIAB dataset, containing a 2% sample of all dependent employees with high quality information about wages, occupations and places of work, is not yet available for 2018 and 2019. Once it becomes available, this should be the primary resource for li</w:t>
      </w:r>
      <w:r w:rsidR="00DB288A">
        <w:rPr>
          <w:lang w:val="en-GB"/>
        </w:rPr>
        <w:t>nking wages to LMC. Until then, the</w:t>
      </w:r>
      <w:r w:rsidRPr="00347EFE">
        <w:rPr>
          <w:lang w:val="en-GB"/>
        </w:rPr>
        <w:t xml:space="preserve"> plan</w:t>
      </w:r>
      <w:r w:rsidR="00DB288A">
        <w:rPr>
          <w:lang w:val="en-GB"/>
        </w:rPr>
        <w:t xml:space="preserve"> is</w:t>
      </w:r>
      <w:r w:rsidRPr="00347EFE">
        <w:rPr>
          <w:lang w:val="en-GB"/>
        </w:rPr>
        <w:t xml:space="preserve"> </w:t>
      </w:r>
      <w:r w:rsidR="00DB288A" w:rsidRPr="00347EFE">
        <w:rPr>
          <w:lang w:val="en-GB"/>
        </w:rPr>
        <w:t>to use</w:t>
      </w:r>
      <w:r w:rsidRPr="00347EFE">
        <w:rPr>
          <w:lang w:val="en-GB"/>
        </w:rPr>
        <w:t xml:space="preserve"> the statistic of gross employment remuneration, which provides median wages by region and rough occupational classification.</w:t>
      </w:r>
      <w:r w:rsidRPr="00347EFE">
        <w:rPr>
          <w:rStyle w:val="Fotnotsreferens"/>
          <w:lang w:val="en-GB"/>
        </w:rPr>
        <w:footnoteReference w:id="33"/>
      </w:r>
      <w:r w:rsidRPr="00347EFE">
        <w:rPr>
          <w:lang w:val="en-GB"/>
        </w:rPr>
        <w:t xml:space="preserve"> </w:t>
      </w:r>
    </w:p>
    <w:p w14:paraId="50DCF5B0" w14:textId="04F71BB6" w:rsidR="00794B21" w:rsidRPr="00347EFE" w:rsidRDefault="00794B21" w:rsidP="00FB5F78">
      <w:pPr>
        <w:jc w:val="both"/>
        <w:rPr>
          <w:lang w:val="en-GB"/>
        </w:rPr>
      </w:pPr>
    </w:p>
    <w:p w14:paraId="16EED5DC" w14:textId="605C149C" w:rsidR="00794B21" w:rsidRPr="00347EFE" w:rsidRDefault="00794B21" w:rsidP="00FB5F78">
      <w:pPr>
        <w:jc w:val="both"/>
        <w:rPr>
          <w:lang w:val="en-GB"/>
        </w:rPr>
      </w:pPr>
      <w:r w:rsidRPr="00347EFE">
        <w:rPr>
          <w:noProof/>
          <w:lang w:val="sv-SE" w:eastAsia="sv-SE"/>
        </w:rPr>
        <w:drawing>
          <wp:inline distT="0" distB="0" distL="0" distR="0" wp14:anchorId="478F7CA3" wp14:editId="4B7D62E4">
            <wp:extent cx="5731510" cy="3809365"/>
            <wp:effectExtent l="0" t="0" r="2540" b="63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I_q320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809365"/>
                    </a:xfrm>
                    <a:prstGeom prst="rect">
                      <a:avLst/>
                    </a:prstGeom>
                  </pic:spPr>
                </pic:pic>
              </a:graphicData>
            </a:graphic>
          </wp:inline>
        </w:drawing>
      </w:r>
    </w:p>
    <w:p w14:paraId="2DD55720" w14:textId="2060E258" w:rsidR="00794B21" w:rsidRPr="00347EFE" w:rsidRDefault="00794B21" w:rsidP="00794B21">
      <w:pPr>
        <w:pStyle w:val="Beskrivning"/>
        <w:rPr>
          <w:lang w:val="en-GB"/>
        </w:rPr>
      </w:pPr>
      <w:bookmarkStart w:id="614" w:name="_Ref51014634"/>
      <w:bookmarkStart w:id="615" w:name="_Toc51930103"/>
      <w:r w:rsidRPr="00347EFE">
        <w:rPr>
          <w:lang w:val="en-GB"/>
        </w:rPr>
        <w:t xml:space="preserve">Figure </w:t>
      </w:r>
      <w:r w:rsidR="00AB4B08" w:rsidRPr="00347EFE">
        <w:rPr>
          <w:lang w:val="en-GB"/>
        </w:rPr>
        <w:fldChar w:fldCharType="begin"/>
      </w:r>
      <w:r w:rsidR="00AB4B08" w:rsidRPr="00347EFE">
        <w:rPr>
          <w:lang w:val="en-GB"/>
        </w:rPr>
        <w:instrText xml:space="preserve"> SEQ Figure \* ARABIC </w:instrText>
      </w:r>
      <w:r w:rsidR="00AB4B08" w:rsidRPr="00347EFE">
        <w:rPr>
          <w:lang w:val="en-GB"/>
        </w:rPr>
        <w:fldChar w:fldCharType="separate"/>
      </w:r>
      <w:r w:rsidR="00355D35">
        <w:rPr>
          <w:noProof/>
          <w:lang w:val="en-GB"/>
        </w:rPr>
        <w:t>27</w:t>
      </w:r>
      <w:r w:rsidR="00AB4B08" w:rsidRPr="00347EFE">
        <w:rPr>
          <w:noProof/>
          <w:lang w:val="en-GB"/>
        </w:rPr>
        <w:fldChar w:fldCharType="end"/>
      </w:r>
      <w:bookmarkEnd w:id="614"/>
      <w:r w:rsidRPr="00347EFE">
        <w:rPr>
          <w:lang w:val="en-GB"/>
        </w:rPr>
        <w:t>: LMC index 072018 - 032019 average over occupations and quarters</w:t>
      </w:r>
      <w:bookmarkEnd w:id="615"/>
    </w:p>
    <w:p w14:paraId="5DC87B4A" w14:textId="36D15C98" w:rsidR="00064A18" w:rsidRDefault="00064A18" w:rsidP="00064A18">
      <w:pPr>
        <w:spacing w:after="160" w:line="259" w:lineRule="auto"/>
        <w:jc w:val="both"/>
        <w:rPr>
          <w:lang w:val="en-GB"/>
        </w:rPr>
      </w:pPr>
      <w:r>
        <w:rPr>
          <w:lang w:val="en-GB"/>
        </w:rPr>
        <w:t>For more details and detailed analysis of particular case,</w:t>
      </w:r>
      <w:r w:rsidRPr="00E550EC">
        <w:rPr>
          <w:lang w:val="en-GB"/>
        </w:rPr>
        <w:t xml:space="preserve"> </w:t>
      </w:r>
      <w:r>
        <w:rPr>
          <w:lang w:val="en-GB"/>
        </w:rPr>
        <w:t xml:space="preserve">see reports provided by </w:t>
      </w:r>
      <w:r w:rsidRPr="003E7238">
        <w:rPr>
          <w:lang w:val="en-GB"/>
        </w:rPr>
        <w:t>DESTATIS</w:t>
      </w:r>
      <w:r w:rsidRPr="00E36B2E">
        <w:rPr>
          <w:rStyle w:val="Fotnotsreferens"/>
          <w:lang w:val="en-GB"/>
        </w:rPr>
        <w:t xml:space="preserve"> </w:t>
      </w:r>
      <w:r w:rsidRPr="00E36B2E">
        <w:rPr>
          <w:rStyle w:val="Fotnotsreferens"/>
          <w:lang w:val="en-GB"/>
        </w:rPr>
        <w:footnoteReference w:id="34"/>
      </w:r>
      <w:r>
        <w:rPr>
          <w:lang w:val="en-GB"/>
        </w:rPr>
        <w:t>.</w:t>
      </w:r>
    </w:p>
    <w:p w14:paraId="473E6DF5" w14:textId="6F2E953A" w:rsidR="00064A18" w:rsidRDefault="004E3A58" w:rsidP="00BB3E47">
      <w:pPr>
        <w:pStyle w:val="Rubrik2"/>
        <w:rPr>
          <w:lang w:val="en-GB"/>
        </w:rPr>
      </w:pPr>
      <w:bookmarkStart w:id="618" w:name="_Toc51930063"/>
      <w:r w:rsidRPr="004E3A58">
        <w:rPr>
          <w:lang w:val="en-GB"/>
        </w:rPr>
        <w:lastRenderedPageBreak/>
        <w:t>Supplementary indicators for official statistics from OJAs</w:t>
      </w:r>
      <w:bookmarkEnd w:id="618"/>
    </w:p>
    <w:p w14:paraId="0D0C0A8F" w14:textId="77777777" w:rsidR="004E3A58" w:rsidRPr="004E3A58" w:rsidRDefault="004E3A58" w:rsidP="004E3A58">
      <w:pPr>
        <w:jc w:val="both"/>
        <w:rPr>
          <w:lang w:val="en-GB"/>
        </w:rPr>
      </w:pPr>
      <w:r w:rsidRPr="004E3A58">
        <w:rPr>
          <w:lang w:val="en-GB"/>
        </w:rPr>
        <w:t>OJAs could offer a significant enrichment for the official job vacancy indicator required by EU Regulations, despite their coverage and representativeness limits.</w:t>
      </w:r>
    </w:p>
    <w:p w14:paraId="21FDD064" w14:textId="77777777" w:rsidR="004E3A58" w:rsidRPr="004E3A58" w:rsidRDefault="004E3A58" w:rsidP="004E3A58">
      <w:pPr>
        <w:jc w:val="both"/>
        <w:rPr>
          <w:lang w:val="en-GB"/>
        </w:rPr>
      </w:pPr>
      <w:r w:rsidRPr="004E3A58">
        <w:rPr>
          <w:lang w:val="en-GB"/>
        </w:rPr>
        <w:t xml:space="preserve">The official statistics on job vacancies as required by the EU Regulations and regularly transmitted to Eurostat by Member States, regards the national job vacancy rate (defined as the ratio between the job vacancies and the sum of vacant and occupied job positions), disaggregated by NACE Rev. 2 economic activity sections and on a quarterly basis.     </w:t>
      </w:r>
    </w:p>
    <w:p w14:paraId="213047E6" w14:textId="77777777" w:rsidR="004E3A58" w:rsidRPr="004E3A58" w:rsidRDefault="004E3A58" w:rsidP="004E3A58">
      <w:pPr>
        <w:jc w:val="both"/>
        <w:rPr>
          <w:lang w:val="en-GB"/>
        </w:rPr>
      </w:pPr>
      <w:r w:rsidRPr="004E3A58">
        <w:rPr>
          <w:lang w:val="en-GB"/>
        </w:rPr>
        <w:t xml:space="preserve">The official MS job vacancy rates </w:t>
      </w:r>
      <w:proofErr w:type="gramStart"/>
      <w:r w:rsidRPr="004E3A58">
        <w:rPr>
          <w:lang w:val="en-GB"/>
        </w:rPr>
        <w:t>are not required</w:t>
      </w:r>
      <w:proofErr w:type="gramEnd"/>
      <w:r w:rsidRPr="004E3A58">
        <w:rPr>
          <w:lang w:val="en-GB"/>
        </w:rPr>
        <w:t xml:space="preserve"> by the Regulations broken down by other characteristics of the vacant job position, such as the geographical area/region where the vacant post is located and the profession required. </w:t>
      </w:r>
    </w:p>
    <w:p w14:paraId="5443058A" w14:textId="77777777" w:rsidR="004E3A58" w:rsidRPr="004E3A58" w:rsidRDefault="004E3A58" w:rsidP="004E3A58">
      <w:pPr>
        <w:jc w:val="both"/>
        <w:rPr>
          <w:lang w:val="en-GB"/>
        </w:rPr>
      </w:pPr>
      <w:r w:rsidRPr="004E3A58">
        <w:rPr>
          <w:lang w:val="en-GB"/>
        </w:rPr>
        <w:t xml:space="preserve">However, these kind of characteristics are considered as particularly useful by current and actual </w:t>
      </w:r>
      <w:proofErr w:type="gramStart"/>
      <w:r w:rsidRPr="004E3A58">
        <w:rPr>
          <w:lang w:val="en-GB"/>
        </w:rPr>
        <w:t>stake-holders</w:t>
      </w:r>
      <w:proofErr w:type="gramEnd"/>
      <w:r w:rsidRPr="004E3A58">
        <w:rPr>
          <w:lang w:val="en-GB"/>
        </w:rPr>
        <w:t xml:space="preserve">, and even if the production of job vacancy indicators broken down by these two characteristics is not required as obligatory by the current EU Regulations, Eurostat already invites Member States to disseminate and transmit these data. For some Member </w:t>
      </w:r>
      <w:proofErr w:type="gramStart"/>
      <w:r w:rsidRPr="004E3A58">
        <w:rPr>
          <w:lang w:val="en-GB"/>
        </w:rPr>
        <w:t>States</w:t>
      </w:r>
      <w:proofErr w:type="gramEnd"/>
      <w:r w:rsidRPr="004E3A58">
        <w:rPr>
          <w:lang w:val="en-GB"/>
        </w:rPr>
        <w:t xml:space="preserve"> these data are already available in the Eurostat online datawarehouse. Furthermore, the possibility to make obligatory the production of job vacancy statistics broken down by region and profession once a year in one of the survey waves should be discussed by the </w:t>
      </w:r>
      <w:proofErr w:type="gramStart"/>
      <w:r w:rsidRPr="004E3A58">
        <w:rPr>
          <w:lang w:val="en-GB"/>
        </w:rPr>
        <w:t>Task-force</w:t>
      </w:r>
      <w:proofErr w:type="gramEnd"/>
      <w:r w:rsidRPr="004E3A58">
        <w:rPr>
          <w:lang w:val="en-GB"/>
        </w:rPr>
        <w:t xml:space="preserve"> on the Review of EU legislation in the field of Business Based Labour Market Indicators (LMI), whose works are currently in progress.</w:t>
      </w:r>
    </w:p>
    <w:p w14:paraId="2A3867CF" w14:textId="77777777" w:rsidR="004E3A58" w:rsidRPr="004E3A58" w:rsidRDefault="004E3A58" w:rsidP="004E3A58">
      <w:pPr>
        <w:jc w:val="both"/>
        <w:rPr>
          <w:lang w:val="en-GB"/>
        </w:rPr>
      </w:pPr>
      <w:r w:rsidRPr="004E3A58">
        <w:rPr>
          <w:lang w:val="en-GB"/>
        </w:rPr>
        <w:t>OJAs have the main advantage of providing information high detailed in terms of the characteristics of the job positions.</w:t>
      </w:r>
    </w:p>
    <w:p w14:paraId="50F34086" w14:textId="77777777" w:rsidR="004E3A58" w:rsidRPr="004E3A58" w:rsidRDefault="004E3A58" w:rsidP="004E3A58">
      <w:pPr>
        <w:jc w:val="both"/>
        <w:rPr>
          <w:lang w:val="en-GB"/>
        </w:rPr>
      </w:pPr>
      <w:r w:rsidRPr="004E3A58">
        <w:rPr>
          <w:lang w:val="en-GB"/>
        </w:rPr>
        <w:t xml:space="preserve">Moreover, for the production of job vacancy rate the majority of EU Member States use either a representative average of job vacancies collected at specific reference dates during the quarter or a single specific reference date. </w:t>
      </w:r>
    </w:p>
    <w:p w14:paraId="1EFF23BB" w14:textId="77777777" w:rsidR="004E3A58" w:rsidRPr="004E3A58" w:rsidRDefault="004E3A58" w:rsidP="004E3A58">
      <w:pPr>
        <w:jc w:val="both"/>
        <w:rPr>
          <w:lang w:val="en-GB"/>
        </w:rPr>
      </w:pPr>
      <w:proofErr w:type="gramStart"/>
      <w:r w:rsidRPr="004E3A58">
        <w:rPr>
          <w:lang w:val="en-GB"/>
        </w:rPr>
        <w:t>The EU Regulations on job vacancy statistics consider the collection on a continuous basis and the average based on specific reference dates as the preferred methods to have an information on the vacant job positions representative for the quarter as a whole: “MS shall provide data on the number of job vacancies and the number of occupied posts that can be considered representative for the reference quarter.</w:t>
      </w:r>
      <w:proofErr w:type="gramEnd"/>
      <w:r w:rsidRPr="004E3A58">
        <w:rPr>
          <w:lang w:val="en-GB"/>
        </w:rPr>
        <w:t xml:space="preserve"> The preferred methods to achieve this are data collection on a continuous basis or the calculation of a representative average of data collected for specific reference dates” (EC Reg. No 19/2009 implementing the JV frame Regulation EC No 453/2008). </w:t>
      </w:r>
    </w:p>
    <w:p w14:paraId="5827B40B" w14:textId="5A9D15B5" w:rsidR="004E3A58" w:rsidRPr="004E3A58" w:rsidRDefault="004E3A58" w:rsidP="004E3A58">
      <w:pPr>
        <w:jc w:val="both"/>
        <w:rPr>
          <w:lang w:val="en-GB"/>
        </w:rPr>
      </w:pPr>
      <w:r w:rsidRPr="004E3A58">
        <w:rPr>
          <w:lang w:val="en-GB"/>
        </w:rPr>
        <w:t>A continuous collection method implies a significant improvement in the collection costs and in the response burden for the enterprises. From the enterprise side in fact, it would imply having a kind of register in which keeping the account of all vacancies opened and closed during the reference period.</w:t>
      </w:r>
    </w:p>
    <w:p w14:paraId="0632EF01" w14:textId="77777777" w:rsidR="004E3A58" w:rsidRPr="004E3A58" w:rsidRDefault="004E3A58" w:rsidP="004E3A58">
      <w:pPr>
        <w:jc w:val="both"/>
        <w:rPr>
          <w:lang w:val="en-GB"/>
        </w:rPr>
      </w:pPr>
      <w:r w:rsidRPr="004E3A58">
        <w:rPr>
          <w:lang w:val="en-GB"/>
        </w:rPr>
        <w:t>OJAs are available on a daily, weekly and monthly basis, not only at one or at more than one specific reference dates in quarter. They have the advantage of capturing the vacancy flows that is all the vacancies opened and closed during a reference period, instead of only the vacancy stock at specific reference dates.</w:t>
      </w:r>
    </w:p>
    <w:p w14:paraId="6B07A724" w14:textId="77777777" w:rsidR="004E3A58" w:rsidRPr="004E3A58" w:rsidRDefault="004E3A58" w:rsidP="004E3A58">
      <w:pPr>
        <w:jc w:val="both"/>
        <w:rPr>
          <w:lang w:val="en-GB"/>
        </w:rPr>
      </w:pPr>
      <w:r w:rsidRPr="004E3A58">
        <w:rPr>
          <w:lang w:val="en-GB"/>
        </w:rPr>
        <w:t>The vacancy stocks takes only into account the vacancies that survived at a specific date, without reporting the movements of vacancies before that date.</w:t>
      </w:r>
    </w:p>
    <w:p w14:paraId="1FA40F9C" w14:textId="77777777" w:rsidR="004E3A58" w:rsidRPr="004E3A58" w:rsidRDefault="004E3A58" w:rsidP="004E3A58">
      <w:pPr>
        <w:jc w:val="both"/>
        <w:rPr>
          <w:lang w:val="en-GB"/>
        </w:rPr>
      </w:pPr>
      <w:r w:rsidRPr="004E3A58">
        <w:rPr>
          <w:lang w:val="en-GB"/>
        </w:rPr>
        <w:lastRenderedPageBreak/>
        <w:t xml:space="preserve">Additional information at higher frequencies than those of the JVS </w:t>
      </w:r>
      <w:proofErr w:type="gramStart"/>
      <w:r w:rsidRPr="004E3A58">
        <w:rPr>
          <w:lang w:val="en-GB"/>
        </w:rPr>
        <w:t>can be derived</w:t>
      </w:r>
      <w:proofErr w:type="gramEnd"/>
      <w:r w:rsidRPr="004E3A58">
        <w:rPr>
          <w:lang w:val="en-GB"/>
        </w:rPr>
        <w:t xml:space="preserve"> from the OJAs and gives useful insights into the dynamics within the quarter of the labour demand expressed by the online recruitment process.</w:t>
      </w:r>
    </w:p>
    <w:p w14:paraId="73F78D24" w14:textId="77777777" w:rsidR="004E3A58" w:rsidRPr="004E3A58" w:rsidRDefault="004E3A58" w:rsidP="004E3A58">
      <w:pPr>
        <w:jc w:val="both"/>
        <w:rPr>
          <w:lang w:val="en-GB"/>
        </w:rPr>
      </w:pPr>
      <w:r w:rsidRPr="004E3A58">
        <w:rPr>
          <w:lang w:val="en-GB"/>
        </w:rPr>
        <w:t>This annex includes:</w:t>
      </w:r>
    </w:p>
    <w:p w14:paraId="7AEE8421" w14:textId="36DB4819" w:rsidR="004E3A58" w:rsidRPr="004E3A58" w:rsidRDefault="004E3A58" w:rsidP="004E3A58">
      <w:pPr>
        <w:jc w:val="both"/>
        <w:rPr>
          <w:lang w:val="en-GB"/>
        </w:rPr>
      </w:pPr>
      <w:r w:rsidRPr="004E3A58">
        <w:rPr>
          <w:lang w:val="en-GB"/>
        </w:rPr>
        <w:t>a)</w:t>
      </w:r>
      <w:r w:rsidRPr="004E3A58">
        <w:rPr>
          <w:lang w:val="en-GB"/>
        </w:rPr>
        <w:tab/>
        <w:t xml:space="preserve">An explorative comparison, based on the Italian data, between the OJAs and the JVs by calculating the online job advertisement rate using the same definition of the job vacancy rate.  </w:t>
      </w:r>
    </w:p>
    <w:p w14:paraId="2B4FCF1D" w14:textId="77777777" w:rsidR="004E3A58" w:rsidRPr="004E3A58" w:rsidRDefault="004E3A58" w:rsidP="004E3A58">
      <w:pPr>
        <w:jc w:val="both"/>
        <w:rPr>
          <w:lang w:val="en-GB"/>
        </w:rPr>
      </w:pPr>
      <w:r w:rsidRPr="004E3A58">
        <w:rPr>
          <w:lang w:val="en-GB"/>
        </w:rPr>
        <w:t>Furthermore, other preliminary descriptive analysis have been carried out, which exploit the detailed and higher frequency information included in the OJAs and suggest different use in which the OJAs can complement and enrich the current official JV information.</w:t>
      </w:r>
    </w:p>
    <w:p w14:paraId="2FC95F62" w14:textId="55C5D2B9" w:rsidR="004E3A58" w:rsidRPr="004E3A58" w:rsidRDefault="004E3A58" w:rsidP="004E3A58">
      <w:pPr>
        <w:jc w:val="both"/>
        <w:rPr>
          <w:lang w:val="en-GB"/>
        </w:rPr>
      </w:pPr>
      <w:r w:rsidRPr="004E3A58">
        <w:rPr>
          <w:lang w:val="en-GB"/>
        </w:rPr>
        <w:t>b)</w:t>
      </w:r>
      <w:r w:rsidRPr="004E3A58">
        <w:rPr>
          <w:lang w:val="en-GB"/>
        </w:rPr>
        <w:tab/>
        <w:t>Analysis of the daily OJAs data in order to evaluate the representativeness of job vacancies data at specific reference dates</w:t>
      </w:r>
      <w:proofErr w:type="gramStart"/>
      <w:r w:rsidRPr="004E3A58">
        <w:rPr>
          <w:lang w:val="en-GB"/>
        </w:rPr>
        <w:t>;</w:t>
      </w:r>
      <w:proofErr w:type="gramEnd"/>
    </w:p>
    <w:p w14:paraId="5B5CEFE4" w14:textId="7A76D1DE" w:rsidR="004E3A58" w:rsidRPr="004E3A58" w:rsidRDefault="004E3A58" w:rsidP="004E3A58">
      <w:pPr>
        <w:jc w:val="both"/>
        <w:rPr>
          <w:lang w:val="en-GB"/>
        </w:rPr>
      </w:pPr>
      <w:r w:rsidRPr="004E3A58">
        <w:rPr>
          <w:lang w:val="en-GB"/>
        </w:rPr>
        <w:t>c)</w:t>
      </w:r>
      <w:r w:rsidRPr="004E3A58">
        <w:rPr>
          <w:lang w:val="en-GB"/>
        </w:rPr>
        <w:tab/>
        <w:t>Use of monthly OJAs data to indirect compute a monthly basis JV official indicator from the quarterly ones;</w:t>
      </w:r>
    </w:p>
    <w:p w14:paraId="1A607279" w14:textId="394412AA" w:rsidR="004E3A58" w:rsidRDefault="004E3A58" w:rsidP="004E3A58">
      <w:pPr>
        <w:jc w:val="both"/>
        <w:rPr>
          <w:lang w:val="en-GB"/>
        </w:rPr>
      </w:pPr>
      <w:r w:rsidRPr="004E3A58">
        <w:rPr>
          <w:lang w:val="en-GB"/>
        </w:rPr>
        <w:t>d)</w:t>
      </w:r>
      <w:r w:rsidRPr="004E3A58">
        <w:rPr>
          <w:lang w:val="en-GB"/>
        </w:rPr>
        <w:tab/>
        <w:t>Analysis of the daily OJAs broken down by geographical area/region and the profession required data in order to study changes over time over this dimension.</w:t>
      </w:r>
    </w:p>
    <w:p w14:paraId="10CAA50E" w14:textId="2B979627" w:rsidR="004E3A58" w:rsidRDefault="004E3A58" w:rsidP="004E3A58">
      <w:pPr>
        <w:pStyle w:val="Rubrik5"/>
        <w:rPr>
          <w:lang w:val="en-GB"/>
        </w:rPr>
      </w:pPr>
      <w:r w:rsidRPr="004E3A58">
        <w:rPr>
          <w:lang w:val="en-GB"/>
        </w:rPr>
        <w:t>OJA rate vs JV rate official indicator: the Italian case</w:t>
      </w:r>
    </w:p>
    <w:p w14:paraId="3785C4EB" w14:textId="77777777" w:rsidR="004E3A58" w:rsidRPr="004E3A58" w:rsidRDefault="004E3A58" w:rsidP="004E3A58">
      <w:pPr>
        <w:jc w:val="both"/>
        <w:rPr>
          <w:lang w:val="en-GB"/>
        </w:rPr>
      </w:pPr>
      <w:r w:rsidRPr="004E3A58">
        <w:rPr>
          <w:lang w:val="en-GB"/>
        </w:rPr>
        <w:t xml:space="preserve">As widely discussed in several reports, job vacancies advertised on job portals by enterprises represent a different concept with respect to EU Regulations definition of job vacancy. They </w:t>
      </w:r>
      <w:proofErr w:type="gramStart"/>
      <w:r w:rsidRPr="004E3A58">
        <w:rPr>
          <w:lang w:val="en-GB"/>
        </w:rPr>
        <w:t>are characterized</w:t>
      </w:r>
      <w:proofErr w:type="gramEnd"/>
      <w:r w:rsidRPr="004E3A58">
        <w:rPr>
          <w:lang w:val="en-GB"/>
        </w:rPr>
        <w:t xml:space="preserve"> by different coverage and representativeness limits. They do not represent all existing job vacancies because not all job vacancies </w:t>
      </w:r>
      <w:proofErr w:type="gramStart"/>
      <w:r w:rsidRPr="004E3A58">
        <w:rPr>
          <w:lang w:val="en-GB"/>
        </w:rPr>
        <w:t>are advertised</w:t>
      </w:r>
      <w:proofErr w:type="gramEnd"/>
      <w:r w:rsidRPr="004E3A58">
        <w:rPr>
          <w:lang w:val="en-GB"/>
        </w:rPr>
        <w:t xml:space="preserve"> on-line and job portals are not necessarily totally covered. Furthermore, OJAs data might not only miss many jobs, but also not be representative of the overall job vacancies. </w:t>
      </w:r>
    </w:p>
    <w:p w14:paraId="0667C348" w14:textId="77777777" w:rsidR="004E3A58" w:rsidRPr="0011348C" w:rsidRDefault="004E3A58" w:rsidP="004E3A58">
      <w:pPr>
        <w:jc w:val="both"/>
        <w:rPr>
          <w:rFonts w:ascii="Segoe UI" w:hAnsi="Segoe UI" w:cs="Segoe UI"/>
          <w:color w:val="172B4D"/>
          <w:sz w:val="21"/>
          <w:szCs w:val="21"/>
          <w:lang w:val="en-US"/>
        </w:rPr>
      </w:pPr>
      <w:r w:rsidRPr="004E3A58">
        <w:rPr>
          <w:lang w:val="en-GB"/>
        </w:rPr>
        <w:t>Keeping in mind that OJAs are not an exhaustive measure of the labour demand, this section shows a first attempt to compute the OJA rate based on the same definition of the EU Regulation, in order to make an explorative comparison with the quarterly national official JV rate</w:t>
      </w:r>
      <w:r>
        <w:rPr>
          <w:lang w:val="en-GB"/>
        </w:rPr>
        <w:t xml:space="preserve"> </w:t>
      </w:r>
      <w:r>
        <w:rPr>
          <w:rFonts w:ascii="Segoe UI" w:hAnsi="Segoe UI" w:cs="Segoe UI"/>
          <w:color w:val="172B4D"/>
          <w:sz w:val="21"/>
          <w:szCs w:val="21"/>
          <w:lang w:val="en-US"/>
        </w:rPr>
        <w:t>(</w:t>
      </w:r>
      <w:r w:rsidRPr="004B5A24">
        <w:rPr>
          <w:rFonts w:ascii="Segoe UI" w:hAnsi="Segoe UI" w:cs="Segoe UI"/>
          <w:i/>
          <w:color w:val="172B4D"/>
          <w:sz w:val="21"/>
          <w:szCs w:val="21"/>
          <w:lang w:val="en-US"/>
        </w:rPr>
        <w:t>JVr</w:t>
      </w:r>
      <w:r w:rsidRPr="004B5A24">
        <w:rPr>
          <w:rFonts w:ascii="Segoe UI" w:hAnsi="Segoe UI" w:cs="Segoe UI"/>
          <w:i/>
          <w:color w:val="172B4D"/>
          <w:sz w:val="21"/>
          <w:szCs w:val="21"/>
          <w:vertAlign w:val="subscript"/>
          <w:lang w:val="en-US"/>
        </w:rPr>
        <w:t>q</w:t>
      </w:r>
      <w:r>
        <w:rPr>
          <w:rFonts w:ascii="Segoe UI" w:hAnsi="Segoe UI" w:cs="Segoe UI"/>
          <w:color w:val="172B4D"/>
          <w:sz w:val="21"/>
          <w:szCs w:val="21"/>
          <w:lang w:val="en-US"/>
        </w:rPr>
        <w:t>)</w:t>
      </w:r>
      <w:r w:rsidRPr="0011348C">
        <w:rPr>
          <w:rFonts w:ascii="Segoe UI" w:hAnsi="Segoe UI" w:cs="Segoe UI"/>
          <w:color w:val="172B4D"/>
          <w:sz w:val="21"/>
          <w:szCs w:val="21"/>
          <w:lang w:val="en-US"/>
        </w:rPr>
        <w:t>:</w:t>
      </w:r>
    </w:p>
    <w:p w14:paraId="55BB4F89" w14:textId="77777777" w:rsidR="004E3A58" w:rsidRPr="00B4009F" w:rsidRDefault="006F399D" w:rsidP="004E3A58">
      <w:pPr>
        <w:jc w:val="both"/>
        <w:rPr>
          <w:rFonts w:ascii="Segoe UI" w:hAnsi="Segoe UI" w:cs="Segoe UI"/>
          <w:color w:val="172B4D"/>
          <w:sz w:val="21"/>
          <w:szCs w:val="21"/>
          <w:lang w:val="en-US"/>
        </w:rPr>
      </w:pPr>
      <m:oMath>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JVr</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lang w:val="en-US"/>
          </w:rPr>
          <m:t>=100*</m:t>
        </m:r>
        <m:f>
          <m:fPr>
            <m:ctrlPr>
              <w:rPr>
                <w:rFonts w:ascii="Cambria Math" w:hAnsi="Cambria Math" w:cs="Segoe UI"/>
                <w:color w:val="172B4D"/>
                <w:sz w:val="21"/>
                <w:szCs w:val="21"/>
                <w:lang w:val="en-US"/>
              </w:rPr>
            </m:ctrlPr>
          </m:fPr>
          <m:num>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JV</m:t>
                </m:r>
              </m:e>
              <m:sub>
                <m:r>
                  <w:rPr>
                    <w:rFonts w:ascii="Cambria Math" w:hAnsi="Cambria Math" w:cs="Segoe UI"/>
                    <w:color w:val="172B4D"/>
                    <w:sz w:val="21"/>
                    <w:szCs w:val="21"/>
                    <w:lang w:val="en-US"/>
                  </w:rPr>
                  <m:t>q</m:t>
                </m:r>
              </m:sub>
            </m:sSub>
          </m:num>
          <m:den>
            <m:r>
              <m:rPr>
                <m:sty m:val="p"/>
              </m:rPr>
              <w:rPr>
                <w:rFonts w:ascii="Cambria Math" w:hAnsi="Cambria Math" w:cs="Segoe UI"/>
                <w:color w:val="172B4D"/>
                <w:sz w:val="21"/>
                <w:szCs w:val="21"/>
                <w:lang w:val="en-US"/>
              </w:rPr>
              <m:t>(</m:t>
            </m:r>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JV</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lang w:val="en-US"/>
              </w:rPr>
              <m:t>+</m:t>
            </m:r>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JP</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lang w:val="en-US"/>
              </w:rPr>
              <m:t>)</m:t>
            </m:r>
          </m:den>
        </m:f>
      </m:oMath>
      <w:r w:rsidR="004E3A58" w:rsidRPr="00B4009F">
        <w:rPr>
          <w:rFonts w:ascii="Segoe UI" w:hAnsi="Segoe UI" w:cs="Segoe UI"/>
          <w:color w:val="172B4D"/>
          <w:sz w:val="21"/>
          <w:szCs w:val="21"/>
          <w:lang w:val="en-US"/>
        </w:rPr>
        <w:t xml:space="preserve"> </w:t>
      </w:r>
    </w:p>
    <w:p w14:paraId="2EFF6CB2" w14:textId="5859FADE" w:rsidR="004E3A58" w:rsidRDefault="004E3A58" w:rsidP="004E3A58">
      <w:pPr>
        <w:jc w:val="both"/>
        <w:rPr>
          <w:lang w:val="en-GB"/>
        </w:rPr>
      </w:pPr>
      <w:proofErr w:type="gramStart"/>
      <w:r w:rsidRPr="004E3A58">
        <w:rPr>
          <w:lang w:val="en-GB"/>
        </w:rPr>
        <w:t>where</w:t>
      </w:r>
      <w:proofErr w:type="gramEnd"/>
      <w:r w:rsidRPr="004E3A58">
        <w:rPr>
          <w:lang w:val="en-GB"/>
        </w:rPr>
        <w:t xml:space="preserve"> </w:t>
      </w:r>
      <w:r w:rsidRPr="00CB14D5">
        <w:rPr>
          <w:rFonts w:ascii="Segoe UI" w:hAnsi="Segoe UI" w:cs="Segoe UI"/>
          <w:i/>
          <w:color w:val="172B4D"/>
          <w:sz w:val="21"/>
          <w:szCs w:val="21"/>
          <w:lang w:val="en-US"/>
        </w:rPr>
        <w:t>JV</w:t>
      </w:r>
      <w:r w:rsidRPr="004E3A58">
        <w:rPr>
          <w:lang w:val="en-GB"/>
        </w:rPr>
        <w:t xml:space="preserve"> and </w:t>
      </w:r>
      <w:r w:rsidRPr="00CB14D5">
        <w:rPr>
          <w:rFonts w:ascii="Segoe UI" w:hAnsi="Segoe UI" w:cs="Segoe UI"/>
          <w:i/>
          <w:color w:val="172B4D"/>
          <w:sz w:val="21"/>
          <w:szCs w:val="21"/>
          <w:lang w:val="en-US"/>
        </w:rPr>
        <w:t>JP</w:t>
      </w:r>
      <w:r w:rsidRPr="004E3A58">
        <w:rPr>
          <w:lang w:val="en-GB"/>
        </w:rPr>
        <w:t xml:space="preserve"> are, respectively, the estimated number of job vacancies and occupied job position on the basis of the quarterly Istat survey on job vacancies and hours worked (VELA).</w:t>
      </w:r>
    </w:p>
    <w:p w14:paraId="0EFA00C0" w14:textId="636F8709" w:rsidR="00C70605" w:rsidRDefault="00C70605" w:rsidP="004E3A58">
      <w:pPr>
        <w:jc w:val="both"/>
        <w:rPr>
          <w:lang w:val="en-GB"/>
        </w:rPr>
      </w:pPr>
      <w:r w:rsidRPr="00C70605">
        <w:rPr>
          <w:lang w:val="en-GB"/>
        </w:rPr>
        <w:t xml:space="preserve">The OJA rate </w:t>
      </w:r>
      <w:r>
        <w:rPr>
          <w:rFonts w:ascii="Segoe UI" w:hAnsi="Segoe UI" w:cs="Segoe UI"/>
          <w:color w:val="172B4D"/>
          <w:sz w:val="21"/>
          <w:szCs w:val="21"/>
          <w:lang w:val="en-US"/>
        </w:rPr>
        <w:t>(</w:t>
      </w:r>
      <w:r w:rsidRPr="004B5A24">
        <w:rPr>
          <w:rFonts w:ascii="Segoe UI" w:hAnsi="Segoe UI" w:cs="Segoe UI"/>
          <w:i/>
          <w:color w:val="172B4D"/>
          <w:sz w:val="21"/>
          <w:szCs w:val="21"/>
          <w:lang w:val="en-US"/>
        </w:rPr>
        <w:t>OJAr</w:t>
      </w:r>
      <w:r w:rsidRPr="004B5A24">
        <w:rPr>
          <w:rFonts w:ascii="Segoe UI" w:hAnsi="Segoe UI" w:cs="Segoe UI"/>
          <w:i/>
          <w:color w:val="172B4D"/>
          <w:sz w:val="21"/>
          <w:szCs w:val="21"/>
          <w:vertAlign w:val="subscript"/>
          <w:lang w:val="en-US"/>
        </w:rPr>
        <w:t>q</w:t>
      </w:r>
      <w:r>
        <w:rPr>
          <w:rFonts w:ascii="Segoe UI" w:hAnsi="Segoe UI" w:cs="Segoe UI"/>
          <w:color w:val="172B4D"/>
          <w:sz w:val="21"/>
          <w:szCs w:val="21"/>
          <w:lang w:val="en-US"/>
        </w:rPr>
        <w:t xml:space="preserve">) </w:t>
      </w:r>
      <w:r w:rsidRPr="00C70605">
        <w:rPr>
          <w:lang w:val="en-GB"/>
        </w:rPr>
        <w:t>has been computed on a quarterly basis, from the third quarter 2018 to the fourth quarter 2019, and covering the same NACE Rev. 2 economic activity sections (from B to S, excluding the public sector) as the Italian JV rate.</w:t>
      </w:r>
    </w:p>
    <w:p w14:paraId="7FF333D7" w14:textId="77777777" w:rsidR="00C70605" w:rsidRPr="0011348C" w:rsidRDefault="006F399D" w:rsidP="00C70605">
      <w:pPr>
        <w:jc w:val="both"/>
        <w:rPr>
          <w:rFonts w:ascii="Segoe UI" w:hAnsi="Segoe UI" w:cs="Segoe UI"/>
          <w:color w:val="172B4D"/>
          <w:sz w:val="21"/>
          <w:szCs w:val="21"/>
          <w:lang w:val="en-US"/>
        </w:rPr>
      </w:pPr>
      <m:oMath>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OJAr</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lang w:val="en-US"/>
          </w:rPr>
          <m:t>=100*</m:t>
        </m:r>
        <m:f>
          <m:fPr>
            <m:ctrlPr>
              <w:rPr>
                <w:rFonts w:ascii="Cambria Math" w:hAnsi="Cambria Math" w:cs="Segoe UI"/>
                <w:color w:val="172B4D"/>
                <w:sz w:val="21"/>
                <w:szCs w:val="21"/>
                <w:lang w:val="en-US"/>
              </w:rPr>
            </m:ctrlPr>
          </m:fPr>
          <m:num>
            <m:f>
              <m:fPr>
                <m:ctrlPr>
                  <w:rPr>
                    <w:rFonts w:ascii="Cambria Math" w:hAnsi="Cambria Math" w:cs="Segoe UI"/>
                    <w:color w:val="172B4D"/>
                    <w:sz w:val="21"/>
                    <w:szCs w:val="21"/>
                    <w:lang w:val="en-US"/>
                  </w:rPr>
                </m:ctrlPr>
              </m:fPr>
              <m:num>
                <m:nary>
                  <m:naryPr>
                    <m:chr m:val="∑"/>
                    <m:ctrlPr>
                      <w:rPr>
                        <w:rFonts w:ascii="Cambria Math" w:hAnsi="Cambria Math" w:cs="Segoe UI"/>
                        <w:color w:val="172B4D"/>
                        <w:sz w:val="21"/>
                        <w:szCs w:val="21"/>
                        <w:lang w:val="en-US"/>
                      </w:rPr>
                    </m:ctrlPr>
                  </m:naryPr>
                  <m:sub>
                    <m:r>
                      <w:rPr>
                        <w:rFonts w:ascii="Cambria Math" w:hAnsi="Cambria Math" w:cs="Segoe UI"/>
                        <w:color w:val="172B4D"/>
                        <w:sz w:val="21"/>
                        <w:szCs w:val="21"/>
                        <w:lang w:val="en-US"/>
                      </w:rPr>
                      <m:t>m</m:t>
                    </m:r>
                    <m:r>
                      <m:rPr>
                        <m:sty m:val="p"/>
                      </m:rPr>
                      <w:rPr>
                        <w:rFonts w:ascii="Cambria Math" w:hAnsi="Cambria Math" w:cs="Segoe UI"/>
                        <w:color w:val="172B4D"/>
                        <w:sz w:val="21"/>
                        <w:szCs w:val="21"/>
                        <w:lang w:val="en-US"/>
                      </w:rPr>
                      <m:t>=1</m:t>
                    </m:r>
                  </m:sub>
                  <m:sup>
                    <m:r>
                      <m:rPr>
                        <m:sty m:val="p"/>
                      </m:rPr>
                      <w:rPr>
                        <w:rFonts w:ascii="Cambria Math" w:hAnsi="Cambria Math" w:cs="Segoe UI"/>
                        <w:color w:val="172B4D"/>
                        <w:sz w:val="21"/>
                        <w:szCs w:val="21"/>
                        <w:lang w:val="en-US"/>
                      </w:rPr>
                      <m:t>3</m:t>
                    </m:r>
                  </m:sup>
                  <m:e>
                    <m:d>
                      <m:dPr>
                        <m:ctrlPr>
                          <w:rPr>
                            <w:rFonts w:ascii="Cambria Math" w:hAnsi="Cambria Math" w:cs="Segoe UI"/>
                            <w:color w:val="172B4D"/>
                            <w:sz w:val="21"/>
                            <w:szCs w:val="21"/>
                            <w:lang w:val="en-US"/>
                          </w:rPr>
                        </m:ctrlPr>
                      </m:dPr>
                      <m:e>
                        <m:sSub>
                          <m:sSubPr>
                            <m:ctrlPr>
                              <w:rPr>
                                <w:rFonts w:ascii="Cambria Math" w:hAnsi="Cambria Math" w:cs="Segoe UI"/>
                                <w:color w:val="172B4D"/>
                                <w:sz w:val="21"/>
                                <w:szCs w:val="21"/>
                                <w:lang w:val="en-US"/>
                              </w:rPr>
                            </m:ctrlPr>
                          </m:sSubPr>
                          <m:e>
                            <m:r>
                              <w:rPr>
                                <w:rFonts w:ascii="Cambria Math" w:hAnsi="Cambria Math" w:cs="Segoe UI"/>
                                <w:color w:val="172B4D"/>
                                <w:sz w:val="21"/>
                                <w:szCs w:val="21"/>
                                <w:lang w:val="en-US"/>
                              </w:rPr>
                              <m:t>OJA</m:t>
                            </m:r>
                          </m:e>
                          <m:sub>
                            <m:r>
                              <w:rPr>
                                <w:rFonts w:ascii="Cambria Math" w:hAnsi="Cambria Math" w:cs="Segoe UI"/>
                                <w:color w:val="172B4D"/>
                                <w:sz w:val="21"/>
                                <w:szCs w:val="21"/>
                                <w:lang w:val="en-US"/>
                              </w:rPr>
                              <m:t>m</m:t>
                            </m:r>
                          </m:sub>
                        </m:sSub>
                      </m:e>
                    </m:d>
                  </m:e>
                </m:nary>
              </m:num>
              <m:den>
                <m:r>
                  <m:rPr>
                    <m:sty m:val="p"/>
                  </m:rPr>
                  <w:rPr>
                    <w:rFonts w:ascii="Cambria Math" w:hAnsi="Cambria Math" w:cs="Segoe UI"/>
                    <w:color w:val="172B4D"/>
                    <w:sz w:val="21"/>
                    <w:szCs w:val="21"/>
                    <w:lang w:val="en-US"/>
                  </w:rPr>
                  <m:t>3</m:t>
                </m:r>
              </m:den>
            </m:f>
          </m:num>
          <m:den>
            <m:r>
              <m:rPr>
                <m:sty m:val="p"/>
              </m:rPr>
              <w:rPr>
                <w:rFonts w:ascii="Cambria Math" w:hAnsi="Cambria Math" w:cs="Segoe UI"/>
                <w:color w:val="172B4D"/>
                <w:sz w:val="21"/>
                <w:szCs w:val="21"/>
                <w:lang w:val="en-US"/>
              </w:rPr>
              <m:t>(</m:t>
            </m:r>
            <m:f>
              <m:fPr>
                <m:ctrlPr>
                  <w:rPr>
                    <w:rFonts w:ascii="Cambria Math" w:hAnsi="Cambria Math" w:cs="Segoe UI"/>
                    <w:color w:val="172B4D"/>
                    <w:sz w:val="21"/>
                    <w:szCs w:val="21"/>
                    <w:lang w:val="en-US"/>
                  </w:rPr>
                </m:ctrlPr>
              </m:fPr>
              <m:num>
                <m:nary>
                  <m:naryPr>
                    <m:chr m:val="∑"/>
                    <m:ctrlPr>
                      <w:rPr>
                        <w:rFonts w:ascii="Cambria Math" w:hAnsi="Cambria Math" w:cs="Segoe UI"/>
                        <w:color w:val="172B4D"/>
                        <w:sz w:val="21"/>
                        <w:szCs w:val="21"/>
                        <w:lang w:val="en-US"/>
                      </w:rPr>
                    </m:ctrlPr>
                  </m:naryPr>
                  <m:sub>
                    <m:r>
                      <w:rPr>
                        <w:rFonts w:ascii="Cambria Math" w:hAnsi="Cambria Math" w:cs="Segoe UI"/>
                        <w:color w:val="172B4D"/>
                        <w:sz w:val="21"/>
                        <w:szCs w:val="21"/>
                        <w:lang w:val="en-US"/>
                      </w:rPr>
                      <m:t>m</m:t>
                    </m:r>
                    <m:r>
                      <m:rPr>
                        <m:sty m:val="p"/>
                      </m:rPr>
                      <w:rPr>
                        <w:rFonts w:ascii="Cambria Math" w:hAnsi="Cambria Math" w:cs="Segoe UI"/>
                        <w:color w:val="172B4D"/>
                        <w:sz w:val="21"/>
                        <w:szCs w:val="21"/>
                        <w:lang w:val="en-US"/>
                      </w:rPr>
                      <m:t>=1</m:t>
                    </m:r>
                  </m:sub>
                  <m:sup>
                    <m:r>
                      <m:rPr>
                        <m:sty m:val="p"/>
                      </m:rPr>
                      <w:rPr>
                        <w:rFonts w:ascii="Cambria Math" w:hAnsi="Cambria Math" w:cs="Segoe UI"/>
                        <w:color w:val="172B4D"/>
                        <w:sz w:val="21"/>
                        <w:szCs w:val="21"/>
                        <w:lang w:val="en-US"/>
                      </w:rPr>
                      <m:t>3</m:t>
                    </m:r>
                  </m:sup>
                  <m:e>
                    <m:d>
                      <m:dPr>
                        <m:ctrlPr>
                          <w:rPr>
                            <w:rFonts w:ascii="Cambria Math" w:hAnsi="Cambria Math" w:cs="Segoe UI"/>
                            <w:color w:val="172B4D"/>
                            <w:sz w:val="21"/>
                            <w:szCs w:val="21"/>
                            <w:lang w:val="en-US"/>
                          </w:rPr>
                        </m:ctrlPr>
                      </m:dPr>
                      <m:e>
                        <m:sSub>
                          <m:sSubPr>
                            <m:ctrlPr>
                              <w:rPr>
                                <w:rFonts w:ascii="Cambria Math" w:hAnsi="Cambria Math" w:cs="Segoe UI"/>
                                <w:color w:val="172B4D"/>
                                <w:sz w:val="21"/>
                                <w:szCs w:val="21"/>
                                <w:lang w:val="en-US"/>
                              </w:rPr>
                            </m:ctrlPr>
                          </m:sSubPr>
                          <m:e>
                            <m:r>
                              <w:rPr>
                                <w:rFonts w:ascii="Cambria Math" w:hAnsi="Cambria Math" w:cs="Segoe UI"/>
                                <w:color w:val="172B4D"/>
                                <w:sz w:val="21"/>
                                <w:szCs w:val="21"/>
                                <w:lang w:val="en-US"/>
                              </w:rPr>
                              <m:t>OJA</m:t>
                            </m:r>
                          </m:e>
                          <m:sub>
                            <m:r>
                              <w:rPr>
                                <w:rFonts w:ascii="Cambria Math" w:hAnsi="Cambria Math" w:cs="Segoe UI"/>
                                <w:color w:val="172B4D"/>
                                <w:sz w:val="21"/>
                                <w:szCs w:val="21"/>
                                <w:lang w:val="en-US"/>
                              </w:rPr>
                              <m:t>m</m:t>
                            </m:r>
                          </m:sub>
                        </m:sSub>
                      </m:e>
                    </m:d>
                  </m:e>
                </m:nary>
              </m:num>
              <m:den>
                <m:r>
                  <m:rPr>
                    <m:sty m:val="p"/>
                  </m:rPr>
                  <w:rPr>
                    <w:rFonts w:ascii="Cambria Math" w:hAnsi="Cambria Math" w:cs="Segoe UI"/>
                    <w:color w:val="172B4D"/>
                    <w:sz w:val="21"/>
                    <w:szCs w:val="21"/>
                    <w:lang w:val="en-US"/>
                  </w:rPr>
                  <m:t>3</m:t>
                </m:r>
              </m:den>
            </m:f>
            <m:r>
              <m:rPr>
                <m:sty m:val="p"/>
              </m:rPr>
              <w:rPr>
                <w:rFonts w:ascii="Cambria Math" w:hAnsi="Cambria Math" w:cs="Segoe UI"/>
                <w:color w:val="172B4D"/>
                <w:sz w:val="21"/>
                <w:szCs w:val="21"/>
                <w:lang w:val="en-US"/>
              </w:rPr>
              <m:t>+</m:t>
            </m:r>
            <m:sSub>
              <m:sSubPr>
                <m:ctrlPr>
                  <w:rPr>
                    <w:rFonts w:ascii="Cambria Math" w:hAnsi="Cambria Math" w:cs="Segoe UI"/>
                    <w:color w:val="172B4D"/>
                    <w:sz w:val="21"/>
                    <w:szCs w:val="21"/>
                    <w:lang w:val="en-US"/>
                  </w:rPr>
                </m:ctrlPr>
              </m:sSubPr>
              <m:e>
                <m:r>
                  <w:rPr>
                    <w:rFonts w:ascii="Cambria Math" w:hAnsi="Cambria Math" w:cs="Segoe UI"/>
                    <w:color w:val="172B4D"/>
                    <w:sz w:val="21"/>
                    <w:szCs w:val="21"/>
                    <w:lang w:val="en-US"/>
                  </w:rPr>
                  <m:t>JP</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lang w:val="en-US"/>
              </w:rPr>
              <m:t>)</m:t>
            </m:r>
          </m:den>
        </m:f>
      </m:oMath>
      <w:r w:rsidR="00C70605" w:rsidRPr="0011348C">
        <w:rPr>
          <w:rFonts w:ascii="Segoe UI" w:hAnsi="Segoe UI" w:cs="Segoe UI"/>
          <w:color w:val="172B4D"/>
          <w:sz w:val="21"/>
          <w:szCs w:val="21"/>
          <w:lang w:val="en-US"/>
        </w:rPr>
        <w:t xml:space="preserve"> </w:t>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r>
      <w:r w:rsidR="00C70605">
        <w:rPr>
          <w:rFonts w:ascii="Segoe UI" w:hAnsi="Segoe UI" w:cs="Segoe UI"/>
          <w:color w:val="172B4D"/>
          <w:sz w:val="21"/>
          <w:szCs w:val="21"/>
          <w:lang w:val="en-US"/>
        </w:rPr>
        <w:tab/>
        <w:t>[1]</w:t>
      </w:r>
    </w:p>
    <w:p w14:paraId="3018BFFC" w14:textId="22C7FD45" w:rsidR="00C70605" w:rsidRDefault="00C70605" w:rsidP="00C70605">
      <w:pPr>
        <w:jc w:val="both"/>
        <w:rPr>
          <w:rFonts w:ascii="Segoe UI" w:hAnsi="Segoe UI" w:cs="Segoe UI"/>
          <w:i/>
          <w:color w:val="172B4D"/>
          <w:sz w:val="21"/>
          <w:szCs w:val="21"/>
          <w:lang w:val="en-US"/>
        </w:rPr>
      </w:pPr>
      <w:r w:rsidRPr="00C70605">
        <w:t>where</w:t>
      </w:r>
      <w:r w:rsidRPr="00B9539F">
        <w:rPr>
          <w:rFonts w:ascii="Segoe UI" w:hAnsi="Segoe UI" w:cs="Segoe UI"/>
          <w:color w:val="172B4D"/>
          <w:sz w:val="21"/>
          <w:szCs w:val="21"/>
          <w:lang w:val="en-US"/>
        </w:rPr>
        <w:t xml:space="preserve">  </w:t>
      </w:r>
      <m:oMath>
        <m:f>
          <m:fPr>
            <m:ctrlPr>
              <w:rPr>
                <w:rFonts w:ascii="Cambria Math" w:hAnsi="Cambria Math" w:cs="Segoe UI"/>
                <w:color w:val="172B4D"/>
                <w:sz w:val="21"/>
                <w:szCs w:val="21"/>
                <w:lang w:val="en-US"/>
              </w:rPr>
            </m:ctrlPr>
          </m:fPr>
          <m:num>
            <m:nary>
              <m:naryPr>
                <m:chr m:val="∑"/>
                <m:ctrlPr>
                  <w:rPr>
                    <w:rFonts w:ascii="Cambria Math" w:hAnsi="Cambria Math" w:cs="Segoe UI"/>
                    <w:color w:val="172B4D"/>
                    <w:sz w:val="21"/>
                    <w:szCs w:val="21"/>
                    <w:lang w:val="en-US"/>
                  </w:rPr>
                </m:ctrlPr>
              </m:naryPr>
              <m:sub>
                <m:r>
                  <w:rPr>
                    <w:rFonts w:ascii="Cambria Math" w:hAnsi="Cambria Math" w:cs="Segoe UI"/>
                    <w:color w:val="172B4D"/>
                    <w:sz w:val="21"/>
                    <w:szCs w:val="21"/>
                    <w:lang w:val="en-US"/>
                  </w:rPr>
                  <m:t>m</m:t>
                </m:r>
                <m:r>
                  <m:rPr>
                    <m:sty m:val="p"/>
                  </m:rPr>
                  <w:rPr>
                    <w:rFonts w:ascii="Cambria Math" w:hAnsi="Cambria Math" w:cs="Segoe UI"/>
                    <w:color w:val="172B4D"/>
                    <w:sz w:val="21"/>
                    <w:szCs w:val="21"/>
                    <w:lang w:val="en-US"/>
                  </w:rPr>
                  <m:t>=1</m:t>
                </m:r>
              </m:sub>
              <m:sup>
                <m:r>
                  <m:rPr>
                    <m:sty m:val="p"/>
                  </m:rPr>
                  <w:rPr>
                    <w:rFonts w:ascii="Cambria Math" w:hAnsi="Cambria Math" w:cs="Segoe UI"/>
                    <w:color w:val="172B4D"/>
                    <w:sz w:val="21"/>
                    <w:szCs w:val="21"/>
                    <w:lang w:val="en-US"/>
                  </w:rPr>
                  <m:t>3</m:t>
                </m:r>
              </m:sup>
              <m:e>
                <m:d>
                  <m:dPr>
                    <m:ctrlPr>
                      <w:rPr>
                        <w:rFonts w:ascii="Cambria Math" w:hAnsi="Cambria Math" w:cs="Segoe UI"/>
                        <w:color w:val="172B4D"/>
                        <w:sz w:val="21"/>
                        <w:szCs w:val="21"/>
                        <w:lang w:val="en-US"/>
                      </w:rPr>
                    </m:ctrlPr>
                  </m:dPr>
                  <m:e>
                    <m:sSub>
                      <m:sSubPr>
                        <m:ctrlPr>
                          <w:rPr>
                            <w:rFonts w:ascii="Cambria Math" w:hAnsi="Cambria Math" w:cs="Segoe UI"/>
                            <w:color w:val="172B4D"/>
                            <w:sz w:val="21"/>
                            <w:szCs w:val="21"/>
                            <w:lang w:val="en-US"/>
                          </w:rPr>
                        </m:ctrlPr>
                      </m:sSubPr>
                      <m:e>
                        <m:r>
                          <w:rPr>
                            <w:rFonts w:ascii="Cambria Math" w:hAnsi="Cambria Math" w:cs="Segoe UI"/>
                            <w:color w:val="172B4D"/>
                            <w:sz w:val="21"/>
                            <w:szCs w:val="21"/>
                            <w:lang w:val="en-US"/>
                          </w:rPr>
                          <m:t>OJA</m:t>
                        </m:r>
                      </m:e>
                      <m:sub>
                        <m:r>
                          <w:rPr>
                            <w:rFonts w:ascii="Cambria Math" w:hAnsi="Cambria Math" w:cs="Segoe UI"/>
                            <w:color w:val="172B4D"/>
                            <w:sz w:val="21"/>
                            <w:szCs w:val="21"/>
                            <w:lang w:val="en-US"/>
                          </w:rPr>
                          <m:t>m</m:t>
                        </m:r>
                      </m:sub>
                    </m:sSub>
                  </m:e>
                </m:d>
              </m:e>
            </m:nary>
          </m:num>
          <m:den>
            <m:r>
              <m:rPr>
                <m:sty m:val="p"/>
              </m:rPr>
              <w:rPr>
                <w:rFonts w:ascii="Cambria Math" w:hAnsi="Cambria Math" w:cs="Segoe UI"/>
                <w:color w:val="172B4D"/>
                <w:sz w:val="21"/>
                <w:szCs w:val="21"/>
                <w:lang w:val="en-US"/>
              </w:rPr>
              <m:t>3</m:t>
            </m:r>
          </m:den>
        </m:f>
      </m:oMath>
      <w:r w:rsidRPr="00B9539F">
        <w:rPr>
          <w:rFonts w:ascii="Segoe UI" w:hAnsi="Segoe UI" w:cs="Segoe UI"/>
          <w:color w:val="172B4D"/>
          <w:sz w:val="21"/>
          <w:szCs w:val="21"/>
          <w:lang w:val="en-US"/>
        </w:rPr>
        <w:t xml:space="preserve"> </w:t>
      </w:r>
      <w:r w:rsidRPr="00C70605">
        <w:t xml:space="preserve">is the quarterly average of monthly sum of </w:t>
      </w:r>
      <w:r w:rsidRPr="0011348C">
        <w:rPr>
          <w:rFonts w:ascii="Segoe UI" w:hAnsi="Segoe UI" w:cs="Segoe UI"/>
          <w:i/>
          <w:color w:val="172B4D"/>
          <w:sz w:val="21"/>
          <w:szCs w:val="21"/>
          <w:lang w:val="en-US"/>
        </w:rPr>
        <w:t>OJA</w:t>
      </w:r>
      <w:r>
        <w:rPr>
          <w:rFonts w:ascii="Segoe UI" w:hAnsi="Segoe UI" w:cs="Segoe UI"/>
          <w:i/>
          <w:color w:val="172B4D"/>
          <w:sz w:val="21"/>
          <w:szCs w:val="21"/>
          <w:lang w:val="en-US"/>
        </w:rPr>
        <w:t>s.</w:t>
      </w:r>
    </w:p>
    <w:p w14:paraId="6D4BF75C" w14:textId="235A3F76" w:rsidR="00C70605" w:rsidRDefault="00C70605" w:rsidP="00C70605">
      <w:pPr>
        <w:jc w:val="both"/>
        <w:rPr>
          <w:lang w:val="en-US"/>
        </w:rPr>
      </w:pPr>
      <w:r w:rsidRPr="00C70605">
        <w:rPr>
          <w:lang w:val="en-US"/>
        </w:rPr>
        <w:lastRenderedPageBreak/>
        <w:t xml:space="preserve">Some preliminary evidence comes out from the analysis broken down by economic activity sector (Figure 1a-1c), such as the quite similar levels of the rates in Industry, with differences between the two rates, which do not exceed 0.5 percentage points. This should partly due to the important role of very big enterprises in the Italian industry sector, which, in general, use advertising on job portals as main recruitment channel. On the other hand, in the services sector higher differences between the two rates </w:t>
      </w:r>
      <w:proofErr w:type="gramStart"/>
      <w:r w:rsidRPr="00C70605">
        <w:rPr>
          <w:lang w:val="en-US"/>
        </w:rPr>
        <w:t>are observed</w:t>
      </w:r>
      <w:proofErr w:type="gramEnd"/>
      <w:r w:rsidRPr="00C70605">
        <w:rPr>
          <w:lang w:val="en-US"/>
        </w:rPr>
        <w:t>. For example, OJA rate is once and a half the JV one in the Q42019. The higher differences in this sector should depend on the relevant role in the Italian service sector of small enterprises, which may prefer to make use of more informal recruitment channels.</w:t>
      </w:r>
    </w:p>
    <w:p w14:paraId="58415FB7" w14:textId="504882E9" w:rsidR="00C70605" w:rsidRPr="008E2DEF" w:rsidRDefault="004E44CE" w:rsidP="00C70605">
      <w:pPr>
        <w:jc w:val="both"/>
        <w:rPr>
          <w:lang w:val="en-US"/>
        </w:rPr>
      </w:pPr>
      <w:r w:rsidRPr="00FE7732">
        <w:rPr>
          <w:noProof/>
          <w:lang w:val="sv-SE" w:eastAsia="sv-SE"/>
        </w:rPr>
        <w:drawing>
          <wp:inline distT="0" distB="0" distL="0" distR="0" wp14:anchorId="08D31664" wp14:editId="250EA377">
            <wp:extent cx="5161541" cy="3564000"/>
            <wp:effectExtent l="0" t="0" r="1270" b="0"/>
            <wp:docPr id="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61541" cy="3564000"/>
                    </a:xfrm>
                    <a:prstGeom prst="rect">
                      <a:avLst/>
                    </a:prstGeom>
                    <a:noFill/>
                    <a:ln>
                      <a:noFill/>
                    </a:ln>
                  </pic:spPr>
                </pic:pic>
              </a:graphicData>
            </a:graphic>
          </wp:inline>
        </w:drawing>
      </w:r>
    </w:p>
    <w:p w14:paraId="4E6A5ABA" w14:textId="23FAE762" w:rsidR="004E3A58" w:rsidRDefault="004E44CE" w:rsidP="004E44CE">
      <w:pPr>
        <w:pStyle w:val="Beskrivning"/>
      </w:pPr>
      <w:bookmarkStart w:id="619" w:name="_Ref51219308"/>
      <w:bookmarkStart w:id="620" w:name="_Toc51930104"/>
      <w:r>
        <w:t xml:space="preserve">Figure </w:t>
      </w:r>
      <w:r w:rsidR="00B10991">
        <w:fldChar w:fldCharType="begin"/>
      </w:r>
      <w:r w:rsidR="00B10991">
        <w:instrText xml:space="preserve"> SEQ Figure \* ARABIC </w:instrText>
      </w:r>
      <w:r w:rsidR="00B10991">
        <w:fldChar w:fldCharType="separate"/>
      </w:r>
      <w:r w:rsidR="00355D35">
        <w:rPr>
          <w:noProof/>
        </w:rPr>
        <w:t>28</w:t>
      </w:r>
      <w:r w:rsidR="00B10991">
        <w:rPr>
          <w:noProof/>
        </w:rPr>
        <w:fldChar w:fldCharType="end"/>
      </w:r>
      <w:bookmarkEnd w:id="619"/>
      <w:r>
        <w:t xml:space="preserve">: </w:t>
      </w:r>
      <w:r w:rsidRPr="0008582B">
        <w:t>OJAs vs JV rates: Italy, Total Economy (NACE Rev. 2 economic activity sections from B to S, excluding O)</w:t>
      </w:r>
      <w:bookmarkEnd w:id="620"/>
    </w:p>
    <w:p w14:paraId="7C777883" w14:textId="439F9813" w:rsidR="004E44CE" w:rsidRDefault="004E44CE" w:rsidP="004E44CE">
      <w:pPr>
        <w:rPr>
          <w:lang w:val="en-GB"/>
        </w:rPr>
      </w:pPr>
      <w:r w:rsidRPr="00FE7732">
        <w:rPr>
          <w:noProof/>
          <w:lang w:val="sv-SE" w:eastAsia="sv-SE"/>
        </w:rPr>
        <w:lastRenderedPageBreak/>
        <w:drawing>
          <wp:inline distT="0" distB="0" distL="0" distR="0" wp14:anchorId="6853C60D" wp14:editId="70E1C174">
            <wp:extent cx="5203799" cy="3528000"/>
            <wp:effectExtent l="0" t="0" r="0" b="0"/>
            <wp:docPr id="1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03799" cy="3528000"/>
                    </a:xfrm>
                    <a:prstGeom prst="rect">
                      <a:avLst/>
                    </a:prstGeom>
                    <a:noFill/>
                    <a:ln>
                      <a:noFill/>
                    </a:ln>
                  </pic:spPr>
                </pic:pic>
              </a:graphicData>
            </a:graphic>
          </wp:inline>
        </w:drawing>
      </w:r>
    </w:p>
    <w:p w14:paraId="5C99DC81" w14:textId="5D22FE1E" w:rsidR="004E44CE" w:rsidRDefault="004E44CE" w:rsidP="004E44CE">
      <w:pPr>
        <w:pStyle w:val="Beskrivning"/>
      </w:pPr>
      <w:bookmarkStart w:id="621" w:name="_Ref51219324"/>
      <w:bookmarkStart w:id="622" w:name="_Toc51930105"/>
      <w:r>
        <w:t xml:space="preserve">Figure </w:t>
      </w:r>
      <w:r w:rsidR="00B10991">
        <w:fldChar w:fldCharType="begin"/>
      </w:r>
      <w:r w:rsidR="00B10991">
        <w:instrText xml:space="preserve"> SEQ Figure \* ARABIC </w:instrText>
      </w:r>
      <w:r w:rsidR="00B10991">
        <w:fldChar w:fldCharType="separate"/>
      </w:r>
      <w:r w:rsidR="00355D35">
        <w:rPr>
          <w:noProof/>
        </w:rPr>
        <w:t>29</w:t>
      </w:r>
      <w:r w:rsidR="00B10991">
        <w:rPr>
          <w:noProof/>
        </w:rPr>
        <w:fldChar w:fldCharType="end"/>
      </w:r>
      <w:bookmarkEnd w:id="621"/>
      <w:r>
        <w:t xml:space="preserve">: </w:t>
      </w:r>
      <w:r w:rsidRPr="00D86AFF">
        <w:t>OJAs vs JV rates: Italy, Industry (NACE Rev. 2 economic activity sections from B to F)</w:t>
      </w:r>
      <w:bookmarkEnd w:id="622"/>
    </w:p>
    <w:p w14:paraId="721E1775" w14:textId="37728A2F" w:rsidR="004E44CE" w:rsidRDefault="004E44CE" w:rsidP="004E44CE">
      <w:pPr>
        <w:rPr>
          <w:lang w:val="en-GB"/>
        </w:rPr>
      </w:pPr>
      <w:r w:rsidRPr="00FE7732">
        <w:rPr>
          <w:noProof/>
          <w:lang w:val="sv-SE" w:eastAsia="sv-SE"/>
        </w:rPr>
        <w:drawing>
          <wp:inline distT="0" distB="0" distL="0" distR="0" wp14:anchorId="7B5B7F0E" wp14:editId="00262BBC">
            <wp:extent cx="5194902" cy="3528000"/>
            <wp:effectExtent l="0" t="0" r="6350" b="0"/>
            <wp:docPr id="1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4902" cy="3528000"/>
                    </a:xfrm>
                    <a:prstGeom prst="rect">
                      <a:avLst/>
                    </a:prstGeom>
                    <a:noFill/>
                    <a:ln>
                      <a:noFill/>
                    </a:ln>
                  </pic:spPr>
                </pic:pic>
              </a:graphicData>
            </a:graphic>
          </wp:inline>
        </w:drawing>
      </w:r>
    </w:p>
    <w:p w14:paraId="402C0B2F" w14:textId="04D4D82C" w:rsidR="004E44CE" w:rsidRDefault="004E44CE" w:rsidP="004E44CE">
      <w:pPr>
        <w:pStyle w:val="Beskrivning"/>
      </w:pPr>
      <w:bookmarkStart w:id="623" w:name="_Ref51219337"/>
      <w:bookmarkStart w:id="624" w:name="_Toc51930106"/>
      <w:r>
        <w:t xml:space="preserve">Figure </w:t>
      </w:r>
      <w:r w:rsidR="00B10991">
        <w:fldChar w:fldCharType="begin"/>
      </w:r>
      <w:r w:rsidR="00B10991">
        <w:instrText xml:space="preserve"> SEQ Figure \* ARABIC </w:instrText>
      </w:r>
      <w:r w:rsidR="00B10991">
        <w:fldChar w:fldCharType="separate"/>
      </w:r>
      <w:r w:rsidR="00355D35">
        <w:rPr>
          <w:noProof/>
        </w:rPr>
        <w:t>30</w:t>
      </w:r>
      <w:r w:rsidR="00B10991">
        <w:rPr>
          <w:noProof/>
        </w:rPr>
        <w:fldChar w:fldCharType="end"/>
      </w:r>
      <w:bookmarkEnd w:id="623"/>
      <w:r>
        <w:t xml:space="preserve">: </w:t>
      </w:r>
      <w:r w:rsidRPr="00C83AC7">
        <w:t>OJAs vs JV rates: Italy, Industry (NACE Rev. 2 economic activity sections from G to S, excluding O)</w:t>
      </w:r>
      <w:bookmarkEnd w:id="624"/>
    </w:p>
    <w:p w14:paraId="62F3F70D" w14:textId="0ACA3ACE" w:rsidR="004E44CE" w:rsidRDefault="004E44CE" w:rsidP="009C258B">
      <w:pPr>
        <w:jc w:val="both"/>
        <w:rPr>
          <w:lang w:val="en-GB"/>
        </w:rPr>
      </w:pPr>
      <w:r>
        <w:rPr>
          <w:lang w:val="en-GB"/>
        </w:rPr>
        <w:fldChar w:fldCharType="begin"/>
      </w:r>
      <w:r>
        <w:rPr>
          <w:lang w:val="en-GB"/>
        </w:rPr>
        <w:instrText xml:space="preserve"> REF _Ref51219308 \h </w:instrText>
      </w:r>
      <w:r w:rsidR="009C258B">
        <w:rPr>
          <w:lang w:val="en-GB"/>
        </w:rPr>
        <w:instrText xml:space="preserve"> \* MERGEFORMAT </w:instrText>
      </w:r>
      <w:r>
        <w:rPr>
          <w:lang w:val="en-GB"/>
        </w:rPr>
      </w:r>
      <w:r>
        <w:rPr>
          <w:lang w:val="en-GB"/>
        </w:rPr>
        <w:fldChar w:fldCharType="separate"/>
      </w:r>
      <w:r>
        <w:t xml:space="preserve">Figure </w:t>
      </w:r>
      <w:r>
        <w:rPr>
          <w:noProof/>
        </w:rPr>
        <w:t>28</w:t>
      </w:r>
      <w:r>
        <w:rPr>
          <w:lang w:val="en-GB"/>
        </w:rPr>
        <w:fldChar w:fldCharType="end"/>
      </w:r>
      <w:r>
        <w:rPr>
          <w:lang w:val="en-GB"/>
        </w:rPr>
        <w:t xml:space="preserve">, </w:t>
      </w:r>
      <w:r>
        <w:rPr>
          <w:lang w:val="en-GB"/>
        </w:rPr>
        <w:fldChar w:fldCharType="begin"/>
      </w:r>
      <w:r>
        <w:rPr>
          <w:lang w:val="en-GB"/>
        </w:rPr>
        <w:instrText xml:space="preserve"> REF _Ref51219324 \h </w:instrText>
      </w:r>
      <w:r w:rsidR="009C258B">
        <w:rPr>
          <w:lang w:val="en-GB"/>
        </w:rPr>
        <w:instrText xml:space="preserve"> \* MERGEFORMAT </w:instrText>
      </w:r>
      <w:r>
        <w:rPr>
          <w:lang w:val="en-GB"/>
        </w:rPr>
      </w:r>
      <w:r>
        <w:rPr>
          <w:lang w:val="en-GB"/>
        </w:rPr>
        <w:fldChar w:fldCharType="separate"/>
      </w:r>
      <w:r>
        <w:t xml:space="preserve">Figure </w:t>
      </w:r>
      <w:r>
        <w:rPr>
          <w:noProof/>
        </w:rPr>
        <w:t>29</w:t>
      </w:r>
      <w:r>
        <w:rPr>
          <w:lang w:val="en-GB"/>
        </w:rPr>
        <w:fldChar w:fldCharType="end"/>
      </w:r>
      <w:r>
        <w:rPr>
          <w:lang w:val="en-GB"/>
        </w:rPr>
        <w:t xml:space="preserve"> and </w:t>
      </w:r>
      <w:r>
        <w:rPr>
          <w:lang w:val="en-GB"/>
        </w:rPr>
        <w:fldChar w:fldCharType="begin"/>
      </w:r>
      <w:r>
        <w:rPr>
          <w:lang w:val="en-GB"/>
        </w:rPr>
        <w:instrText xml:space="preserve"> REF _Ref51219337 \h </w:instrText>
      </w:r>
      <w:r w:rsidR="009C258B">
        <w:rPr>
          <w:lang w:val="en-GB"/>
        </w:rPr>
        <w:instrText xml:space="preserve"> \* MERGEFORMAT </w:instrText>
      </w:r>
      <w:r>
        <w:rPr>
          <w:lang w:val="en-GB"/>
        </w:rPr>
      </w:r>
      <w:r>
        <w:rPr>
          <w:lang w:val="en-GB"/>
        </w:rPr>
        <w:fldChar w:fldCharType="separate"/>
      </w:r>
      <w:r>
        <w:t xml:space="preserve">Figure </w:t>
      </w:r>
      <w:r>
        <w:rPr>
          <w:noProof/>
        </w:rPr>
        <w:t>30</w:t>
      </w:r>
      <w:r>
        <w:rPr>
          <w:lang w:val="en-GB"/>
        </w:rPr>
        <w:fldChar w:fldCharType="end"/>
      </w:r>
      <w:r>
        <w:rPr>
          <w:lang w:val="en-GB"/>
        </w:rPr>
        <w:t xml:space="preserve"> </w:t>
      </w:r>
      <w:r w:rsidRPr="004E44CE">
        <w:rPr>
          <w:lang w:val="en-GB"/>
        </w:rPr>
        <w:t xml:space="preserve">also show the changes with respect to the same quarter of the previous year, even if the period available is too short to make a comparison on the dynamic of the two rates. Taking into account the two sectors separately, it seems that the absolute differences between the </w:t>
      </w:r>
      <w:proofErr w:type="gramStart"/>
      <w:r w:rsidRPr="004E44CE">
        <w:rPr>
          <w:lang w:val="en-GB"/>
        </w:rPr>
        <w:t>year</w:t>
      </w:r>
      <w:proofErr w:type="gramEnd"/>
      <w:r w:rsidRPr="004E44CE">
        <w:rPr>
          <w:lang w:val="en-GB"/>
        </w:rPr>
        <w:t xml:space="preserve"> on year changes of the two rates are smaller in the Industry sector than in the Service one.</w:t>
      </w:r>
    </w:p>
    <w:p w14:paraId="0B3EAF68" w14:textId="33C87DE7" w:rsidR="009C258B" w:rsidRDefault="009C258B" w:rsidP="009C258B">
      <w:pPr>
        <w:pStyle w:val="Rubrik5"/>
        <w:rPr>
          <w:lang w:val="en-GB"/>
        </w:rPr>
      </w:pPr>
      <w:r w:rsidRPr="009C258B">
        <w:rPr>
          <w:lang w:val="en-GB"/>
        </w:rPr>
        <w:lastRenderedPageBreak/>
        <w:t>Representativeness of the job vacancy stock at specific reference dates</w:t>
      </w:r>
    </w:p>
    <w:p w14:paraId="65544075" w14:textId="77777777" w:rsidR="009C258B" w:rsidRPr="009C258B" w:rsidRDefault="009C258B" w:rsidP="009C258B">
      <w:pPr>
        <w:jc w:val="both"/>
        <w:rPr>
          <w:lang w:val="en-GB"/>
        </w:rPr>
      </w:pPr>
      <w:r w:rsidRPr="009C258B">
        <w:rPr>
          <w:lang w:val="en-GB"/>
        </w:rPr>
        <w:t xml:space="preserve">OJAs daily distribution during the quarter can give useful insights on the representativeness of the vacancy stock at the specific reference dates used in the current job vacancy surveys. </w:t>
      </w:r>
    </w:p>
    <w:p w14:paraId="6C39A2F1" w14:textId="77777777" w:rsidR="009C258B" w:rsidRPr="009C258B" w:rsidRDefault="009C258B" w:rsidP="009C258B">
      <w:pPr>
        <w:jc w:val="both"/>
        <w:rPr>
          <w:lang w:val="en-GB"/>
        </w:rPr>
      </w:pPr>
      <w:r w:rsidRPr="009C258B">
        <w:rPr>
          <w:lang w:val="en-GB"/>
        </w:rPr>
        <w:t xml:space="preserve">In particular, OJAs can show whether, and to what extent, the single reference date used is representative for the quarter, since the flow of vacancies opened and closed during the quarter </w:t>
      </w:r>
      <w:proofErr w:type="gramStart"/>
      <w:r w:rsidRPr="009C258B">
        <w:rPr>
          <w:lang w:val="en-GB"/>
        </w:rPr>
        <w:t>cannot be fully captured</w:t>
      </w:r>
      <w:proofErr w:type="gramEnd"/>
      <w:r w:rsidRPr="009C258B">
        <w:rPr>
          <w:lang w:val="en-GB"/>
        </w:rPr>
        <w:t xml:space="preserve"> from a single specific stock. It is especially true during very peculiar period, such as the COVID-19 emergency months, when the single reference dates used in the official surveys fell during the enterprise total lockdown.</w:t>
      </w:r>
    </w:p>
    <w:p w14:paraId="7A2CDA9A" w14:textId="77777777" w:rsidR="009C258B" w:rsidRPr="009C258B" w:rsidRDefault="009C258B" w:rsidP="009C258B">
      <w:pPr>
        <w:jc w:val="both"/>
        <w:rPr>
          <w:lang w:val="en-GB"/>
        </w:rPr>
      </w:pPr>
      <w:r w:rsidRPr="009C258B">
        <w:rPr>
          <w:lang w:val="en-GB"/>
        </w:rPr>
        <w:t xml:space="preserve">Therefore, it is worthwhile analysing the OJAs daily distribution in order to define the best reference dates of the job vacancy official survey collection, or at least, in order to better know the limits of the currently used reference dates. </w:t>
      </w:r>
    </w:p>
    <w:p w14:paraId="25CB4B3F" w14:textId="1A25AD8F" w:rsidR="009C258B" w:rsidRPr="009C258B" w:rsidRDefault="001F4C25" w:rsidP="009C258B">
      <w:pPr>
        <w:jc w:val="both"/>
        <w:rPr>
          <w:lang w:val="en-GB"/>
        </w:rPr>
      </w:pPr>
      <w:r>
        <w:rPr>
          <w:lang w:val="en-GB"/>
        </w:rPr>
        <w:fldChar w:fldCharType="begin"/>
      </w:r>
      <w:r>
        <w:rPr>
          <w:lang w:val="en-GB"/>
        </w:rPr>
        <w:instrText xml:space="preserve"> REF _Ref51219676 \h </w:instrText>
      </w:r>
      <w:r>
        <w:rPr>
          <w:lang w:val="en-GB"/>
        </w:rPr>
      </w:r>
      <w:r>
        <w:rPr>
          <w:lang w:val="en-GB"/>
        </w:rPr>
        <w:fldChar w:fldCharType="separate"/>
      </w:r>
      <w:r>
        <w:t xml:space="preserve">Figure </w:t>
      </w:r>
      <w:r>
        <w:rPr>
          <w:noProof/>
        </w:rPr>
        <w:t>31</w:t>
      </w:r>
      <w:r>
        <w:rPr>
          <w:lang w:val="en-GB"/>
        </w:rPr>
        <w:fldChar w:fldCharType="end"/>
      </w:r>
      <w:r>
        <w:rPr>
          <w:lang w:val="en-GB"/>
        </w:rPr>
        <w:t xml:space="preserve"> - </w:t>
      </w:r>
      <w:r>
        <w:rPr>
          <w:lang w:val="en-GB"/>
        </w:rPr>
        <w:fldChar w:fldCharType="begin"/>
      </w:r>
      <w:r>
        <w:rPr>
          <w:lang w:val="en-GB"/>
        </w:rPr>
        <w:instrText xml:space="preserve"> REF _Ref51219688 \h </w:instrText>
      </w:r>
      <w:r>
        <w:rPr>
          <w:lang w:val="en-GB"/>
        </w:rPr>
      </w:r>
      <w:r>
        <w:rPr>
          <w:lang w:val="en-GB"/>
        </w:rPr>
        <w:fldChar w:fldCharType="separate"/>
      </w:r>
      <w:r>
        <w:t xml:space="preserve">Figure </w:t>
      </w:r>
      <w:r>
        <w:rPr>
          <w:noProof/>
        </w:rPr>
        <w:t>34</w:t>
      </w:r>
      <w:r>
        <w:rPr>
          <w:lang w:val="en-GB"/>
        </w:rPr>
        <w:fldChar w:fldCharType="end"/>
      </w:r>
      <w:r>
        <w:rPr>
          <w:lang w:val="en-GB"/>
        </w:rPr>
        <w:t xml:space="preserve"> </w:t>
      </w:r>
      <w:r w:rsidR="009C258B" w:rsidRPr="009C258B">
        <w:rPr>
          <w:lang w:val="en-GB"/>
        </w:rPr>
        <w:t>shows the Italian daily OJAs distribution during the fourth quarters of 2019. The Italian job vacancy official survey collects vacancies at the last calendar day of the quarter.</w:t>
      </w:r>
    </w:p>
    <w:p w14:paraId="031268C3" w14:textId="77777777" w:rsidR="009C258B" w:rsidRPr="009C258B" w:rsidRDefault="009C258B" w:rsidP="009C258B">
      <w:pPr>
        <w:jc w:val="both"/>
        <w:rPr>
          <w:lang w:val="en-GB"/>
        </w:rPr>
      </w:pPr>
      <w:r w:rsidRPr="009C258B">
        <w:rPr>
          <w:lang w:val="en-GB"/>
        </w:rPr>
        <w:t>There is no a clear evidence of a defined OJAs daily pattern during each month. In addition to this, the “best capturing dates” during the quarter are difficult to be detected and there is not a strong signal supporting a change from the currently used reference date to another single one date for the Italian vacancy survey. It should be better moving from the last calendar day of the quarter to an average over several single dates; but the significant negative impact in the implementation costs for the survey and enterprise response burden need to be take into account.</w:t>
      </w:r>
    </w:p>
    <w:p w14:paraId="7449AF25" w14:textId="77777777" w:rsidR="009C258B" w:rsidRPr="009C258B" w:rsidRDefault="009C258B" w:rsidP="009C258B">
      <w:pPr>
        <w:jc w:val="both"/>
        <w:rPr>
          <w:lang w:val="en-GB"/>
        </w:rPr>
      </w:pPr>
      <w:r w:rsidRPr="009C258B">
        <w:rPr>
          <w:lang w:val="en-GB"/>
        </w:rPr>
        <w:t xml:space="preserve">However, preliminary evidence arises </w:t>
      </w:r>
      <w:proofErr w:type="gramStart"/>
      <w:r w:rsidRPr="009C258B">
        <w:rPr>
          <w:lang w:val="en-GB"/>
        </w:rPr>
        <w:t>of</w:t>
      </w:r>
      <w:proofErr w:type="gramEnd"/>
      <w:r w:rsidRPr="009C258B">
        <w:rPr>
          <w:lang w:val="en-GB"/>
        </w:rPr>
        <w:t xml:space="preserve">: </w:t>
      </w:r>
    </w:p>
    <w:p w14:paraId="49D10206" w14:textId="605D70A6" w:rsidR="009C258B" w:rsidRPr="009C258B" w:rsidRDefault="009C258B" w:rsidP="009C258B">
      <w:pPr>
        <w:jc w:val="both"/>
        <w:rPr>
          <w:lang w:val="en-GB"/>
        </w:rPr>
      </w:pPr>
      <w:r w:rsidRPr="009C258B">
        <w:rPr>
          <w:lang w:val="en-GB"/>
        </w:rPr>
        <w:t>a)</w:t>
      </w:r>
      <w:r w:rsidRPr="009C258B">
        <w:rPr>
          <w:lang w:val="en-GB"/>
        </w:rPr>
        <w:tab/>
      </w:r>
      <w:r w:rsidR="001F4C25" w:rsidRPr="009C258B">
        <w:rPr>
          <w:lang w:val="en-GB"/>
        </w:rPr>
        <w:t>Intense</w:t>
      </w:r>
      <w:r w:rsidRPr="009C258B">
        <w:rPr>
          <w:lang w:val="en-GB"/>
        </w:rPr>
        <w:t xml:space="preserve"> flows of vacancies within the month; </w:t>
      </w:r>
    </w:p>
    <w:p w14:paraId="72477A04" w14:textId="3FC58633" w:rsidR="009C258B" w:rsidRPr="009C258B" w:rsidRDefault="009C258B" w:rsidP="009C258B">
      <w:pPr>
        <w:jc w:val="both"/>
        <w:rPr>
          <w:lang w:val="en-GB"/>
        </w:rPr>
      </w:pPr>
      <w:r w:rsidRPr="009C258B">
        <w:rPr>
          <w:lang w:val="en-GB"/>
        </w:rPr>
        <w:t>b)</w:t>
      </w:r>
      <w:r w:rsidRPr="009C258B">
        <w:rPr>
          <w:lang w:val="en-GB"/>
        </w:rPr>
        <w:tab/>
      </w:r>
      <w:r w:rsidR="001F4C25" w:rsidRPr="009C258B">
        <w:rPr>
          <w:lang w:val="en-GB"/>
        </w:rPr>
        <w:t>Different</w:t>
      </w:r>
      <w:r w:rsidRPr="009C258B">
        <w:rPr>
          <w:lang w:val="en-GB"/>
        </w:rPr>
        <w:t xml:space="preserve"> vacancy patterns over each month</w:t>
      </w:r>
      <w:proofErr w:type="gramStart"/>
      <w:r w:rsidRPr="009C258B">
        <w:rPr>
          <w:lang w:val="en-GB"/>
        </w:rPr>
        <w:t>;</w:t>
      </w:r>
      <w:proofErr w:type="gramEnd"/>
    </w:p>
    <w:p w14:paraId="3B20E37D" w14:textId="2C8F6CDB" w:rsidR="009C258B" w:rsidRPr="009C258B" w:rsidRDefault="009C258B" w:rsidP="009C258B">
      <w:pPr>
        <w:jc w:val="both"/>
        <w:rPr>
          <w:lang w:val="en-GB"/>
        </w:rPr>
      </w:pPr>
      <w:r w:rsidRPr="009C258B">
        <w:rPr>
          <w:lang w:val="en-GB"/>
        </w:rPr>
        <w:t>c)</w:t>
      </w:r>
      <w:r w:rsidRPr="009C258B">
        <w:rPr>
          <w:lang w:val="en-GB"/>
        </w:rPr>
        <w:tab/>
      </w:r>
      <w:r w:rsidR="001F4C25" w:rsidRPr="009C258B">
        <w:rPr>
          <w:lang w:val="en-GB"/>
        </w:rPr>
        <w:t>Different</w:t>
      </w:r>
      <w:r w:rsidRPr="009C258B">
        <w:rPr>
          <w:lang w:val="en-GB"/>
        </w:rPr>
        <w:t xml:space="preserve"> monthly average numbers of OJAs within the quarter.</w:t>
      </w:r>
    </w:p>
    <w:p w14:paraId="2D92D8AB" w14:textId="508D6595" w:rsidR="009C258B" w:rsidRDefault="009C258B" w:rsidP="009C258B">
      <w:pPr>
        <w:jc w:val="both"/>
        <w:rPr>
          <w:lang w:val="en-GB"/>
        </w:rPr>
      </w:pPr>
      <w:r w:rsidRPr="009C258B">
        <w:rPr>
          <w:lang w:val="en-GB"/>
        </w:rPr>
        <w:t>These results highlight the need to improve the representativeness of the quarterly JV rate, based on the vacancies stocks collected only at a specific reference date of the quarter.</w:t>
      </w:r>
    </w:p>
    <w:p w14:paraId="5B7EEFE6" w14:textId="25C191F6" w:rsidR="001F4C25" w:rsidRDefault="001F4C25" w:rsidP="009C258B">
      <w:pPr>
        <w:jc w:val="both"/>
        <w:rPr>
          <w:lang w:val="en-GB"/>
        </w:rPr>
      </w:pPr>
      <w:r w:rsidRPr="00767E0E">
        <w:rPr>
          <w:noProof/>
          <w:lang w:val="sv-SE" w:eastAsia="sv-SE"/>
        </w:rPr>
        <w:drawing>
          <wp:inline distT="0" distB="0" distL="0" distR="0" wp14:anchorId="4EC2A806" wp14:editId="16E5D09F">
            <wp:extent cx="5731510" cy="2288540"/>
            <wp:effectExtent l="0" t="0" r="0" b="0"/>
            <wp:docPr id="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288540"/>
                    </a:xfrm>
                    <a:prstGeom prst="rect">
                      <a:avLst/>
                    </a:prstGeom>
                    <a:noFill/>
                    <a:ln>
                      <a:noFill/>
                    </a:ln>
                  </pic:spPr>
                </pic:pic>
              </a:graphicData>
            </a:graphic>
          </wp:inline>
        </w:drawing>
      </w:r>
    </w:p>
    <w:p w14:paraId="0E0940D8" w14:textId="05F620DA" w:rsidR="001F4C25" w:rsidRDefault="001F4C25" w:rsidP="001F4C25">
      <w:pPr>
        <w:pStyle w:val="Beskrivning"/>
      </w:pPr>
      <w:bookmarkStart w:id="625" w:name="_Ref51219676"/>
      <w:bookmarkStart w:id="626" w:name="_Toc51930107"/>
      <w:r>
        <w:t xml:space="preserve">Figure </w:t>
      </w:r>
      <w:r w:rsidR="00B10991">
        <w:fldChar w:fldCharType="begin"/>
      </w:r>
      <w:r w:rsidR="00B10991">
        <w:instrText xml:space="preserve"> SEQ Figure \* ARABIC </w:instrText>
      </w:r>
      <w:r w:rsidR="00B10991">
        <w:fldChar w:fldCharType="separate"/>
      </w:r>
      <w:r w:rsidR="00355D35">
        <w:rPr>
          <w:noProof/>
        </w:rPr>
        <w:t>31</w:t>
      </w:r>
      <w:r w:rsidR="00B10991">
        <w:rPr>
          <w:noProof/>
        </w:rPr>
        <w:fldChar w:fldCharType="end"/>
      </w:r>
      <w:bookmarkEnd w:id="625"/>
      <w:r>
        <w:t>:</w:t>
      </w:r>
      <w:r w:rsidR="00623439">
        <w:t xml:space="preserve"> </w:t>
      </w:r>
      <w:r w:rsidRPr="00B11C15">
        <w:t>OJAs daily distribution during the four quarters of 2019: the Italian case, first quarter 2019</w:t>
      </w:r>
      <w:bookmarkEnd w:id="626"/>
    </w:p>
    <w:p w14:paraId="7567F1B2" w14:textId="5CB9869F" w:rsidR="001F4C25" w:rsidRDefault="001F4C25" w:rsidP="001F4C25">
      <w:r w:rsidRPr="00767E0E">
        <w:rPr>
          <w:noProof/>
          <w:lang w:val="sv-SE" w:eastAsia="sv-SE"/>
        </w:rPr>
        <w:lastRenderedPageBreak/>
        <w:drawing>
          <wp:inline distT="0" distB="0" distL="0" distR="0" wp14:anchorId="3F5A70C1" wp14:editId="221CB7F8">
            <wp:extent cx="5731510" cy="2214880"/>
            <wp:effectExtent l="0" t="0" r="2540" b="0"/>
            <wp:docPr id="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p>
    <w:p w14:paraId="546E76A6" w14:textId="2F60C275" w:rsidR="001F4C25" w:rsidRDefault="001F4C25" w:rsidP="001F4C25">
      <w:pPr>
        <w:pStyle w:val="Beskrivning"/>
      </w:pPr>
      <w:bookmarkStart w:id="627" w:name="_Toc51930108"/>
      <w:r>
        <w:t xml:space="preserve">Figure </w:t>
      </w:r>
      <w:r w:rsidR="00B10991">
        <w:fldChar w:fldCharType="begin"/>
      </w:r>
      <w:r w:rsidR="00B10991">
        <w:instrText xml:space="preserve"> SEQ Figure \* ARABIC </w:instrText>
      </w:r>
      <w:r w:rsidR="00B10991">
        <w:fldChar w:fldCharType="separate"/>
      </w:r>
      <w:r w:rsidR="00355D35">
        <w:rPr>
          <w:noProof/>
        </w:rPr>
        <w:t>32</w:t>
      </w:r>
      <w:r w:rsidR="00B10991">
        <w:rPr>
          <w:noProof/>
        </w:rPr>
        <w:fldChar w:fldCharType="end"/>
      </w:r>
      <w:r>
        <w:t xml:space="preserve">: </w:t>
      </w:r>
      <w:r w:rsidRPr="00310332">
        <w:t>OJAs daily distribution during the four quarters of 2019: the Italian case, second quarter 2019</w:t>
      </w:r>
      <w:bookmarkEnd w:id="627"/>
    </w:p>
    <w:p w14:paraId="54C737F8" w14:textId="6C255535" w:rsidR="001F4C25" w:rsidRDefault="001F4C25" w:rsidP="001F4C25">
      <w:pPr>
        <w:tabs>
          <w:tab w:val="left" w:pos="1344"/>
        </w:tabs>
      </w:pPr>
      <w:r>
        <w:tab/>
      </w:r>
      <w:r w:rsidRPr="00767E0E">
        <w:rPr>
          <w:noProof/>
          <w:lang w:val="sv-SE" w:eastAsia="sv-SE"/>
        </w:rPr>
        <w:drawing>
          <wp:inline distT="0" distB="0" distL="0" distR="0" wp14:anchorId="0975D271" wp14:editId="18D890A3">
            <wp:extent cx="5731510" cy="2258695"/>
            <wp:effectExtent l="0" t="0" r="254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14:paraId="6F42C6B1" w14:textId="394E9BDD" w:rsidR="001F4C25" w:rsidRDefault="001F4C25" w:rsidP="001F4C25">
      <w:pPr>
        <w:pStyle w:val="Beskrivning"/>
      </w:pPr>
      <w:bookmarkStart w:id="628" w:name="_Toc51930109"/>
      <w:r>
        <w:t xml:space="preserve">Figure </w:t>
      </w:r>
      <w:r w:rsidR="00B10991">
        <w:fldChar w:fldCharType="begin"/>
      </w:r>
      <w:r w:rsidR="00B10991">
        <w:instrText xml:space="preserve"> SEQ Figure \* ARABIC </w:instrText>
      </w:r>
      <w:r w:rsidR="00B10991">
        <w:fldChar w:fldCharType="separate"/>
      </w:r>
      <w:r w:rsidR="00355D35">
        <w:rPr>
          <w:noProof/>
        </w:rPr>
        <w:t>33</w:t>
      </w:r>
      <w:r w:rsidR="00B10991">
        <w:rPr>
          <w:noProof/>
        </w:rPr>
        <w:fldChar w:fldCharType="end"/>
      </w:r>
      <w:r>
        <w:t xml:space="preserve">: </w:t>
      </w:r>
      <w:r w:rsidRPr="009717C5">
        <w:t>OJAs daily distribution during the four quarters of 2019: the Italian case, third quarter 2019</w:t>
      </w:r>
      <w:bookmarkEnd w:id="628"/>
    </w:p>
    <w:p w14:paraId="0A90DE3A" w14:textId="3B3D6D00" w:rsidR="001F4C25" w:rsidRDefault="001F4C25" w:rsidP="001F4C25">
      <w:r w:rsidRPr="00767E0E">
        <w:rPr>
          <w:noProof/>
          <w:lang w:val="sv-SE" w:eastAsia="sv-SE"/>
        </w:rPr>
        <w:drawing>
          <wp:inline distT="0" distB="0" distL="0" distR="0" wp14:anchorId="7F61F96D" wp14:editId="365E68DA">
            <wp:extent cx="5731510" cy="2228215"/>
            <wp:effectExtent l="0" t="0" r="0" b="635"/>
            <wp:docPr id="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3E8B60DB" w14:textId="17ED6014" w:rsidR="001F4C25" w:rsidRPr="001F4C25" w:rsidRDefault="001F4C25" w:rsidP="001F4C25">
      <w:pPr>
        <w:pStyle w:val="Beskrivning"/>
      </w:pPr>
      <w:bookmarkStart w:id="629" w:name="_Ref51219688"/>
      <w:bookmarkStart w:id="630" w:name="_Toc51930110"/>
      <w:r>
        <w:t xml:space="preserve">Figure </w:t>
      </w:r>
      <w:r w:rsidR="00B10991">
        <w:fldChar w:fldCharType="begin"/>
      </w:r>
      <w:r w:rsidR="00B10991">
        <w:instrText xml:space="preserve"> SEQ Figure \* ARABIC </w:instrText>
      </w:r>
      <w:r w:rsidR="00B10991">
        <w:fldChar w:fldCharType="separate"/>
      </w:r>
      <w:r w:rsidR="00355D35">
        <w:rPr>
          <w:noProof/>
        </w:rPr>
        <w:t>34</w:t>
      </w:r>
      <w:r w:rsidR="00B10991">
        <w:rPr>
          <w:noProof/>
        </w:rPr>
        <w:fldChar w:fldCharType="end"/>
      </w:r>
      <w:bookmarkEnd w:id="629"/>
      <w:r>
        <w:t xml:space="preserve">: </w:t>
      </w:r>
      <w:r w:rsidRPr="00E451E2">
        <w:t>OJAs daily distribution during the four quarters of 2019: the Italian case, fourth quarter 2019</w:t>
      </w:r>
      <w:bookmarkEnd w:id="630"/>
    </w:p>
    <w:p w14:paraId="62BE7CDF" w14:textId="3D9D9BEC" w:rsidR="001F4C25" w:rsidRDefault="002D4DD8" w:rsidP="002D4DD8">
      <w:pPr>
        <w:pStyle w:val="Rubrik5"/>
      </w:pPr>
      <w:r w:rsidRPr="002D4DD8">
        <w:t xml:space="preserve">From a quarterly to monthly basis </w:t>
      </w:r>
      <w:proofErr w:type="gramStart"/>
      <w:r w:rsidRPr="002D4DD8">
        <w:t>JV indicator</w:t>
      </w:r>
      <w:proofErr w:type="gramEnd"/>
    </w:p>
    <w:p w14:paraId="61F6BBEC" w14:textId="77777777" w:rsidR="002D4DD8" w:rsidRDefault="002D4DD8" w:rsidP="002D4DD8">
      <w:pPr>
        <w:jc w:val="both"/>
      </w:pPr>
      <w:r>
        <w:t xml:space="preserve">The high frequency detailed information from OJAs can also be used to indirectly extend the frequency of the </w:t>
      </w:r>
      <w:proofErr w:type="gramStart"/>
      <w:r>
        <w:t>JV official</w:t>
      </w:r>
      <w:proofErr w:type="gramEnd"/>
      <w:r>
        <w:t xml:space="preserve"> indicator from a quarterly basis to a monthly one. This is another helpful use of the </w:t>
      </w:r>
      <w:r>
        <w:lastRenderedPageBreak/>
        <w:t xml:space="preserve">OJAs, taking into account the difficulties both in implementing a vacancy survey on a continuous basis and in changing the currently used reference date or extending it to more dates. </w:t>
      </w:r>
    </w:p>
    <w:p w14:paraId="4F0653C8" w14:textId="43E4A629" w:rsidR="002D4DD8" w:rsidRDefault="002D4DD8" w:rsidP="002D4DD8">
      <w:pPr>
        <w:jc w:val="both"/>
      </w:pPr>
      <w:r>
        <w:t xml:space="preserve">EU Regulations requires the job vacancy rate on a quarterly basis. In Istat, as already mentioned, for the computation of the vacancy rate, data on job vacancies refer to the last calendar day of the quarter. Daily information on OJAs provides valuable insight into vacancy flows during the quarter. The monthly average number of OJAs could be used to estimate the vacancy rate on a monthly basis </w:t>
      </w:r>
      <w:r>
        <w:rPr>
          <w:rFonts w:ascii="Segoe UI" w:hAnsi="Segoe UI" w:cs="Segoe UI"/>
          <w:color w:val="172B4D"/>
          <w:sz w:val="21"/>
          <w:szCs w:val="21"/>
          <w:lang w:val="en-US"/>
        </w:rPr>
        <w:t>(</w:t>
      </w:r>
      <w:proofErr w:type="gramStart"/>
      <w:r w:rsidRPr="004B5A24">
        <w:rPr>
          <w:rFonts w:ascii="Segoe UI" w:hAnsi="Segoe UI" w:cs="Segoe UI"/>
          <w:i/>
          <w:color w:val="172B4D"/>
          <w:sz w:val="21"/>
          <w:szCs w:val="21"/>
          <w:lang w:val="en-US"/>
        </w:rPr>
        <w:t>JVr</w:t>
      </w:r>
      <w:r w:rsidRPr="008E2DEF">
        <w:rPr>
          <w:rFonts w:ascii="Segoe UI" w:hAnsi="Segoe UI" w:cs="Segoe UI"/>
          <w:i/>
          <w:color w:val="172B4D"/>
          <w:sz w:val="21"/>
          <w:szCs w:val="21"/>
          <w:vertAlign w:val="subscript"/>
          <w:lang w:val="en-US"/>
        </w:rPr>
        <w:t>m</w:t>
      </w:r>
      <w:r>
        <w:rPr>
          <w:rFonts w:ascii="Segoe UI" w:hAnsi="Segoe UI" w:cs="Segoe UI"/>
          <w:i/>
          <w:color w:val="172B4D"/>
          <w:sz w:val="21"/>
          <w:szCs w:val="21"/>
          <w:vertAlign w:val="subscript"/>
          <w:lang w:val="en-US"/>
        </w:rPr>
        <w:t xml:space="preserve"> </w:t>
      </w:r>
      <w:r w:rsidRPr="008E2DEF">
        <w:rPr>
          <w:rFonts w:ascii="Segoe UI" w:hAnsi="Segoe UI" w:cs="Segoe UI"/>
          <w:color w:val="172B4D"/>
          <w:sz w:val="21"/>
          <w:szCs w:val="21"/>
          <w:lang w:val="en-US"/>
        </w:rPr>
        <w:t>)</w:t>
      </w:r>
      <w:proofErr w:type="gramEnd"/>
      <w:r w:rsidRPr="00E931DB">
        <w:rPr>
          <w:rFonts w:ascii="Segoe UI" w:hAnsi="Segoe UI" w:cs="Segoe UI"/>
          <w:color w:val="172B4D"/>
          <w:sz w:val="21"/>
          <w:szCs w:val="21"/>
          <w:lang w:val="en-US"/>
        </w:rPr>
        <w:t xml:space="preserve">, </w:t>
      </w:r>
      <w:r>
        <w:t>as follows:</w:t>
      </w:r>
    </w:p>
    <w:p w14:paraId="35C74FCE" w14:textId="09CDE31A" w:rsidR="002D4DD8" w:rsidRPr="008A259F" w:rsidRDefault="006F399D" w:rsidP="002D4DD8">
      <w:pPr>
        <w:jc w:val="both"/>
        <w:rPr>
          <w:color w:val="172B4D"/>
          <w:sz w:val="21"/>
          <w:szCs w:val="21"/>
          <w:rPrChange w:id="631" w:author="Elezovic Suad PMU/MFS-S" w:date="2020-09-18T15:03:00Z">
            <w:rPr>
              <w:color w:val="172B4D"/>
              <w:sz w:val="21"/>
              <w:szCs w:val="21"/>
              <w:lang w:val="en-US"/>
            </w:rPr>
          </w:rPrChange>
        </w:rPr>
      </w:pPr>
      <m:oMathPara>
        <m:oMath>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JVr</m:t>
              </m:r>
            </m:e>
            <m:sub>
              <m:r>
                <w:rPr>
                  <w:rFonts w:ascii="Cambria Math" w:hAnsi="Cambria Math" w:cs="Segoe UI"/>
                  <w:color w:val="172B4D"/>
                  <w:sz w:val="21"/>
                  <w:szCs w:val="21"/>
                  <w:lang w:val="en-US"/>
                </w:rPr>
                <m:t>m</m:t>
              </m:r>
            </m:sub>
          </m:sSub>
          <m:r>
            <m:rPr>
              <m:sty m:val="p"/>
            </m:rPr>
            <w:rPr>
              <w:rFonts w:ascii="Cambria Math" w:hAnsi="Cambria Math" w:cs="Segoe UI"/>
              <w:color w:val="172B4D"/>
              <w:sz w:val="21"/>
              <w:szCs w:val="21"/>
              <w:rPrChange w:id="632" w:author="Elezovic Suad PMU/MFS-S" w:date="2020-09-18T15:03:00Z">
                <w:rPr>
                  <w:rFonts w:ascii="Cambria Math" w:hAnsi="Cambria Math" w:cs="Segoe UI"/>
                  <w:color w:val="172B4D"/>
                  <w:sz w:val="21"/>
                  <w:szCs w:val="21"/>
                  <w:lang w:val="en-US"/>
                </w:rPr>
              </w:rPrChange>
            </w:rPr>
            <m:t>=</m:t>
          </m:r>
          <m:sSub>
            <m:sSubPr>
              <m:ctrlPr>
                <w:rPr>
                  <w:rFonts w:ascii="Cambria Math" w:hAnsi="Cambria Math" w:cs="Segoe UI"/>
                  <w:bCs/>
                  <w:i/>
                  <w:iCs/>
                  <w:color w:val="172B4D"/>
                  <w:sz w:val="21"/>
                  <w:szCs w:val="21"/>
                  <w:lang w:val="en-US"/>
                </w:rPr>
              </m:ctrlPr>
            </m:sSubPr>
            <m:e>
              <m:r>
                <w:rPr>
                  <w:rFonts w:ascii="Cambria Math" w:hAnsi="Cambria Math" w:cs="Segoe UI"/>
                  <w:color w:val="172B4D"/>
                  <w:sz w:val="21"/>
                  <w:szCs w:val="21"/>
                  <w:lang w:val="en-US"/>
                </w:rPr>
                <m:t>JVr</m:t>
              </m:r>
            </m:e>
            <m:sub>
              <m:r>
                <w:rPr>
                  <w:rFonts w:ascii="Cambria Math" w:hAnsi="Cambria Math" w:cs="Segoe UI"/>
                  <w:color w:val="172B4D"/>
                  <w:sz w:val="21"/>
                  <w:szCs w:val="21"/>
                  <w:lang w:val="en-US"/>
                </w:rPr>
                <m:t>q</m:t>
              </m:r>
            </m:sub>
          </m:sSub>
          <m:r>
            <m:rPr>
              <m:sty m:val="p"/>
            </m:rPr>
            <w:rPr>
              <w:rFonts w:ascii="Cambria Math" w:hAnsi="Cambria Math" w:cs="Segoe UI"/>
              <w:color w:val="172B4D"/>
              <w:sz w:val="21"/>
              <w:szCs w:val="21"/>
              <w:rPrChange w:id="633" w:author="Elezovic Suad PMU/MFS-S" w:date="2020-09-18T15:03:00Z">
                <w:rPr>
                  <w:rFonts w:ascii="Cambria Math" w:hAnsi="Cambria Math" w:cs="Segoe UI"/>
                  <w:color w:val="172B4D"/>
                  <w:sz w:val="21"/>
                  <w:szCs w:val="21"/>
                  <w:lang w:val="en-US"/>
                </w:rPr>
              </w:rPrChange>
            </w:rPr>
            <m:t>*</m:t>
          </m:r>
          <m:f>
            <m:fPr>
              <m:ctrlPr>
                <w:rPr>
                  <w:rFonts w:ascii="Cambria Math" w:hAnsi="Cambria Math" w:cs="Segoe UI"/>
                  <w:i/>
                  <w:color w:val="172B4D"/>
                  <w:sz w:val="21"/>
                  <w:szCs w:val="21"/>
                  <w:lang w:val="en-US"/>
                </w:rPr>
              </m:ctrlPr>
            </m:fPr>
            <m:num>
              <m:r>
                <w:rPr>
                  <w:rFonts w:ascii="Cambria Math" w:hAnsi="Cambria Math" w:cs="Segoe UI"/>
                  <w:color w:val="172B4D"/>
                  <w:sz w:val="21"/>
                  <w:szCs w:val="21"/>
                  <w:lang w:val="en-US"/>
                </w:rPr>
                <m:t>mont</m:t>
              </m:r>
              <m:r>
                <w:rPr>
                  <w:rFonts w:ascii="Cambria Math" w:hAnsi="Cambria Math" w:cs="Segoe UI"/>
                  <w:color w:val="172B4D"/>
                  <w:sz w:val="21"/>
                  <w:szCs w:val="21"/>
                  <w:rPrChange w:id="634" w:author="Elezovic Suad PMU/MFS-S" w:date="2020-09-18T15:03:00Z">
                    <w:rPr>
                      <w:rFonts w:ascii="Cambria Math" w:hAnsi="Cambria Math" w:cs="Segoe UI"/>
                      <w:color w:val="172B4D"/>
                      <w:sz w:val="21"/>
                      <w:szCs w:val="21"/>
                      <w:lang w:val="en-US"/>
                    </w:rPr>
                  </w:rPrChange>
                </w:rPr>
                <m:t>h</m:t>
              </m:r>
              <m:r>
                <w:rPr>
                  <w:rFonts w:ascii="Cambria Math" w:hAnsi="Cambria Math" w:cs="Segoe UI"/>
                  <w:color w:val="172B4D"/>
                  <w:sz w:val="21"/>
                  <w:szCs w:val="21"/>
                  <w:lang w:val="en-US"/>
                </w:rPr>
                <m:t>ly</m:t>
              </m:r>
              <m:r>
                <w:rPr>
                  <w:rFonts w:ascii="Cambria Math" w:hAnsi="Cambria Math" w:cs="Segoe UI"/>
                  <w:color w:val="172B4D"/>
                  <w:sz w:val="21"/>
                  <w:szCs w:val="21"/>
                  <w:rPrChange w:id="635" w:author="Elezovic Suad PMU/MFS-S" w:date="2020-09-18T15:03:00Z">
                    <w:rPr>
                      <w:rFonts w:ascii="Cambria Math" w:hAnsi="Cambria Math" w:cs="Segoe UI"/>
                      <w:color w:val="172B4D"/>
                      <w:sz w:val="21"/>
                      <w:szCs w:val="21"/>
                      <w:lang w:val="en-US"/>
                    </w:rPr>
                  </w:rPrChange>
                </w:rPr>
                <m:t> </m:t>
              </m:r>
              <m:r>
                <w:rPr>
                  <w:rFonts w:ascii="Cambria Math" w:hAnsi="Cambria Math" w:cs="Segoe UI"/>
                  <w:color w:val="172B4D"/>
                  <w:sz w:val="21"/>
                  <w:szCs w:val="21"/>
                  <w:lang w:val="en-US"/>
                </w:rPr>
                <m:t>mean</m:t>
              </m:r>
              <m:r>
                <w:rPr>
                  <w:rFonts w:ascii="Cambria Math" w:hAnsi="Cambria Math" w:cs="Segoe UI"/>
                  <w:color w:val="172B4D"/>
                  <w:sz w:val="21"/>
                  <w:szCs w:val="21"/>
                  <w:rPrChange w:id="636" w:author="Elezovic Suad PMU/MFS-S" w:date="2020-09-18T15:03:00Z">
                    <w:rPr>
                      <w:rFonts w:ascii="Cambria Math" w:hAnsi="Cambria Math" w:cs="Segoe UI"/>
                      <w:color w:val="172B4D"/>
                      <w:sz w:val="21"/>
                      <w:szCs w:val="21"/>
                      <w:lang w:val="en-US"/>
                    </w:rPr>
                  </w:rPrChange>
                </w:rPr>
                <m:t> </m:t>
              </m:r>
              <m:r>
                <w:rPr>
                  <w:rFonts w:ascii="Cambria Math" w:hAnsi="Cambria Math" w:cs="Segoe UI"/>
                  <w:color w:val="172B4D"/>
                  <w:sz w:val="21"/>
                  <w:szCs w:val="21"/>
                  <w:lang w:val="en-US"/>
                </w:rPr>
                <m:t>OJAs</m:t>
              </m:r>
              <m:r>
                <m:rPr>
                  <m:nor/>
                </m:rPr>
                <w:rPr>
                  <w:rFonts w:ascii="Cambria Math" w:hAnsi="Cambria Math" w:cs="Segoe UI"/>
                  <w:i/>
                  <w:color w:val="172B4D"/>
                  <w:sz w:val="21"/>
                  <w:szCs w:val="21"/>
                  <w:rPrChange w:id="637" w:author="Elezovic Suad PMU/MFS-S" w:date="2020-09-18T15:03:00Z">
                    <w:rPr>
                      <w:rFonts w:ascii="Cambria Math" w:hAnsi="Cambria Math" w:cs="Segoe UI"/>
                      <w:i/>
                      <w:color w:val="172B4D"/>
                      <w:sz w:val="21"/>
                      <w:szCs w:val="21"/>
                      <w:lang w:val="en-US"/>
                    </w:rPr>
                  </w:rPrChange>
                </w:rPr>
                <m:t> </m:t>
              </m:r>
            </m:num>
            <m:den>
              <m:r>
                <w:rPr>
                  <w:rFonts w:ascii="Cambria Math" w:hAnsi="Cambria Math" w:cs="Segoe UI"/>
                  <w:color w:val="172B4D"/>
                  <w:sz w:val="21"/>
                  <w:szCs w:val="21"/>
                  <w:lang w:val="en-US"/>
                </w:rPr>
                <m:t>quarterly</m:t>
              </m:r>
              <m:r>
                <w:rPr>
                  <w:rFonts w:ascii="Cambria Math" w:hAnsi="Cambria Math" w:cs="Segoe UI"/>
                  <w:color w:val="172B4D"/>
                  <w:sz w:val="21"/>
                  <w:szCs w:val="21"/>
                  <w:rPrChange w:id="638" w:author="Elezovic Suad PMU/MFS-S" w:date="2020-09-18T15:03:00Z">
                    <w:rPr>
                      <w:rFonts w:ascii="Cambria Math" w:hAnsi="Cambria Math" w:cs="Segoe UI"/>
                      <w:color w:val="172B4D"/>
                      <w:sz w:val="21"/>
                      <w:szCs w:val="21"/>
                      <w:lang w:val="en-US"/>
                    </w:rPr>
                  </w:rPrChange>
                </w:rPr>
                <m:t> </m:t>
              </m:r>
              <m:r>
                <w:rPr>
                  <w:rFonts w:ascii="Cambria Math" w:hAnsi="Cambria Math" w:cs="Segoe UI"/>
                  <w:color w:val="172B4D"/>
                  <w:sz w:val="21"/>
                  <w:szCs w:val="21"/>
                  <w:lang w:val="en-US"/>
                </w:rPr>
                <m:t>mean</m:t>
              </m:r>
              <m:r>
                <w:rPr>
                  <w:rFonts w:ascii="Cambria Math" w:hAnsi="Cambria Math" w:cs="Segoe UI"/>
                  <w:color w:val="172B4D"/>
                  <w:sz w:val="21"/>
                  <w:szCs w:val="21"/>
                  <w:rPrChange w:id="639" w:author="Elezovic Suad PMU/MFS-S" w:date="2020-09-18T15:03:00Z">
                    <w:rPr>
                      <w:rFonts w:ascii="Cambria Math" w:hAnsi="Cambria Math" w:cs="Segoe UI"/>
                      <w:color w:val="172B4D"/>
                      <w:sz w:val="21"/>
                      <w:szCs w:val="21"/>
                      <w:lang w:val="en-US"/>
                    </w:rPr>
                  </w:rPrChange>
                </w:rPr>
                <m:t> </m:t>
              </m:r>
              <m:r>
                <w:rPr>
                  <w:rFonts w:ascii="Cambria Math" w:hAnsi="Cambria Math" w:cs="Segoe UI"/>
                  <w:color w:val="172B4D"/>
                  <w:sz w:val="21"/>
                  <w:szCs w:val="21"/>
                  <w:lang w:val="en-US"/>
                </w:rPr>
                <m:t>OJAs</m:t>
              </m:r>
            </m:den>
          </m:f>
        </m:oMath>
      </m:oMathPara>
    </w:p>
    <w:p w14:paraId="625F5B77" w14:textId="77777777" w:rsidR="002D4DD8" w:rsidRDefault="002D4DD8" w:rsidP="002D4DD8">
      <w:pPr>
        <w:jc w:val="both"/>
      </w:pPr>
      <w:r>
        <w:t>Since there is no evidence of a clear daily pattern in the months, we preferred to use the monthly and the quarterly average of OJAs instead of the number of OJAs on a specific day (e.g. last day of the month or the quarter).  Job vacancy rate is one of the principal European economic indicators (PEEIs), the primary source of information used to analyse and monitor short-term cyclical economic developments within the EU Member States, the euro area and the individual EU countries (ESSnet Big Data II, Methodological framework for processing online job adverts data for Official Statistics V.2, p. 10). Therefore, a monthly job vacancy rate, indirectly derived from the OJAs, can be used to better understand the dynamics of the economic cycle within the quarter, also in relation to other monthly indicators.</w:t>
      </w:r>
    </w:p>
    <w:p w14:paraId="3A8E1444" w14:textId="4EC7EAB8" w:rsidR="002D4DD8" w:rsidRDefault="002D4DD8" w:rsidP="002D4DD8">
      <w:pPr>
        <w:jc w:val="both"/>
      </w:pPr>
      <w:proofErr w:type="gramStart"/>
      <w:r>
        <w:t>A first</w:t>
      </w:r>
      <w:proofErr w:type="gramEnd"/>
      <w:r>
        <w:t xml:space="preserve"> attempt of estimating a monthly vacancy rate, only for the Italian case, from the third quarter of 2018 to the fourth quarter of 2019 has been carried out. The exercise has been based on the monthly OJAs data over the months July 2018-December 2019 and on the current not seasonally adjusted job vacancy rate quarterly estimates, derived from the Italian official survey (</w:t>
      </w:r>
      <w:r>
        <w:fldChar w:fldCharType="begin"/>
      </w:r>
      <w:r>
        <w:instrText xml:space="preserve"> REF _Ref51219864 \h </w:instrText>
      </w:r>
      <w:r>
        <w:fldChar w:fldCharType="separate"/>
      </w:r>
      <w:r>
        <w:t xml:space="preserve">Figure </w:t>
      </w:r>
      <w:r>
        <w:rPr>
          <w:noProof/>
        </w:rPr>
        <w:t>35</w:t>
      </w:r>
      <w:r>
        <w:fldChar w:fldCharType="end"/>
      </w:r>
      <w:r>
        <w:t>).</w:t>
      </w:r>
    </w:p>
    <w:p w14:paraId="02AC71D2" w14:textId="4EB4094C" w:rsidR="002D4DD8" w:rsidRDefault="002D4DD8" w:rsidP="002D4DD8">
      <w:pPr>
        <w:jc w:val="both"/>
      </w:pPr>
      <w:r>
        <w:rPr>
          <w:noProof/>
          <w:lang w:val="sv-SE" w:eastAsia="sv-SE"/>
        </w:rPr>
        <w:drawing>
          <wp:inline distT="0" distB="0" distL="0" distR="0" wp14:anchorId="45EAF6E4" wp14:editId="620E63A4">
            <wp:extent cx="4572000" cy="2743200"/>
            <wp:effectExtent l="0" t="0" r="0" b="0"/>
            <wp:docPr id="38" name="Gra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BD58478" w14:textId="13B1B43F" w:rsidR="002D4DD8" w:rsidRDefault="002D4DD8" w:rsidP="002D4DD8">
      <w:pPr>
        <w:pStyle w:val="Beskrivning"/>
      </w:pPr>
      <w:bookmarkStart w:id="640" w:name="_Ref51219864"/>
      <w:bookmarkStart w:id="641" w:name="_Toc51930111"/>
      <w:r>
        <w:t xml:space="preserve">Figure </w:t>
      </w:r>
      <w:r w:rsidR="00B10991">
        <w:fldChar w:fldCharType="begin"/>
      </w:r>
      <w:r w:rsidR="00B10991">
        <w:instrText xml:space="preserve"> SEQ Figure \* ARABIC </w:instrText>
      </w:r>
      <w:r w:rsidR="00B10991">
        <w:fldChar w:fldCharType="separate"/>
      </w:r>
      <w:r w:rsidR="00355D35">
        <w:rPr>
          <w:noProof/>
        </w:rPr>
        <w:t>35</w:t>
      </w:r>
      <w:r w:rsidR="00B10991">
        <w:rPr>
          <w:noProof/>
        </w:rPr>
        <w:fldChar w:fldCharType="end"/>
      </w:r>
      <w:bookmarkEnd w:id="640"/>
      <w:r>
        <w:t>:</w:t>
      </w:r>
      <w:r w:rsidRPr="00CE4C80">
        <w:t xml:space="preserve"> From a quarterly to a monthly basis job vacancies rate estimates: the Italian case</w:t>
      </w:r>
      <w:bookmarkEnd w:id="641"/>
    </w:p>
    <w:p w14:paraId="73BC363F" w14:textId="3605CFB5" w:rsidR="00B853D6" w:rsidRDefault="000D739B" w:rsidP="00CA2C54">
      <w:pPr>
        <w:jc w:val="both"/>
      </w:pPr>
      <w:r>
        <w:fldChar w:fldCharType="begin"/>
      </w:r>
      <w:r>
        <w:instrText xml:space="preserve"> REF _Ref51220130 \h </w:instrText>
      </w:r>
      <w:r>
        <w:fldChar w:fldCharType="separate"/>
      </w:r>
      <w:r>
        <w:t xml:space="preserve">Table </w:t>
      </w:r>
      <w:r>
        <w:rPr>
          <w:noProof/>
        </w:rPr>
        <w:t>4</w:t>
      </w:r>
      <w:r>
        <w:fldChar w:fldCharType="end"/>
      </w:r>
      <w:r w:rsidR="00CA2C54" w:rsidRPr="00CA2C54">
        <w:t xml:space="preserve"> shows the vacancy rate changes (percentage points differences), calculated comparing the vacancy rates to the same period, month or quarter, of the previous year. It is interesting to note, for example, that the growth in the vacancy rate in the third quarter of 2019 (+0.1) is mainly due to the growth in the vacancy rate in September 2019 with respect to September 2018 (+0.6).</w:t>
      </w:r>
    </w:p>
    <w:tbl>
      <w:tblPr>
        <w:tblW w:w="5000" w:type="pct"/>
        <w:tblCellMar>
          <w:left w:w="70" w:type="dxa"/>
          <w:right w:w="70" w:type="dxa"/>
        </w:tblCellMar>
        <w:tblLook w:val="0600" w:firstRow="0" w:lastRow="0" w:firstColumn="0" w:lastColumn="0" w:noHBand="1" w:noVBand="1"/>
      </w:tblPr>
      <w:tblGrid>
        <w:gridCol w:w="1873"/>
        <w:gridCol w:w="1991"/>
        <w:gridCol w:w="2460"/>
        <w:gridCol w:w="2692"/>
      </w:tblGrid>
      <w:tr w:rsidR="00AB0A89" w:rsidRPr="00AB0A89" w14:paraId="4DDC2FB7" w14:textId="77777777" w:rsidTr="00447060">
        <w:trPr>
          <w:trHeight w:val="300"/>
        </w:trPr>
        <w:tc>
          <w:tcPr>
            <w:tcW w:w="103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9966FB8" w14:textId="77777777" w:rsidR="00B853D6" w:rsidRPr="00AB0A89" w:rsidRDefault="00B853D6" w:rsidP="00447060">
            <w:pPr>
              <w:jc w:val="both"/>
              <w:rPr>
                <w:rFonts w:ascii="Segoe UI" w:hAnsi="Segoe UI" w:cs="Segoe UI"/>
                <w:b/>
                <w:sz w:val="21"/>
                <w:szCs w:val="21"/>
                <w:lang w:val="en-US"/>
              </w:rPr>
            </w:pPr>
            <w:r w:rsidRPr="00AB0A89">
              <w:rPr>
                <w:rFonts w:ascii="Segoe UI" w:hAnsi="Segoe UI" w:cs="Segoe UI"/>
                <w:b/>
                <w:sz w:val="21"/>
                <w:szCs w:val="21"/>
                <w:lang w:val="en-US"/>
              </w:rPr>
              <w:lastRenderedPageBreak/>
              <w:t>Quarter</w:t>
            </w:r>
          </w:p>
        </w:tc>
        <w:tc>
          <w:tcPr>
            <w:tcW w:w="1104" w:type="pct"/>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4B48E838" w14:textId="77777777" w:rsidR="00B853D6" w:rsidRPr="00AB0A89" w:rsidRDefault="00B853D6" w:rsidP="00447060">
            <w:pPr>
              <w:jc w:val="center"/>
              <w:rPr>
                <w:rFonts w:ascii="Segoe UI" w:hAnsi="Segoe UI" w:cs="Segoe UI"/>
                <w:b/>
                <w:sz w:val="21"/>
                <w:szCs w:val="21"/>
                <w:lang w:val="en-US"/>
              </w:rPr>
            </w:pPr>
            <w:r w:rsidRPr="00AB0A89">
              <w:rPr>
                <w:rFonts w:ascii="Segoe UI" w:hAnsi="Segoe UI" w:cs="Segoe UI"/>
                <w:b/>
                <w:sz w:val="21"/>
                <w:szCs w:val="21"/>
                <w:lang w:val="en-US"/>
              </w:rPr>
              <w:t>Month</w:t>
            </w:r>
          </w:p>
        </w:tc>
        <w:tc>
          <w:tcPr>
            <w:tcW w:w="136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7018848" w14:textId="77777777" w:rsidR="00B853D6" w:rsidRPr="00AB0A89" w:rsidRDefault="00B853D6" w:rsidP="00447060">
            <w:pPr>
              <w:jc w:val="center"/>
              <w:rPr>
                <w:rFonts w:ascii="Segoe UI" w:hAnsi="Segoe UI" w:cs="Segoe UI"/>
                <w:b/>
                <w:sz w:val="21"/>
                <w:szCs w:val="21"/>
                <w:lang w:val="en-US"/>
              </w:rPr>
            </w:pPr>
            <w:r w:rsidRPr="00AB0A89">
              <w:rPr>
                <w:rFonts w:ascii="Segoe UI" w:hAnsi="Segoe UI" w:cs="Segoe UI"/>
                <w:b/>
                <w:sz w:val="21"/>
                <w:szCs w:val="21"/>
                <w:lang w:val="en-US"/>
              </w:rPr>
              <w:t>Change in monthly JVR</w:t>
            </w:r>
          </w:p>
        </w:tc>
        <w:tc>
          <w:tcPr>
            <w:tcW w:w="149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0D60721" w14:textId="77777777" w:rsidR="00B853D6" w:rsidRPr="00AB0A89" w:rsidRDefault="00B853D6" w:rsidP="00447060">
            <w:pPr>
              <w:jc w:val="center"/>
              <w:rPr>
                <w:rFonts w:ascii="Segoe UI" w:hAnsi="Segoe UI" w:cs="Segoe UI"/>
                <w:b/>
                <w:sz w:val="21"/>
                <w:szCs w:val="21"/>
                <w:lang w:val="en-US"/>
              </w:rPr>
            </w:pPr>
            <w:r w:rsidRPr="00AB0A89">
              <w:rPr>
                <w:rFonts w:ascii="Segoe UI" w:hAnsi="Segoe UI" w:cs="Segoe UI"/>
                <w:b/>
                <w:sz w:val="21"/>
                <w:szCs w:val="21"/>
                <w:lang w:val="en-US"/>
              </w:rPr>
              <w:t>Change in quarterly JVR</w:t>
            </w:r>
          </w:p>
        </w:tc>
      </w:tr>
      <w:tr w:rsidR="00AB0A89" w:rsidRPr="00AB0A89" w14:paraId="79AF9A1B"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131F5833"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Q3-2019</w:t>
            </w:r>
          </w:p>
        </w:tc>
        <w:tc>
          <w:tcPr>
            <w:tcW w:w="1104" w:type="pct"/>
            <w:tcBorders>
              <w:top w:val="nil"/>
              <w:left w:val="nil"/>
              <w:bottom w:val="single" w:sz="4" w:space="0" w:color="auto"/>
              <w:right w:val="single" w:sz="4" w:space="0" w:color="auto"/>
            </w:tcBorders>
            <w:shd w:val="clear" w:color="auto" w:fill="auto"/>
            <w:noWrap/>
            <w:vAlign w:val="bottom"/>
            <w:hideMark/>
          </w:tcPr>
          <w:p w14:paraId="34875267"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7/2019</w:t>
            </w:r>
          </w:p>
        </w:tc>
        <w:tc>
          <w:tcPr>
            <w:tcW w:w="1364" w:type="pct"/>
            <w:tcBorders>
              <w:top w:val="nil"/>
              <w:left w:val="nil"/>
              <w:bottom w:val="single" w:sz="4" w:space="0" w:color="auto"/>
              <w:right w:val="single" w:sz="4" w:space="0" w:color="auto"/>
            </w:tcBorders>
            <w:shd w:val="clear" w:color="auto" w:fill="auto"/>
            <w:noWrap/>
            <w:vAlign w:val="bottom"/>
            <w:hideMark/>
          </w:tcPr>
          <w:p w14:paraId="467103E6"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w:t>
            </w:r>
          </w:p>
        </w:tc>
        <w:tc>
          <w:tcPr>
            <w:tcW w:w="1494" w:type="pct"/>
            <w:tcBorders>
              <w:top w:val="nil"/>
              <w:left w:val="nil"/>
              <w:bottom w:val="single" w:sz="4" w:space="0" w:color="auto"/>
              <w:right w:val="single" w:sz="4" w:space="0" w:color="auto"/>
            </w:tcBorders>
            <w:shd w:val="clear" w:color="auto" w:fill="auto"/>
            <w:noWrap/>
            <w:vAlign w:val="bottom"/>
            <w:hideMark/>
          </w:tcPr>
          <w:p w14:paraId="78AF5728"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0.1</w:t>
            </w:r>
          </w:p>
        </w:tc>
      </w:tr>
      <w:tr w:rsidR="00AB0A89" w:rsidRPr="00AB0A89" w14:paraId="20E6F6DD"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60B7F252"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Q3-2019</w:t>
            </w:r>
          </w:p>
        </w:tc>
        <w:tc>
          <w:tcPr>
            <w:tcW w:w="1104" w:type="pct"/>
            <w:tcBorders>
              <w:top w:val="nil"/>
              <w:left w:val="nil"/>
              <w:bottom w:val="single" w:sz="4" w:space="0" w:color="auto"/>
              <w:right w:val="single" w:sz="4" w:space="0" w:color="auto"/>
            </w:tcBorders>
            <w:shd w:val="clear" w:color="auto" w:fill="auto"/>
            <w:noWrap/>
            <w:vAlign w:val="bottom"/>
            <w:hideMark/>
          </w:tcPr>
          <w:p w14:paraId="0BD81F04"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8/2019</w:t>
            </w:r>
          </w:p>
        </w:tc>
        <w:tc>
          <w:tcPr>
            <w:tcW w:w="1364" w:type="pct"/>
            <w:tcBorders>
              <w:top w:val="nil"/>
              <w:left w:val="nil"/>
              <w:bottom w:val="single" w:sz="4" w:space="0" w:color="auto"/>
              <w:right w:val="single" w:sz="4" w:space="0" w:color="auto"/>
            </w:tcBorders>
            <w:shd w:val="clear" w:color="auto" w:fill="auto"/>
            <w:noWrap/>
            <w:vAlign w:val="bottom"/>
            <w:hideMark/>
          </w:tcPr>
          <w:p w14:paraId="7D2A8D27"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-0.2</w:t>
            </w:r>
          </w:p>
        </w:tc>
        <w:tc>
          <w:tcPr>
            <w:tcW w:w="1494" w:type="pct"/>
            <w:tcBorders>
              <w:top w:val="nil"/>
              <w:left w:val="nil"/>
              <w:bottom w:val="single" w:sz="4" w:space="0" w:color="auto"/>
              <w:right w:val="single" w:sz="4" w:space="0" w:color="auto"/>
            </w:tcBorders>
            <w:shd w:val="clear" w:color="auto" w:fill="auto"/>
            <w:noWrap/>
            <w:vAlign w:val="bottom"/>
            <w:hideMark/>
          </w:tcPr>
          <w:p w14:paraId="647613EA"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0.1</w:t>
            </w:r>
          </w:p>
        </w:tc>
      </w:tr>
      <w:tr w:rsidR="00AB0A89" w:rsidRPr="00AB0A89" w14:paraId="44FAB2AE"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5799439E"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Q3-2019</w:t>
            </w:r>
          </w:p>
        </w:tc>
        <w:tc>
          <w:tcPr>
            <w:tcW w:w="1104" w:type="pct"/>
            <w:tcBorders>
              <w:top w:val="nil"/>
              <w:left w:val="nil"/>
              <w:bottom w:val="single" w:sz="4" w:space="0" w:color="auto"/>
              <w:right w:val="single" w:sz="4" w:space="0" w:color="auto"/>
            </w:tcBorders>
            <w:shd w:val="clear" w:color="auto" w:fill="auto"/>
            <w:noWrap/>
            <w:vAlign w:val="bottom"/>
            <w:hideMark/>
          </w:tcPr>
          <w:p w14:paraId="2DC3DB3E"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9/2019</w:t>
            </w:r>
          </w:p>
        </w:tc>
        <w:tc>
          <w:tcPr>
            <w:tcW w:w="1364" w:type="pct"/>
            <w:tcBorders>
              <w:top w:val="nil"/>
              <w:left w:val="nil"/>
              <w:bottom w:val="single" w:sz="4" w:space="0" w:color="auto"/>
              <w:right w:val="single" w:sz="4" w:space="0" w:color="auto"/>
            </w:tcBorders>
            <w:shd w:val="clear" w:color="auto" w:fill="auto"/>
            <w:noWrap/>
            <w:vAlign w:val="bottom"/>
            <w:hideMark/>
          </w:tcPr>
          <w:p w14:paraId="4DBEA101"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0.6</w:t>
            </w:r>
          </w:p>
        </w:tc>
        <w:tc>
          <w:tcPr>
            <w:tcW w:w="1494" w:type="pct"/>
            <w:tcBorders>
              <w:top w:val="nil"/>
              <w:left w:val="nil"/>
              <w:bottom w:val="single" w:sz="4" w:space="0" w:color="auto"/>
              <w:right w:val="single" w:sz="4" w:space="0" w:color="auto"/>
            </w:tcBorders>
            <w:shd w:val="clear" w:color="auto" w:fill="auto"/>
            <w:noWrap/>
            <w:vAlign w:val="bottom"/>
            <w:hideMark/>
          </w:tcPr>
          <w:p w14:paraId="25338825"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0.1</w:t>
            </w:r>
          </w:p>
        </w:tc>
      </w:tr>
      <w:tr w:rsidR="00AB0A89" w:rsidRPr="00AB0A89" w14:paraId="516E18E0"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60A5A2BD"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Q4-2019</w:t>
            </w:r>
          </w:p>
        </w:tc>
        <w:tc>
          <w:tcPr>
            <w:tcW w:w="1104" w:type="pct"/>
            <w:tcBorders>
              <w:top w:val="nil"/>
              <w:left w:val="nil"/>
              <w:bottom w:val="single" w:sz="4" w:space="0" w:color="auto"/>
              <w:right w:val="single" w:sz="4" w:space="0" w:color="auto"/>
            </w:tcBorders>
            <w:shd w:val="clear" w:color="auto" w:fill="auto"/>
            <w:noWrap/>
            <w:vAlign w:val="bottom"/>
            <w:hideMark/>
          </w:tcPr>
          <w:p w14:paraId="4D610B38"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10/2019</w:t>
            </w:r>
          </w:p>
        </w:tc>
        <w:tc>
          <w:tcPr>
            <w:tcW w:w="1364" w:type="pct"/>
            <w:tcBorders>
              <w:top w:val="nil"/>
              <w:left w:val="nil"/>
              <w:bottom w:val="single" w:sz="4" w:space="0" w:color="auto"/>
              <w:right w:val="single" w:sz="4" w:space="0" w:color="auto"/>
            </w:tcBorders>
            <w:shd w:val="clear" w:color="auto" w:fill="auto"/>
            <w:noWrap/>
            <w:vAlign w:val="bottom"/>
            <w:hideMark/>
          </w:tcPr>
          <w:p w14:paraId="1EF84607"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0.1</w:t>
            </w:r>
          </w:p>
        </w:tc>
        <w:tc>
          <w:tcPr>
            <w:tcW w:w="1494" w:type="pct"/>
            <w:tcBorders>
              <w:top w:val="nil"/>
              <w:left w:val="nil"/>
              <w:bottom w:val="single" w:sz="4" w:space="0" w:color="auto"/>
              <w:right w:val="single" w:sz="4" w:space="0" w:color="auto"/>
            </w:tcBorders>
            <w:shd w:val="clear" w:color="auto" w:fill="auto"/>
            <w:noWrap/>
            <w:vAlign w:val="bottom"/>
            <w:hideMark/>
          </w:tcPr>
          <w:p w14:paraId="35A3367D"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w:t>
            </w:r>
          </w:p>
        </w:tc>
      </w:tr>
      <w:tr w:rsidR="00AB0A89" w:rsidRPr="00AB0A89" w14:paraId="36E86830"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07BD1D73"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Q4-2019</w:t>
            </w:r>
          </w:p>
        </w:tc>
        <w:tc>
          <w:tcPr>
            <w:tcW w:w="1104" w:type="pct"/>
            <w:tcBorders>
              <w:top w:val="nil"/>
              <w:left w:val="nil"/>
              <w:bottom w:val="single" w:sz="4" w:space="0" w:color="auto"/>
              <w:right w:val="single" w:sz="4" w:space="0" w:color="auto"/>
            </w:tcBorders>
            <w:shd w:val="clear" w:color="auto" w:fill="auto"/>
            <w:noWrap/>
            <w:vAlign w:val="bottom"/>
            <w:hideMark/>
          </w:tcPr>
          <w:p w14:paraId="7D1F709B"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11/2019</w:t>
            </w:r>
          </w:p>
        </w:tc>
        <w:tc>
          <w:tcPr>
            <w:tcW w:w="1364" w:type="pct"/>
            <w:tcBorders>
              <w:top w:val="nil"/>
              <w:left w:val="nil"/>
              <w:bottom w:val="single" w:sz="4" w:space="0" w:color="auto"/>
              <w:right w:val="single" w:sz="4" w:space="0" w:color="auto"/>
            </w:tcBorders>
            <w:shd w:val="clear" w:color="auto" w:fill="auto"/>
            <w:noWrap/>
            <w:vAlign w:val="bottom"/>
            <w:hideMark/>
          </w:tcPr>
          <w:p w14:paraId="3A2FF47A"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-0.1</w:t>
            </w:r>
          </w:p>
        </w:tc>
        <w:tc>
          <w:tcPr>
            <w:tcW w:w="1494" w:type="pct"/>
            <w:tcBorders>
              <w:top w:val="nil"/>
              <w:left w:val="nil"/>
              <w:bottom w:val="single" w:sz="4" w:space="0" w:color="auto"/>
              <w:right w:val="single" w:sz="4" w:space="0" w:color="auto"/>
            </w:tcBorders>
            <w:shd w:val="clear" w:color="auto" w:fill="auto"/>
            <w:noWrap/>
            <w:vAlign w:val="bottom"/>
            <w:hideMark/>
          </w:tcPr>
          <w:p w14:paraId="5CC2C40F"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w:t>
            </w:r>
          </w:p>
        </w:tc>
      </w:tr>
      <w:tr w:rsidR="00AB0A89" w:rsidRPr="00AB0A89" w14:paraId="24E1ADED" w14:textId="77777777" w:rsidTr="00447060">
        <w:trPr>
          <w:trHeight w:val="300"/>
        </w:trPr>
        <w:tc>
          <w:tcPr>
            <w:tcW w:w="1039" w:type="pct"/>
            <w:tcBorders>
              <w:top w:val="nil"/>
              <w:left w:val="single" w:sz="4" w:space="0" w:color="auto"/>
              <w:bottom w:val="single" w:sz="4" w:space="0" w:color="auto"/>
              <w:right w:val="single" w:sz="4" w:space="0" w:color="auto"/>
            </w:tcBorders>
            <w:shd w:val="clear" w:color="auto" w:fill="auto"/>
            <w:noWrap/>
            <w:vAlign w:val="bottom"/>
            <w:hideMark/>
          </w:tcPr>
          <w:p w14:paraId="0CF1D321" w14:textId="77777777" w:rsidR="00B853D6" w:rsidRPr="00AB0A89" w:rsidRDefault="00B853D6" w:rsidP="00447060">
            <w:pPr>
              <w:jc w:val="both"/>
              <w:rPr>
                <w:rFonts w:ascii="Segoe UI" w:hAnsi="Segoe UI" w:cs="Segoe UI"/>
                <w:sz w:val="21"/>
                <w:szCs w:val="21"/>
                <w:lang w:val="en-US"/>
              </w:rPr>
            </w:pPr>
            <w:r w:rsidRPr="00AB0A89">
              <w:rPr>
                <w:rFonts w:ascii="Segoe UI" w:hAnsi="Segoe UI" w:cs="Segoe UI"/>
                <w:b/>
                <w:sz w:val="21"/>
                <w:szCs w:val="21"/>
                <w:lang w:val="en-US"/>
              </w:rPr>
              <w:t>Q4-2019</w:t>
            </w:r>
          </w:p>
        </w:tc>
        <w:tc>
          <w:tcPr>
            <w:tcW w:w="1104" w:type="pct"/>
            <w:tcBorders>
              <w:top w:val="nil"/>
              <w:left w:val="nil"/>
              <w:bottom w:val="single" w:sz="4" w:space="0" w:color="auto"/>
              <w:right w:val="single" w:sz="4" w:space="0" w:color="auto"/>
            </w:tcBorders>
            <w:shd w:val="clear" w:color="auto" w:fill="auto"/>
            <w:noWrap/>
            <w:vAlign w:val="bottom"/>
            <w:hideMark/>
          </w:tcPr>
          <w:p w14:paraId="343D5CB9"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12/2019</w:t>
            </w:r>
          </w:p>
        </w:tc>
        <w:tc>
          <w:tcPr>
            <w:tcW w:w="1364" w:type="pct"/>
            <w:tcBorders>
              <w:top w:val="nil"/>
              <w:left w:val="nil"/>
              <w:bottom w:val="single" w:sz="4" w:space="0" w:color="auto"/>
              <w:right w:val="single" w:sz="4" w:space="0" w:color="auto"/>
            </w:tcBorders>
            <w:shd w:val="clear" w:color="auto" w:fill="auto"/>
            <w:noWrap/>
            <w:vAlign w:val="bottom"/>
            <w:hideMark/>
          </w:tcPr>
          <w:p w14:paraId="311B06D7"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w:t>
            </w:r>
          </w:p>
        </w:tc>
        <w:tc>
          <w:tcPr>
            <w:tcW w:w="1494" w:type="pct"/>
            <w:tcBorders>
              <w:top w:val="nil"/>
              <w:left w:val="nil"/>
              <w:bottom w:val="single" w:sz="4" w:space="0" w:color="auto"/>
              <w:right w:val="single" w:sz="4" w:space="0" w:color="auto"/>
            </w:tcBorders>
            <w:shd w:val="clear" w:color="auto" w:fill="auto"/>
            <w:noWrap/>
            <w:vAlign w:val="bottom"/>
            <w:hideMark/>
          </w:tcPr>
          <w:p w14:paraId="74E23394" w14:textId="77777777" w:rsidR="00B853D6" w:rsidRPr="00AB0A89" w:rsidRDefault="00B853D6" w:rsidP="00447060">
            <w:pPr>
              <w:jc w:val="center"/>
              <w:rPr>
                <w:rFonts w:ascii="Segoe UI" w:hAnsi="Segoe UI" w:cs="Segoe UI"/>
                <w:sz w:val="21"/>
                <w:szCs w:val="21"/>
                <w:lang w:val="en-US"/>
              </w:rPr>
            </w:pPr>
            <w:r w:rsidRPr="00AB0A89">
              <w:rPr>
                <w:rFonts w:ascii="Segoe UI" w:hAnsi="Segoe UI" w:cs="Segoe UI"/>
                <w:sz w:val="21"/>
                <w:szCs w:val="21"/>
                <w:lang w:val="en-US"/>
              </w:rPr>
              <w:t>0</w:t>
            </w:r>
          </w:p>
        </w:tc>
      </w:tr>
    </w:tbl>
    <w:p w14:paraId="01931992" w14:textId="098026EC" w:rsidR="00B853D6" w:rsidRDefault="00B853D6" w:rsidP="00CA2C54">
      <w:pPr>
        <w:jc w:val="both"/>
      </w:pPr>
    </w:p>
    <w:p w14:paraId="1461EDD3" w14:textId="7AB5ED67" w:rsidR="00AB0A89" w:rsidRDefault="00AB0A89" w:rsidP="00AB0A89">
      <w:pPr>
        <w:pStyle w:val="Beskrivning"/>
      </w:pPr>
      <w:bookmarkStart w:id="642" w:name="_Ref51220130"/>
      <w:bookmarkStart w:id="643" w:name="_Toc51312473"/>
      <w:r>
        <w:t xml:space="preserve">Table </w:t>
      </w:r>
      <w:r w:rsidR="00B10991">
        <w:fldChar w:fldCharType="begin"/>
      </w:r>
      <w:r w:rsidR="00B10991">
        <w:instrText xml:space="preserve"> SEQ Table \* ARABIC </w:instrText>
      </w:r>
      <w:r w:rsidR="00B10991">
        <w:fldChar w:fldCharType="separate"/>
      </w:r>
      <w:r w:rsidR="00355D35">
        <w:rPr>
          <w:noProof/>
        </w:rPr>
        <w:t>4</w:t>
      </w:r>
      <w:r w:rsidR="00B10991">
        <w:rPr>
          <w:noProof/>
        </w:rPr>
        <w:fldChar w:fldCharType="end"/>
      </w:r>
      <w:bookmarkEnd w:id="642"/>
      <w:r>
        <w:t xml:space="preserve">: </w:t>
      </w:r>
      <w:r w:rsidRPr="00B76FFA">
        <w:t>Year on year change in the job vacancy rate (percentage points difference): the Italian case</w:t>
      </w:r>
      <w:bookmarkEnd w:id="643"/>
    </w:p>
    <w:p w14:paraId="12C6175B" w14:textId="77D7FFD8" w:rsidR="00B853D6" w:rsidRDefault="0085477E" w:rsidP="0085477E">
      <w:pPr>
        <w:pStyle w:val="Rubrik5"/>
      </w:pPr>
      <w:r w:rsidRPr="0085477E">
        <w:t>The quarterly OJAs by profession and geographical area</w:t>
      </w:r>
    </w:p>
    <w:p w14:paraId="347EE965" w14:textId="045AE93D" w:rsidR="0085477E" w:rsidRDefault="0085477E" w:rsidP="0085477E">
      <w:pPr>
        <w:jc w:val="both"/>
      </w:pPr>
      <w:r w:rsidRPr="0085477E">
        <w:t xml:space="preserve">A possible enrichment of OJAs could be the computation of the online job vacancies rate by professional figure (Isco level 1). It is essential to know the number of jobs positions broken down by professional figure, placed at the denominator of the rate computation. Jobs positions by professional figure are not available in the Italian job vacancy survey (VELA), since it is provides job positions by NACE Rev 2. </w:t>
      </w:r>
      <w:proofErr w:type="gramStart"/>
      <w:r w:rsidRPr="0085477E">
        <w:t>economic</w:t>
      </w:r>
      <w:proofErr w:type="gramEnd"/>
      <w:r w:rsidRPr="0085477E">
        <w:t xml:space="preserve"> activity sections. Therefore, job positions by profession have been derived from other Istat sources, and extracted from the </w:t>
      </w:r>
      <w:proofErr w:type="gramStart"/>
      <w:r w:rsidRPr="0085477E">
        <w:t>I.stat</w:t>
      </w:r>
      <w:proofErr w:type="gramEnd"/>
      <w:r w:rsidRPr="0085477E">
        <w:t xml:space="preserve"> database for the quarters of interest. They differs from job positions used for the computation of the official job vacancy rate and for the exercise of computing an OJA rate showed in this annex Job positions by profession available from the other sources also includes jobs in the sectors not observed in the vacancy survey (that covers sections B-S, excluding O) and self-employed workers. For this reason, job positions by professional figure have been recalculated by redistributing the number of job- positions used for the computation of the official vacancy rate derived from the VELA survey, according to the percentage distribution of job positions by professional figure (derived from other sources, </w:t>
      </w:r>
      <w:r w:rsidR="000D739B">
        <w:fldChar w:fldCharType="begin"/>
      </w:r>
      <w:r w:rsidR="000D739B">
        <w:instrText xml:space="preserve"> REF _Ref51220273 \h </w:instrText>
      </w:r>
      <w:r w:rsidR="000D739B">
        <w:fldChar w:fldCharType="separate"/>
      </w:r>
      <w:r w:rsidR="000D739B">
        <w:t xml:space="preserve">Table </w:t>
      </w:r>
      <w:r w:rsidR="000D739B">
        <w:rPr>
          <w:noProof/>
        </w:rPr>
        <w:t>5</w:t>
      </w:r>
      <w:r w:rsidR="000D739B">
        <w:fldChar w:fldCharType="end"/>
      </w:r>
      <w:r w:rsidRPr="0085477E">
        <w:t>).</w:t>
      </w:r>
    </w:p>
    <w:tbl>
      <w:tblPr>
        <w:tblW w:w="5000" w:type="pct"/>
        <w:tblCellMar>
          <w:left w:w="70" w:type="dxa"/>
          <w:right w:w="70" w:type="dxa"/>
        </w:tblCellMar>
        <w:tblLook w:val="04A0" w:firstRow="1" w:lastRow="0" w:firstColumn="1" w:lastColumn="0" w:noHBand="0" w:noVBand="1"/>
      </w:tblPr>
      <w:tblGrid>
        <w:gridCol w:w="2663"/>
        <w:gridCol w:w="1059"/>
        <w:gridCol w:w="1059"/>
        <w:gridCol w:w="1059"/>
        <w:gridCol w:w="1059"/>
        <w:gridCol w:w="1059"/>
        <w:gridCol w:w="1058"/>
      </w:tblGrid>
      <w:tr w:rsidR="000D739B" w:rsidRPr="000D739B" w14:paraId="17F99E13" w14:textId="77777777" w:rsidTr="00447060">
        <w:trPr>
          <w:trHeight w:val="375"/>
        </w:trPr>
        <w:tc>
          <w:tcPr>
            <w:tcW w:w="1475"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9C0C59A" w14:textId="77777777" w:rsidR="000D739B" w:rsidRPr="000D739B" w:rsidRDefault="000D739B" w:rsidP="00447060">
            <w:pPr>
              <w:jc w:val="both"/>
              <w:rPr>
                <w:rFonts w:ascii="Segoe UI" w:hAnsi="Segoe UI" w:cs="Segoe UI"/>
                <w:b/>
                <w:sz w:val="21"/>
                <w:szCs w:val="21"/>
                <w:lang w:val="en-US"/>
              </w:rPr>
            </w:pPr>
            <w:r w:rsidRPr="000D739B">
              <w:rPr>
                <w:rFonts w:ascii="Segoe UI" w:hAnsi="Segoe UI" w:cs="Segoe UI"/>
                <w:b/>
                <w:sz w:val="21"/>
                <w:szCs w:val="21"/>
                <w:lang w:val="en-US"/>
              </w:rPr>
              <w:t>Isco level 1</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9714C"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Q3-2018</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F2C4DF8"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Q4-2018</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1B8095F"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Q1-2019</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C4C5907"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Q2-2019</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8004161"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Q3-2019</w:t>
            </w:r>
          </w:p>
        </w:tc>
        <w:tc>
          <w:tcPr>
            <w:tcW w:w="58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CD8E5EE" w14:textId="77777777" w:rsidR="000D739B" w:rsidRPr="000D739B" w:rsidRDefault="000D739B" w:rsidP="00447060">
            <w:pPr>
              <w:jc w:val="center"/>
              <w:rPr>
                <w:rFonts w:ascii="Segoe UI" w:hAnsi="Segoe UI" w:cs="Segoe UI"/>
                <w:b/>
                <w:sz w:val="21"/>
                <w:szCs w:val="21"/>
                <w:lang w:val="en-US"/>
              </w:rPr>
            </w:pPr>
            <w:r w:rsidRPr="000D739B">
              <w:rPr>
                <w:rFonts w:ascii="Segoe UI" w:hAnsi="Segoe UI" w:cs="Segoe UI"/>
                <w:b/>
                <w:sz w:val="21"/>
                <w:szCs w:val="21"/>
                <w:lang w:val="en-US"/>
              </w:rPr>
              <w:t>Q4-2019</w:t>
            </w:r>
          </w:p>
        </w:tc>
      </w:tr>
      <w:tr w:rsidR="000D739B" w:rsidRPr="000D739B" w14:paraId="10A1CCBB"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5E3204BC"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Clerical support workers</w:t>
            </w:r>
          </w:p>
        </w:tc>
        <w:tc>
          <w:tcPr>
            <w:tcW w:w="587" w:type="pct"/>
            <w:tcBorders>
              <w:top w:val="nil"/>
              <w:left w:val="nil"/>
              <w:bottom w:val="single" w:sz="4" w:space="0" w:color="auto"/>
              <w:right w:val="single" w:sz="4" w:space="0" w:color="auto"/>
            </w:tcBorders>
            <w:shd w:val="clear" w:color="000000" w:fill="FFFFFF"/>
            <w:noWrap/>
            <w:vAlign w:val="center"/>
            <w:hideMark/>
          </w:tcPr>
          <w:p w14:paraId="3FEC853A" w14:textId="77777777" w:rsidR="000D739B" w:rsidRPr="000D739B" w:rsidRDefault="000D739B" w:rsidP="00447060">
            <w:pPr>
              <w:jc w:val="center"/>
              <w:rPr>
                <w:rFonts w:cs="Calibri"/>
              </w:rPr>
            </w:pPr>
            <w:r w:rsidRPr="000D739B">
              <w:rPr>
                <w:rFonts w:cs="Calibri"/>
              </w:rPr>
              <w:t>11.2</w:t>
            </w:r>
          </w:p>
        </w:tc>
        <w:tc>
          <w:tcPr>
            <w:tcW w:w="587" w:type="pct"/>
            <w:tcBorders>
              <w:top w:val="nil"/>
              <w:left w:val="nil"/>
              <w:bottom w:val="single" w:sz="4" w:space="0" w:color="auto"/>
              <w:right w:val="single" w:sz="4" w:space="0" w:color="auto"/>
            </w:tcBorders>
            <w:shd w:val="clear" w:color="000000" w:fill="FFFFFF"/>
            <w:noWrap/>
            <w:vAlign w:val="center"/>
            <w:hideMark/>
          </w:tcPr>
          <w:p w14:paraId="6FBFCF3E" w14:textId="77777777" w:rsidR="000D739B" w:rsidRPr="000D739B" w:rsidRDefault="000D739B" w:rsidP="00447060">
            <w:pPr>
              <w:jc w:val="center"/>
              <w:rPr>
                <w:rFonts w:cs="Calibri"/>
              </w:rPr>
            </w:pPr>
            <w:r w:rsidRPr="000D739B">
              <w:rPr>
                <w:rFonts w:cs="Calibri"/>
              </w:rPr>
              <w:t>11.0</w:t>
            </w:r>
          </w:p>
        </w:tc>
        <w:tc>
          <w:tcPr>
            <w:tcW w:w="587" w:type="pct"/>
            <w:tcBorders>
              <w:top w:val="nil"/>
              <w:left w:val="nil"/>
              <w:bottom w:val="single" w:sz="4" w:space="0" w:color="auto"/>
              <w:right w:val="single" w:sz="4" w:space="0" w:color="auto"/>
            </w:tcBorders>
            <w:shd w:val="clear" w:color="000000" w:fill="FFFFFF"/>
            <w:noWrap/>
            <w:vAlign w:val="center"/>
            <w:hideMark/>
          </w:tcPr>
          <w:p w14:paraId="2C7E812D" w14:textId="77777777" w:rsidR="000D739B" w:rsidRPr="000D739B" w:rsidRDefault="000D739B" w:rsidP="00447060">
            <w:pPr>
              <w:jc w:val="center"/>
              <w:rPr>
                <w:rFonts w:cs="Calibri"/>
              </w:rPr>
            </w:pPr>
            <w:r w:rsidRPr="000D739B">
              <w:rPr>
                <w:rFonts w:cs="Calibri"/>
              </w:rPr>
              <w:t>11.6</w:t>
            </w:r>
          </w:p>
        </w:tc>
        <w:tc>
          <w:tcPr>
            <w:tcW w:w="587" w:type="pct"/>
            <w:tcBorders>
              <w:top w:val="nil"/>
              <w:left w:val="nil"/>
              <w:bottom w:val="single" w:sz="4" w:space="0" w:color="auto"/>
              <w:right w:val="single" w:sz="4" w:space="0" w:color="auto"/>
            </w:tcBorders>
            <w:shd w:val="clear" w:color="000000" w:fill="FFFFFF"/>
            <w:noWrap/>
            <w:vAlign w:val="center"/>
            <w:hideMark/>
          </w:tcPr>
          <w:p w14:paraId="0C2E545F" w14:textId="77777777" w:rsidR="000D739B" w:rsidRPr="000D739B" w:rsidRDefault="000D739B" w:rsidP="00447060">
            <w:pPr>
              <w:jc w:val="center"/>
              <w:rPr>
                <w:rFonts w:cs="Calibri"/>
              </w:rPr>
            </w:pPr>
            <w:r w:rsidRPr="000D739B">
              <w:rPr>
                <w:rFonts w:cs="Calibri"/>
              </w:rPr>
              <w:t>11.6</w:t>
            </w:r>
          </w:p>
        </w:tc>
        <w:tc>
          <w:tcPr>
            <w:tcW w:w="587" w:type="pct"/>
            <w:tcBorders>
              <w:top w:val="nil"/>
              <w:left w:val="nil"/>
              <w:bottom w:val="single" w:sz="4" w:space="0" w:color="auto"/>
              <w:right w:val="single" w:sz="4" w:space="0" w:color="auto"/>
            </w:tcBorders>
            <w:shd w:val="clear" w:color="000000" w:fill="FFFFFF"/>
            <w:noWrap/>
            <w:vAlign w:val="center"/>
            <w:hideMark/>
          </w:tcPr>
          <w:p w14:paraId="68677CC0" w14:textId="77777777" w:rsidR="000D739B" w:rsidRPr="000D739B" w:rsidRDefault="000D739B" w:rsidP="00447060">
            <w:pPr>
              <w:jc w:val="center"/>
              <w:rPr>
                <w:rFonts w:cs="Calibri"/>
              </w:rPr>
            </w:pPr>
            <w:r w:rsidRPr="000D739B">
              <w:rPr>
                <w:rFonts w:cs="Calibri"/>
              </w:rPr>
              <w:t>11.1</w:t>
            </w:r>
          </w:p>
        </w:tc>
        <w:tc>
          <w:tcPr>
            <w:tcW w:w="587" w:type="pct"/>
            <w:tcBorders>
              <w:top w:val="nil"/>
              <w:left w:val="nil"/>
              <w:bottom w:val="single" w:sz="4" w:space="0" w:color="auto"/>
              <w:right w:val="single" w:sz="4" w:space="0" w:color="auto"/>
            </w:tcBorders>
            <w:shd w:val="clear" w:color="000000" w:fill="FFFFFF"/>
            <w:noWrap/>
            <w:vAlign w:val="center"/>
            <w:hideMark/>
          </w:tcPr>
          <w:p w14:paraId="6529D373" w14:textId="77777777" w:rsidR="000D739B" w:rsidRPr="000D739B" w:rsidRDefault="000D739B" w:rsidP="00447060">
            <w:pPr>
              <w:jc w:val="center"/>
              <w:rPr>
                <w:rFonts w:cs="Calibri"/>
              </w:rPr>
            </w:pPr>
            <w:r w:rsidRPr="000D739B">
              <w:rPr>
                <w:rFonts w:cs="Calibri"/>
              </w:rPr>
              <w:t>11.2</w:t>
            </w:r>
          </w:p>
        </w:tc>
      </w:tr>
      <w:tr w:rsidR="000D739B" w:rsidRPr="000D739B" w14:paraId="05DAB267"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2A37CF44"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Craft and related trades workers</w:t>
            </w:r>
          </w:p>
        </w:tc>
        <w:tc>
          <w:tcPr>
            <w:tcW w:w="587" w:type="pct"/>
            <w:tcBorders>
              <w:top w:val="nil"/>
              <w:left w:val="nil"/>
              <w:bottom w:val="single" w:sz="4" w:space="0" w:color="auto"/>
              <w:right w:val="single" w:sz="4" w:space="0" w:color="auto"/>
            </w:tcBorders>
            <w:shd w:val="clear" w:color="000000" w:fill="FFFFFF"/>
            <w:noWrap/>
            <w:vAlign w:val="center"/>
            <w:hideMark/>
          </w:tcPr>
          <w:p w14:paraId="3A17396C" w14:textId="77777777" w:rsidR="000D739B" w:rsidRPr="000D739B" w:rsidRDefault="000D739B" w:rsidP="00447060">
            <w:pPr>
              <w:jc w:val="center"/>
              <w:rPr>
                <w:rFonts w:cs="Calibri"/>
              </w:rPr>
            </w:pPr>
            <w:r w:rsidRPr="000D739B">
              <w:rPr>
                <w:rFonts w:cs="Calibri"/>
              </w:rPr>
              <w:t>14.8</w:t>
            </w:r>
          </w:p>
        </w:tc>
        <w:tc>
          <w:tcPr>
            <w:tcW w:w="587" w:type="pct"/>
            <w:tcBorders>
              <w:top w:val="nil"/>
              <w:left w:val="nil"/>
              <w:bottom w:val="single" w:sz="4" w:space="0" w:color="auto"/>
              <w:right w:val="single" w:sz="4" w:space="0" w:color="auto"/>
            </w:tcBorders>
            <w:shd w:val="clear" w:color="000000" w:fill="FFFFFF"/>
            <w:noWrap/>
            <w:vAlign w:val="center"/>
            <w:hideMark/>
          </w:tcPr>
          <w:p w14:paraId="2802B648" w14:textId="77777777" w:rsidR="000D739B" w:rsidRPr="000D739B" w:rsidRDefault="000D739B" w:rsidP="00447060">
            <w:pPr>
              <w:jc w:val="center"/>
              <w:rPr>
                <w:rFonts w:cs="Calibri"/>
              </w:rPr>
            </w:pPr>
            <w:r w:rsidRPr="000D739B">
              <w:rPr>
                <w:rFonts w:cs="Calibri"/>
              </w:rPr>
              <w:t>14.9</w:t>
            </w:r>
          </w:p>
        </w:tc>
        <w:tc>
          <w:tcPr>
            <w:tcW w:w="587" w:type="pct"/>
            <w:tcBorders>
              <w:top w:val="nil"/>
              <w:left w:val="nil"/>
              <w:bottom w:val="single" w:sz="4" w:space="0" w:color="auto"/>
              <w:right w:val="single" w:sz="4" w:space="0" w:color="auto"/>
            </w:tcBorders>
            <w:shd w:val="clear" w:color="000000" w:fill="FFFFFF"/>
            <w:noWrap/>
            <w:vAlign w:val="center"/>
            <w:hideMark/>
          </w:tcPr>
          <w:p w14:paraId="0B17BE07" w14:textId="77777777" w:rsidR="000D739B" w:rsidRPr="000D739B" w:rsidRDefault="000D739B" w:rsidP="00447060">
            <w:pPr>
              <w:jc w:val="center"/>
              <w:rPr>
                <w:rFonts w:cs="Calibri"/>
              </w:rPr>
            </w:pPr>
            <w:r w:rsidRPr="000D739B">
              <w:rPr>
                <w:rFonts w:cs="Calibri"/>
              </w:rPr>
              <w:t>14.7</w:t>
            </w:r>
          </w:p>
        </w:tc>
        <w:tc>
          <w:tcPr>
            <w:tcW w:w="587" w:type="pct"/>
            <w:tcBorders>
              <w:top w:val="nil"/>
              <w:left w:val="nil"/>
              <w:bottom w:val="single" w:sz="4" w:space="0" w:color="auto"/>
              <w:right w:val="single" w:sz="4" w:space="0" w:color="auto"/>
            </w:tcBorders>
            <w:shd w:val="clear" w:color="000000" w:fill="FFFFFF"/>
            <w:noWrap/>
            <w:vAlign w:val="center"/>
            <w:hideMark/>
          </w:tcPr>
          <w:p w14:paraId="28E1CC2A" w14:textId="77777777" w:rsidR="000D739B" w:rsidRPr="000D739B" w:rsidRDefault="000D739B" w:rsidP="00447060">
            <w:pPr>
              <w:jc w:val="center"/>
              <w:rPr>
                <w:rFonts w:cs="Calibri"/>
              </w:rPr>
            </w:pPr>
            <w:r w:rsidRPr="000D739B">
              <w:rPr>
                <w:rFonts w:cs="Calibri"/>
              </w:rPr>
              <w:t>14.5</w:t>
            </w:r>
          </w:p>
        </w:tc>
        <w:tc>
          <w:tcPr>
            <w:tcW w:w="587" w:type="pct"/>
            <w:tcBorders>
              <w:top w:val="nil"/>
              <w:left w:val="nil"/>
              <w:bottom w:val="single" w:sz="4" w:space="0" w:color="auto"/>
              <w:right w:val="single" w:sz="4" w:space="0" w:color="auto"/>
            </w:tcBorders>
            <w:shd w:val="clear" w:color="000000" w:fill="FFFFFF"/>
            <w:noWrap/>
            <w:vAlign w:val="center"/>
            <w:hideMark/>
          </w:tcPr>
          <w:p w14:paraId="796234E1" w14:textId="77777777" w:rsidR="000D739B" w:rsidRPr="000D739B" w:rsidRDefault="000D739B" w:rsidP="00447060">
            <w:pPr>
              <w:jc w:val="center"/>
              <w:rPr>
                <w:rFonts w:cs="Calibri"/>
              </w:rPr>
            </w:pPr>
            <w:r w:rsidRPr="000D739B">
              <w:rPr>
                <w:rFonts w:cs="Calibri"/>
              </w:rPr>
              <w:t>14.3</w:t>
            </w:r>
          </w:p>
        </w:tc>
        <w:tc>
          <w:tcPr>
            <w:tcW w:w="587" w:type="pct"/>
            <w:tcBorders>
              <w:top w:val="nil"/>
              <w:left w:val="nil"/>
              <w:bottom w:val="single" w:sz="4" w:space="0" w:color="auto"/>
              <w:right w:val="single" w:sz="4" w:space="0" w:color="auto"/>
            </w:tcBorders>
            <w:shd w:val="clear" w:color="000000" w:fill="FFFFFF"/>
            <w:noWrap/>
            <w:vAlign w:val="center"/>
            <w:hideMark/>
          </w:tcPr>
          <w:p w14:paraId="4793A2D5" w14:textId="77777777" w:rsidR="000D739B" w:rsidRPr="000D739B" w:rsidRDefault="000D739B" w:rsidP="00447060">
            <w:pPr>
              <w:jc w:val="center"/>
              <w:rPr>
                <w:rFonts w:cs="Calibri"/>
              </w:rPr>
            </w:pPr>
            <w:r w:rsidRPr="000D739B">
              <w:rPr>
                <w:rFonts w:cs="Calibri"/>
              </w:rPr>
              <w:t>14.6</w:t>
            </w:r>
          </w:p>
        </w:tc>
      </w:tr>
      <w:tr w:rsidR="000D739B" w:rsidRPr="000D739B" w14:paraId="123DF2E4"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31FAD7E9"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Elementary occupations</w:t>
            </w:r>
          </w:p>
        </w:tc>
        <w:tc>
          <w:tcPr>
            <w:tcW w:w="587" w:type="pct"/>
            <w:tcBorders>
              <w:top w:val="nil"/>
              <w:left w:val="nil"/>
              <w:bottom w:val="single" w:sz="4" w:space="0" w:color="auto"/>
              <w:right w:val="single" w:sz="4" w:space="0" w:color="auto"/>
            </w:tcBorders>
            <w:shd w:val="clear" w:color="000000" w:fill="FFFFFF"/>
            <w:noWrap/>
            <w:vAlign w:val="center"/>
            <w:hideMark/>
          </w:tcPr>
          <w:p w14:paraId="7F39CBD9" w14:textId="77777777" w:rsidR="000D739B" w:rsidRPr="000D739B" w:rsidRDefault="000D739B" w:rsidP="00447060">
            <w:pPr>
              <w:jc w:val="center"/>
              <w:rPr>
                <w:rFonts w:cs="Calibri"/>
              </w:rPr>
            </w:pPr>
            <w:r w:rsidRPr="000D739B">
              <w:rPr>
                <w:rFonts w:cs="Calibri"/>
              </w:rPr>
              <w:t>11.1</w:t>
            </w:r>
          </w:p>
        </w:tc>
        <w:tc>
          <w:tcPr>
            <w:tcW w:w="587" w:type="pct"/>
            <w:tcBorders>
              <w:top w:val="nil"/>
              <w:left w:val="nil"/>
              <w:bottom w:val="single" w:sz="4" w:space="0" w:color="auto"/>
              <w:right w:val="single" w:sz="4" w:space="0" w:color="auto"/>
            </w:tcBorders>
            <w:shd w:val="clear" w:color="000000" w:fill="FFFFFF"/>
            <w:noWrap/>
            <w:vAlign w:val="center"/>
            <w:hideMark/>
          </w:tcPr>
          <w:p w14:paraId="674E4B9A" w14:textId="77777777" w:rsidR="000D739B" w:rsidRPr="000D739B" w:rsidRDefault="000D739B" w:rsidP="00447060">
            <w:pPr>
              <w:jc w:val="center"/>
              <w:rPr>
                <w:rFonts w:cs="Calibri"/>
              </w:rPr>
            </w:pPr>
            <w:r w:rsidRPr="000D739B">
              <w:rPr>
                <w:rFonts w:cs="Calibri"/>
              </w:rPr>
              <w:t>11.3</w:t>
            </w:r>
          </w:p>
        </w:tc>
        <w:tc>
          <w:tcPr>
            <w:tcW w:w="587" w:type="pct"/>
            <w:tcBorders>
              <w:top w:val="nil"/>
              <w:left w:val="nil"/>
              <w:bottom w:val="single" w:sz="4" w:space="0" w:color="auto"/>
              <w:right w:val="single" w:sz="4" w:space="0" w:color="auto"/>
            </w:tcBorders>
            <w:shd w:val="clear" w:color="000000" w:fill="FFFFFF"/>
            <w:noWrap/>
            <w:vAlign w:val="center"/>
            <w:hideMark/>
          </w:tcPr>
          <w:p w14:paraId="41B731E1" w14:textId="77777777" w:rsidR="000D739B" w:rsidRPr="000D739B" w:rsidRDefault="000D739B" w:rsidP="00447060">
            <w:pPr>
              <w:jc w:val="center"/>
              <w:rPr>
                <w:rFonts w:cs="Calibri"/>
              </w:rPr>
            </w:pPr>
            <w:r w:rsidRPr="000D739B">
              <w:rPr>
                <w:rFonts w:cs="Calibri"/>
              </w:rPr>
              <w:t>10.8</w:t>
            </w:r>
          </w:p>
        </w:tc>
        <w:tc>
          <w:tcPr>
            <w:tcW w:w="587" w:type="pct"/>
            <w:tcBorders>
              <w:top w:val="nil"/>
              <w:left w:val="nil"/>
              <w:bottom w:val="single" w:sz="4" w:space="0" w:color="auto"/>
              <w:right w:val="single" w:sz="4" w:space="0" w:color="auto"/>
            </w:tcBorders>
            <w:shd w:val="clear" w:color="000000" w:fill="FFFFFF"/>
            <w:noWrap/>
            <w:vAlign w:val="center"/>
            <w:hideMark/>
          </w:tcPr>
          <w:p w14:paraId="2C0163E6" w14:textId="77777777" w:rsidR="000D739B" w:rsidRPr="000D739B" w:rsidRDefault="000D739B" w:rsidP="00447060">
            <w:pPr>
              <w:jc w:val="center"/>
              <w:rPr>
                <w:rFonts w:cs="Calibri"/>
              </w:rPr>
            </w:pPr>
            <w:r w:rsidRPr="000D739B">
              <w:rPr>
                <w:rFonts w:cs="Calibri"/>
              </w:rPr>
              <w:t>10.7</w:t>
            </w:r>
          </w:p>
        </w:tc>
        <w:tc>
          <w:tcPr>
            <w:tcW w:w="587" w:type="pct"/>
            <w:tcBorders>
              <w:top w:val="nil"/>
              <w:left w:val="nil"/>
              <w:bottom w:val="single" w:sz="4" w:space="0" w:color="auto"/>
              <w:right w:val="single" w:sz="4" w:space="0" w:color="auto"/>
            </w:tcBorders>
            <w:shd w:val="clear" w:color="000000" w:fill="FFFFFF"/>
            <w:noWrap/>
            <w:vAlign w:val="center"/>
            <w:hideMark/>
          </w:tcPr>
          <w:p w14:paraId="4C623C41" w14:textId="77777777" w:rsidR="000D739B" w:rsidRPr="000D739B" w:rsidRDefault="000D739B" w:rsidP="00447060">
            <w:pPr>
              <w:jc w:val="center"/>
              <w:rPr>
                <w:rFonts w:cs="Calibri"/>
              </w:rPr>
            </w:pPr>
            <w:r w:rsidRPr="000D739B">
              <w:rPr>
                <w:rFonts w:cs="Calibri"/>
              </w:rPr>
              <w:t>11.2</w:t>
            </w:r>
          </w:p>
        </w:tc>
        <w:tc>
          <w:tcPr>
            <w:tcW w:w="587" w:type="pct"/>
            <w:tcBorders>
              <w:top w:val="nil"/>
              <w:left w:val="nil"/>
              <w:bottom w:val="single" w:sz="4" w:space="0" w:color="auto"/>
              <w:right w:val="single" w:sz="4" w:space="0" w:color="auto"/>
            </w:tcBorders>
            <w:shd w:val="clear" w:color="000000" w:fill="FFFFFF"/>
            <w:noWrap/>
            <w:vAlign w:val="center"/>
            <w:hideMark/>
          </w:tcPr>
          <w:p w14:paraId="6FAE7150" w14:textId="77777777" w:rsidR="000D739B" w:rsidRPr="000D739B" w:rsidRDefault="000D739B" w:rsidP="00447060">
            <w:pPr>
              <w:jc w:val="center"/>
              <w:rPr>
                <w:rFonts w:cs="Calibri"/>
              </w:rPr>
            </w:pPr>
            <w:r w:rsidRPr="000D739B">
              <w:rPr>
                <w:rFonts w:cs="Calibri"/>
              </w:rPr>
              <w:t>11.1</w:t>
            </w:r>
          </w:p>
        </w:tc>
      </w:tr>
      <w:tr w:rsidR="000D739B" w:rsidRPr="000D739B" w14:paraId="3800BB01"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6D9BCCCC"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Managers</w:t>
            </w:r>
          </w:p>
        </w:tc>
        <w:tc>
          <w:tcPr>
            <w:tcW w:w="587" w:type="pct"/>
            <w:tcBorders>
              <w:top w:val="nil"/>
              <w:left w:val="nil"/>
              <w:bottom w:val="single" w:sz="4" w:space="0" w:color="auto"/>
              <w:right w:val="single" w:sz="4" w:space="0" w:color="auto"/>
            </w:tcBorders>
            <w:shd w:val="clear" w:color="000000" w:fill="FFFFFF"/>
            <w:noWrap/>
            <w:vAlign w:val="center"/>
            <w:hideMark/>
          </w:tcPr>
          <w:p w14:paraId="0D0CA240" w14:textId="77777777" w:rsidR="000D739B" w:rsidRPr="000D739B" w:rsidRDefault="000D739B" w:rsidP="00447060">
            <w:pPr>
              <w:jc w:val="center"/>
              <w:rPr>
                <w:rFonts w:cs="Calibri"/>
              </w:rPr>
            </w:pPr>
            <w:r w:rsidRPr="000D739B">
              <w:rPr>
                <w:rFonts w:cs="Calibri"/>
              </w:rPr>
              <w:t>2.7</w:t>
            </w:r>
          </w:p>
        </w:tc>
        <w:tc>
          <w:tcPr>
            <w:tcW w:w="587" w:type="pct"/>
            <w:tcBorders>
              <w:top w:val="nil"/>
              <w:left w:val="nil"/>
              <w:bottom w:val="single" w:sz="4" w:space="0" w:color="auto"/>
              <w:right w:val="single" w:sz="4" w:space="0" w:color="auto"/>
            </w:tcBorders>
            <w:shd w:val="clear" w:color="000000" w:fill="FFFFFF"/>
            <w:noWrap/>
            <w:vAlign w:val="center"/>
            <w:hideMark/>
          </w:tcPr>
          <w:p w14:paraId="38B939B5" w14:textId="77777777" w:rsidR="000D739B" w:rsidRPr="000D739B" w:rsidRDefault="000D739B" w:rsidP="00447060">
            <w:pPr>
              <w:jc w:val="center"/>
              <w:rPr>
                <w:rFonts w:cs="Calibri"/>
              </w:rPr>
            </w:pPr>
            <w:r w:rsidRPr="000D739B">
              <w:rPr>
                <w:rFonts w:cs="Calibri"/>
              </w:rPr>
              <w:t>2.8</w:t>
            </w:r>
          </w:p>
        </w:tc>
        <w:tc>
          <w:tcPr>
            <w:tcW w:w="587" w:type="pct"/>
            <w:tcBorders>
              <w:top w:val="nil"/>
              <w:left w:val="nil"/>
              <w:bottom w:val="single" w:sz="4" w:space="0" w:color="auto"/>
              <w:right w:val="single" w:sz="4" w:space="0" w:color="auto"/>
            </w:tcBorders>
            <w:shd w:val="clear" w:color="000000" w:fill="FFFFFF"/>
            <w:noWrap/>
            <w:vAlign w:val="center"/>
            <w:hideMark/>
          </w:tcPr>
          <w:p w14:paraId="34E7A108" w14:textId="77777777" w:rsidR="000D739B" w:rsidRPr="000D739B" w:rsidRDefault="000D739B" w:rsidP="00447060">
            <w:pPr>
              <w:jc w:val="center"/>
              <w:rPr>
                <w:rFonts w:cs="Calibri"/>
              </w:rPr>
            </w:pPr>
            <w:r w:rsidRPr="000D739B">
              <w:rPr>
                <w:rFonts w:cs="Calibri"/>
              </w:rPr>
              <w:t>2.6</w:t>
            </w:r>
          </w:p>
        </w:tc>
        <w:tc>
          <w:tcPr>
            <w:tcW w:w="587" w:type="pct"/>
            <w:tcBorders>
              <w:top w:val="nil"/>
              <w:left w:val="nil"/>
              <w:bottom w:val="single" w:sz="4" w:space="0" w:color="auto"/>
              <w:right w:val="single" w:sz="4" w:space="0" w:color="auto"/>
            </w:tcBorders>
            <w:shd w:val="clear" w:color="000000" w:fill="FFFFFF"/>
            <w:noWrap/>
            <w:vAlign w:val="center"/>
            <w:hideMark/>
          </w:tcPr>
          <w:p w14:paraId="3519864D" w14:textId="77777777" w:rsidR="000D739B" w:rsidRPr="000D739B" w:rsidRDefault="000D739B" w:rsidP="00447060">
            <w:pPr>
              <w:jc w:val="center"/>
              <w:rPr>
                <w:rFonts w:cs="Calibri"/>
              </w:rPr>
            </w:pPr>
            <w:r w:rsidRPr="000D739B">
              <w:rPr>
                <w:rFonts w:cs="Calibri"/>
              </w:rPr>
              <w:t>2.6</w:t>
            </w:r>
          </w:p>
        </w:tc>
        <w:tc>
          <w:tcPr>
            <w:tcW w:w="587" w:type="pct"/>
            <w:tcBorders>
              <w:top w:val="nil"/>
              <w:left w:val="nil"/>
              <w:bottom w:val="single" w:sz="4" w:space="0" w:color="auto"/>
              <w:right w:val="single" w:sz="4" w:space="0" w:color="auto"/>
            </w:tcBorders>
            <w:shd w:val="clear" w:color="000000" w:fill="FFFFFF"/>
            <w:noWrap/>
            <w:vAlign w:val="center"/>
            <w:hideMark/>
          </w:tcPr>
          <w:p w14:paraId="2F41FC02" w14:textId="77777777" w:rsidR="000D739B" w:rsidRPr="000D739B" w:rsidRDefault="000D739B" w:rsidP="00447060">
            <w:pPr>
              <w:jc w:val="center"/>
              <w:rPr>
                <w:rFonts w:cs="Calibri"/>
              </w:rPr>
            </w:pPr>
            <w:r w:rsidRPr="000D739B">
              <w:rPr>
                <w:rFonts w:cs="Calibri"/>
              </w:rPr>
              <w:t>2.7</w:t>
            </w:r>
          </w:p>
        </w:tc>
        <w:tc>
          <w:tcPr>
            <w:tcW w:w="587" w:type="pct"/>
            <w:tcBorders>
              <w:top w:val="nil"/>
              <w:left w:val="nil"/>
              <w:bottom w:val="single" w:sz="4" w:space="0" w:color="auto"/>
              <w:right w:val="single" w:sz="4" w:space="0" w:color="auto"/>
            </w:tcBorders>
            <w:shd w:val="clear" w:color="000000" w:fill="FFFFFF"/>
            <w:noWrap/>
            <w:vAlign w:val="center"/>
            <w:hideMark/>
          </w:tcPr>
          <w:p w14:paraId="116DAFDF" w14:textId="77777777" w:rsidR="000D739B" w:rsidRPr="000D739B" w:rsidRDefault="000D739B" w:rsidP="00447060">
            <w:pPr>
              <w:jc w:val="center"/>
              <w:rPr>
                <w:rFonts w:cs="Calibri"/>
              </w:rPr>
            </w:pPr>
            <w:r w:rsidRPr="000D739B">
              <w:rPr>
                <w:rFonts w:cs="Calibri"/>
              </w:rPr>
              <w:t>2.6</w:t>
            </w:r>
          </w:p>
        </w:tc>
      </w:tr>
      <w:tr w:rsidR="000D739B" w:rsidRPr="000D739B" w14:paraId="29C6F35E" w14:textId="77777777" w:rsidTr="00447060">
        <w:trPr>
          <w:trHeight w:val="750"/>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0F12E9A9"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Plant and machine operators, and assemblers</w:t>
            </w:r>
          </w:p>
        </w:tc>
        <w:tc>
          <w:tcPr>
            <w:tcW w:w="587" w:type="pct"/>
            <w:tcBorders>
              <w:top w:val="nil"/>
              <w:left w:val="nil"/>
              <w:bottom w:val="single" w:sz="4" w:space="0" w:color="auto"/>
              <w:right w:val="single" w:sz="4" w:space="0" w:color="auto"/>
            </w:tcBorders>
            <w:shd w:val="clear" w:color="000000" w:fill="FFFFFF"/>
            <w:noWrap/>
            <w:vAlign w:val="center"/>
            <w:hideMark/>
          </w:tcPr>
          <w:p w14:paraId="639AB921" w14:textId="77777777" w:rsidR="000D739B" w:rsidRPr="000D739B" w:rsidRDefault="000D739B" w:rsidP="00447060">
            <w:pPr>
              <w:jc w:val="center"/>
              <w:rPr>
                <w:rFonts w:cs="Calibri"/>
              </w:rPr>
            </w:pPr>
            <w:r w:rsidRPr="000D739B">
              <w:rPr>
                <w:rFonts w:cs="Calibri"/>
              </w:rPr>
              <w:t>8.0</w:t>
            </w:r>
          </w:p>
        </w:tc>
        <w:tc>
          <w:tcPr>
            <w:tcW w:w="587" w:type="pct"/>
            <w:tcBorders>
              <w:top w:val="nil"/>
              <w:left w:val="nil"/>
              <w:bottom w:val="single" w:sz="4" w:space="0" w:color="auto"/>
              <w:right w:val="single" w:sz="4" w:space="0" w:color="auto"/>
            </w:tcBorders>
            <w:shd w:val="clear" w:color="000000" w:fill="FFFFFF"/>
            <w:noWrap/>
            <w:vAlign w:val="center"/>
            <w:hideMark/>
          </w:tcPr>
          <w:p w14:paraId="41BD24CB" w14:textId="77777777" w:rsidR="000D739B" w:rsidRPr="000D739B" w:rsidRDefault="000D739B" w:rsidP="00447060">
            <w:pPr>
              <w:jc w:val="center"/>
              <w:rPr>
                <w:rFonts w:cs="Calibri"/>
              </w:rPr>
            </w:pPr>
            <w:r w:rsidRPr="000D739B">
              <w:rPr>
                <w:rFonts w:cs="Calibri"/>
              </w:rPr>
              <w:t>8.1</w:t>
            </w:r>
          </w:p>
        </w:tc>
        <w:tc>
          <w:tcPr>
            <w:tcW w:w="587" w:type="pct"/>
            <w:tcBorders>
              <w:top w:val="nil"/>
              <w:left w:val="nil"/>
              <w:bottom w:val="single" w:sz="4" w:space="0" w:color="auto"/>
              <w:right w:val="single" w:sz="4" w:space="0" w:color="auto"/>
            </w:tcBorders>
            <w:shd w:val="clear" w:color="000000" w:fill="FFFFFF"/>
            <w:noWrap/>
            <w:vAlign w:val="center"/>
            <w:hideMark/>
          </w:tcPr>
          <w:p w14:paraId="1039589D" w14:textId="77777777" w:rsidR="000D739B" w:rsidRPr="000D739B" w:rsidRDefault="000D739B" w:rsidP="00447060">
            <w:pPr>
              <w:jc w:val="center"/>
              <w:rPr>
                <w:rFonts w:cs="Calibri"/>
              </w:rPr>
            </w:pPr>
            <w:r w:rsidRPr="000D739B">
              <w:rPr>
                <w:rFonts w:cs="Calibri"/>
              </w:rPr>
              <w:t>8.0</w:t>
            </w:r>
          </w:p>
        </w:tc>
        <w:tc>
          <w:tcPr>
            <w:tcW w:w="587" w:type="pct"/>
            <w:tcBorders>
              <w:top w:val="nil"/>
              <w:left w:val="nil"/>
              <w:bottom w:val="single" w:sz="4" w:space="0" w:color="auto"/>
              <w:right w:val="single" w:sz="4" w:space="0" w:color="auto"/>
            </w:tcBorders>
            <w:shd w:val="clear" w:color="000000" w:fill="FFFFFF"/>
            <w:noWrap/>
            <w:vAlign w:val="center"/>
            <w:hideMark/>
          </w:tcPr>
          <w:p w14:paraId="030942D9" w14:textId="77777777" w:rsidR="000D739B" w:rsidRPr="000D739B" w:rsidRDefault="000D739B" w:rsidP="00447060">
            <w:pPr>
              <w:jc w:val="center"/>
              <w:rPr>
                <w:rFonts w:cs="Calibri"/>
              </w:rPr>
            </w:pPr>
            <w:r w:rsidRPr="000D739B">
              <w:rPr>
                <w:rFonts w:cs="Calibri"/>
              </w:rPr>
              <w:t>8.1</w:t>
            </w:r>
          </w:p>
        </w:tc>
        <w:tc>
          <w:tcPr>
            <w:tcW w:w="587" w:type="pct"/>
            <w:tcBorders>
              <w:top w:val="nil"/>
              <w:left w:val="nil"/>
              <w:bottom w:val="single" w:sz="4" w:space="0" w:color="auto"/>
              <w:right w:val="single" w:sz="4" w:space="0" w:color="auto"/>
            </w:tcBorders>
            <w:shd w:val="clear" w:color="000000" w:fill="FFFFFF"/>
            <w:noWrap/>
            <w:vAlign w:val="center"/>
            <w:hideMark/>
          </w:tcPr>
          <w:p w14:paraId="15564112" w14:textId="77777777" w:rsidR="000D739B" w:rsidRPr="000D739B" w:rsidRDefault="000D739B" w:rsidP="00447060">
            <w:pPr>
              <w:jc w:val="center"/>
              <w:rPr>
                <w:rFonts w:cs="Calibri"/>
              </w:rPr>
            </w:pPr>
            <w:r w:rsidRPr="000D739B">
              <w:rPr>
                <w:rFonts w:cs="Calibri"/>
              </w:rPr>
              <w:t>8.4</w:t>
            </w:r>
          </w:p>
        </w:tc>
        <w:tc>
          <w:tcPr>
            <w:tcW w:w="587" w:type="pct"/>
            <w:tcBorders>
              <w:top w:val="nil"/>
              <w:left w:val="nil"/>
              <w:bottom w:val="single" w:sz="4" w:space="0" w:color="auto"/>
              <w:right w:val="single" w:sz="4" w:space="0" w:color="auto"/>
            </w:tcBorders>
            <w:shd w:val="clear" w:color="000000" w:fill="FFFFFF"/>
            <w:noWrap/>
            <w:vAlign w:val="center"/>
            <w:hideMark/>
          </w:tcPr>
          <w:p w14:paraId="290B18E6" w14:textId="77777777" w:rsidR="000D739B" w:rsidRPr="000D739B" w:rsidRDefault="000D739B" w:rsidP="00447060">
            <w:pPr>
              <w:jc w:val="center"/>
              <w:rPr>
                <w:rFonts w:cs="Calibri"/>
              </w:rPr>
            </w:pPr>
            <w:r w:rsidRPr="000D739B">
              <w:rPr>
                <w:rFonts w:cs="Calibri"/>
              </w:rPr>
              <w:t>8.0</w:t>
            </w:r>
          </w:p>
        </w:tc>
      </w:tr>
      <w:tr w:rsidR="000D739B" w:rsidRPr="000D739B" w14:paraId="35D3AB1F"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noWrap/>
            <w:vAlign w:val="center"/>
            <w:hideMark/>
          </w:tcPr>
          <w:p w14:paraId="50731F62"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Professionals</w:t>
            </w:r>
          </w:p>
        </w:tc>
        <w:tc>
          <w:tcPr>
            <w:tcW w:w="587" w:type="pct"/>
            <w:tcBorders>
              <w:top w:val="nil"/>
              <w:left w:val="nil"/>
              <w:bottom w:val="single" w:sz="4" w:space="0" w:color="auto"/>
              <w:right w:val="single" w:sz="4" w:space="0" w:color="auto"/>
            </w:tcBorders>
            <w:shd w:val="clear" w:color="000000" w:fill="FFFFFF"/>
            <w:noWrap/>
            <w:vAlign w:val="center"/>
            <w:hideMark/>
          </w:tcPr>
          <w:p w14:paraId="6B87E251" w14:textId="77777777" w:rsidR="000D739B" w:rsidRPr="000D739B" w:rsidRDefault="000D739B" w:rsidP="00447060">
            <w:pPr>
              <w:jc w:val="center"/>
              <w:rPr>
                <w:rFonts w:cs="Calibri"/>
              </w:rPr>
            </w:pPr>
            <w:r w:rsidRPr="000D739B">
              <w:rPr>
                <w:rFonts w:cs="Calibri"/>
              </w:rPr>
              <w:t>14.3</w:t>
            </w:r>
          </w:p>
        </w:tc>
        <w:tc>
          <w:tcPr>
            <w:tcW w:w="587" w:type="pct"/>
            <w:tcBorders>
              <w:top w:val="nil"/>
              <w:left w:val="nil"/>
              <w:bottom w:val="single" w:sz="4" w:space="0" w:color="auto"/>
              <w:right w:val="single" w:sz="4" w:space="0" w:color="auto"/>
            </w:tcBorders>
            <w:shd w:val="clear" w:color="000000" w:fill="FFFFFF"/>
            <w:noWrap/>
            <w:vAlign w:val="center"/>
            <w:hideMark/>
          </w:tcPr>
          <w:p w14:paraId="570236F5" w14:textId="77777777" w:rsidR="000D739B" w:rsidRPr="000D739B" w:rsidRDefault="000D739B" w:rsidP="00447060">
            <w:pPr>
              <w:jc w:val="center"/>
              <w:rPr>
                <w:rFonts w:cs="Calibri"/>
              </w:rPr>
            </w:pPr>
            <w:r w:rsidRPr="000D739B">
              <w:rPr>
                <w:rFonts w:cs="Calibri"/>
              </w:rPr>
              <w:t>15.0</w:t>
            </w:r>
          </w:p>
        </w:tc>
        <w:tc>
          <w:tcPr>
            <w:tcW w:w="587" w:type="pct"/>
            <w:tcBorders>
              <w:top w:val="nil"/>
              <w:left w:val="nil"/>
              <w:bottom w:val="single" w:sz="4" w:space="0" w:color="auto"/>
              <w:right w:val="single" w:sz="4" w:space="0" w:color="auto"/>
            </w:tcBorders>
            <w:shd w:val="clear" w:color="000000" w:fill="FFFFFF"/>
            <w:noWrap/>
            <w:vAlign w:val="center"/>
            <w:hideMark/>
          </w:tcPr>
          <w:p w14:paraId="0B0346D3" w14:textId="77777777" w:rsidR="000D739B" w:rsidRPr="000D739B" w:rsidRDefault="000D739B" w:rsidP="00447060">
            <w:pPr>
              <w:jc w:val="center"/>
              <w:rPr>
                <w:rFonts w:cs="Calibri"/>
              </w:rPr>
            </w:pPr>
            <w:r w:rsidRPr="000D739B">
              <w:rPr>
                <w:rFonts w:cs="Calibri"/>
              </w:rPr>
              <w:t>15.2</w:t>
            </w:r>
          </w:p>
        </w:tc>
        <w:tc>
          <w:tcPr>
            <w:tcW w:w="587" w:type="pct"/>
            <w:tcBorders>
              <w:top w:val="nil"/>
              <w:left w:val="nil"/>
              <w:bottom w:val="single" w:sz="4" w:space="0" w:color="auto"/>
              <w:right w:val="single" w:sz="4" w:space="0" w:color="auto"/>
            </w:tcBorders>
            <w:shd w:val="clear" w:color="000000" w:fill="FFFFFF"/>
            <w:noWrap/>
            <w:vAlign w:val="center"/>
            <w:hideMark/>
          </w:tcPr>
          <w:p w14:paraId="17C0BCC2" w14:textId="77777777" w:rsidR="000D739B" w:rsidRPr="000D739B" w:rsidRDefault="000D739B" w:rsidP="00447060">
            <w:pPr>
              <w:jc w:val="center"/>
              <w:rPr>
                <w:rFonts w:cs="Calibri"/>
              </w:rPr>
            </w:pPr>
            <w:r w:rsidRPr="000D739B">
              <w:rPr>
                <w:rFonts w:cs="Calibri"/>
              </w:rPr>
              <w:t>15.2</w:t>
            </w:r>
          </w:p>
        </w:tc>
        <w:tc>
          <w:tcPr>
            <w:tcW w:w="587" w:type="pct"/>
            <w:tcBorders>
              <w:top w:val="nil"/>
              <w:left w:val="nil"/>
              <w:bottom w:val="single" w:sz="4" w:space="0" w:color="auto"/>
              <w:right w:val="single" w:sz="4" w:space="0" w:color="auto"/>
            </w:tcBorders>
            <w:shd w:val="clear" w:color="000000" w:fill="FFFFFF"/>
            <w:noWrap/>
            <w:vAlign w:val="center"/>
            <w:hideMark/>
          </w:tcPr>
          <w:p w14:paraId="5816297B" w14:textId="77777777" w:rsidR="000D739B" w:rsidRPr="000D739B" w:rsidRDefault="000D739B" w:rsidP="00447060">
            <w:pPr>
              <w:jc w:val="center"/>
              <w:rPr>
                <w:rFonts w:cs="Calibri"/>
              </w:rPr>
            </w:pPr>
            <w:r w:rsidRPr="000D739B">
              <w:rPr>
                <w:rFonts w:cs="Calibri"/>
              </w:rPr>
              <w:t>14.6</w:t>
            </w:r>
          </w:p>
        </w:tc>
        <w:tc>
          <w:tcPr>
            <w:tcW w:w="587" w:type="pct"/>
            <w:tcBorders>
              <w:top w:val="nil"/>
              <w:left w:val="nil"/>
              <w:bottom w:val="single" w:sz="4" w:space="0" w:color="auto"/>
              <w:right w:val="single" w:sz="4" w:space="0" w:color="auto"/>
            </w:tcBorders>
            <w:shd w:val="clear" w:color="000000" w:fill="FFFFFF"/>
            <w:noWrap/>
            <w:vAlign w:val="center"/>
            <w:hideMark/>
          </w:tcPr>
          <w:p w14:paraId="654226B4" w14:textId="77777777" w:rsidR="000D739B" w:rsidRPr="000D739B" w:rsidRDefault="000D739B" w:rsidP="00447060">
            <w:pPr>
              <w:jc w:val="center"/>
              <w:rPr>
                <w:rFonts w:cs="Calibri"/>
              </w:rPr>
            </w:pPr>
            <w:r w:rsidRPr="000D739B">
              <w:rPr>
                <w:rFonts w:cs="Calibri"/>
              </w:rPr>
              <w:t>15.3</w:t>
            </w:r>
          </w:p>
        </w:tc>
      </w:tr>
      <w:tr w:rsidR="000D739B" w:rsidRPr="000D739B" w14:paraId="77235AA0"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1458950A"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t>Service and sales workers</w:t>
            </w:r>
          </w:p>
        </w:tc>
        <w:tc>
          <w:tcPr>
            <w:tcW w:w="587" w:type="pct"/>
            <w:tcBorders>
              <w:top w:val="nil"/>
              <w:left w:val="nil"/>
              <w:bottom w:val="single" w:sz="4" w:space="0" w:color="auto"/>
              <w:right w:val="single" w:sz="4" w:space="0" w:color="auto"/>
            </w:tcBorders>
            <w:shd w:val="clear" w:color="000000" w:fill="FFFFFF"/>
            <w:noWrap/>
            <w:vAlign w:val="center"/>
            <w:hideMark/>
          </w:tcPr>
          <w:p w14:paraId="255A4CC4" w14:textId="77777777" w:rsidR="000D739B" w:rsidRPr="000D739B" w:rsidRDefault="000D739B" w:rsidP="00447060">
            <w:pPr>
              <w:jc w:val="center"/>
              <w:rPr>
                <w:rFonts w:cs="Calibri"/>
              </w:rPr>
            </w:pPr>
            <w:r w:rsidRPr="000D739B">
              <w:rPr>
                <w:rFonts w:cs="Calibri"/>
              </w:rPr>
              <w:t>19.8</w:t>
            </w:r>
          </w:p>
        </w:tc>
        <w:tc>
          <w:tcPr>
            <w:tcW w:w="587" w:type="pct"/>
            <w:tcBorders>
              <w:top w:val="nil"/>
              <w:left w:val="nil"/>
              <w:bottom w:val="single" w:sz="4" w:space="0" w:color="auto"/>
              <w:right w:val="single" w:sz="4" w:space="0" w:color="auto"/>
            </w:tcBorders>
            <w:shd w:val="clear" w:color="000000" w:fill="FFFFFF"/>
            <w:noWrap/>
            <w:vAlign w:val="center"/>
            <w:hideMark/>
          </w:tcPr>
          <w:p w14:paraId="143FD485" w14:textId="77777777" w:rsidR="000D739B" w:rsidRPr="000D739B" w:rsidRDefault="000D739B" w:rsidP="00447060">
            <w:pPr>
              <w:jc w:val="center"/>
              <w:rPr>
                <w:rFonts w:cs="Calibri"/>
              </w:rPr>
            </w:pPr>
            <w:r w:rsidRPr="000D739B">
              <w:rPr>
                <w:rFonts w:cs="Calibri"/>
              </w:rPr>
              <w:t>19.0</w:t>
            </w:r>
          </w:p>
        </w:tc>
        <w:tc>
          <w:tcPr>
            <w:tcW w:w="587" w:type="pct"/>
            <w:tcBorders>
              <w:top w:val="nil"/>
              <w:left w:val="nil"/>
              <w:bottom w:val="single" w:sz="4" w:space="0" w:color="auto"/>
              <w:right w:val="single" w:sz="4" w:space="0" w:color="auto"/>
            </w:tcBorders>
            <w:shd w:val="clear" w:color="000000" w:fill="FFFFFF"/>
            <w:noWrap/>
            <w:vAlign w:val="center"/>
            <w:hideMark/>
          </w:tcPr>
          <w:p w14:paraId="6FC8B992" w14:textId="77777777" w:rsidR="000D739B" w:rsidRPr="000D739B" w:rsidRDefault="000D739B" w:rsidP="00447060">
            <w:pPr>
              <w:jc w:val="center"/>
              <w:rPr>
                <w:rFonts w:cs="Calibri"/>
              </w:rPr>
            </w:pPr>
            <w:r w:rsidRPr="000D739B">
              <w:rPr>
                <w:rFonts w:cs="Calibri"/>
              </w:rPr>
              <w:t>19.1</w:t>
            </w:r>
          </w:p>
        </w:tc>
        <w:tc>
          <w:tcPr>
            <w:tcW w:w="587" w:type="pct"/>
            <w:tcBorders>
              <w:top w:val="nil"/>
              <w:left w:val="nil"/>
              <w:bottom w:val="single" w:sz="4" w:space="0" w:color="auto"/>
              <w:right w:val="single" w:sz="4" w:space="0" w:color="auto"/>
            </w:tcBorders>
            <w:shd w:val="clear" w:color="000000" w:fill="FFFFFF"/>
            <w:noWrap/>
            <w:vAlign w:val="center"/>
            <w:hideMark/>
          </w:tcPr>
          <w:p w14:paraId="02840C48" w14:textId="77777777" w:rsidR="000D739B" w:rsidRPr="000D739B" w:rsidRDefault="000D739B" w:rsidP="00447060">
            <w:pPr>
              <w:jc w:val="center"/>
              <w:rPr>
                <w:rFonts w:cs="Calibri"/>
              </w:rPr>
            </w:pPr>
            <w:r w:rsidRPr="000D739B">
              <w:rPr>
                <w:rFonts w:cs="Calibri"/>
              </w:rPr>
              <w:t>19.4</w:t>
            </w:r>
          </w:p>
        </w:tc>
        <w:tc>
          <w:tcPr>
            <w:tcW w:w="587" w:type="pct"/>
            <w:tcBorders>
              <w:top w:val="nil"/>
              <w:left w:val="nil"/>
              <w:bottom w:val="single" w:sz="4" w:space="0" w:color="auto"/>
              <w:right w:val="single" w:sz="4" w:space="0" w:color="auto"/>
            </w:tcBorders>
            <w:shd w:val="clear" w:color="000000" w:fill="FFFFFF"/>
            <w:noWrap/>
            <w:vAlign w:val="center"/>
            <w:hideMark/>
          </w:tcPr>
          <w:p w14:paraId="1ED7CB8C" w14:textId="77777777" w:rsidR="000D739B" w:rsidRPr="000D739B" w:rsidRDefault="000D739B" w:rsidP="00447060">
            <w:pPr>
              <w:jc w:val="center"/>
              <w:rPr>
                <w:rFonts w:cs="Calibri"/>
              </w:rPr>
            </w:pPr>
            <w:r w:rsidRPr="000D739B">
              <w:rPr>
                <w:rFonts w:cs="Calibri"/>
              </w:rPr>
              <w:t>19.9</w:t>
            </w:r>
          </w:p>
        </w:tc>
        <w:tc>
          <w:tcPr>
            <w:tcW w:w="587" w:type="pct"/>
            <w:tcBorders>
              <w:top w:val="nil"/>
              <w:left w:val="nil"/>
              <w:bottom w:val="single" w:sz="4" w:space="0" w:color="auto"/>
              <w:right w:val="single" w:sz="4" w:space="0" w:color="auto"/>
            </w:tcBorders>
            <w:shd w:val="clear" w:color="000000" w:fill="FFFFFF"/>
            <w:noWrap/>
            <w:vAlign w:val="center"/>
            <w:hideMark/>
          </w:tcPr>
          <w:p w14:paraId="57A885D6" w14:textId="77777777" w:rsidR="000D739B" w:rsidRPr="000D739B" w:rsidRDefault="000D739B" w:rsidP="00447060">
            <w:pPr>
              <w:jc w:val="center"/>
              <w:rPr>
                <w:rFonts w:cs="Calibri"/>
              </w:rPr>
            </w:pPr>
            <w:r w:rsidRPr="000D739B">
              <w:rPr>
                <w:rFonts w:cs="Calibri"/>
              </w:rPr>
              <w:t>19.1</w:t>
            </w:r>
          </w:p>
        </w:tc>
      </w:tr>
      <w:tr w:rsidR="000D739B" w:rsidRPr="000D739B" w14:paraId="55BA2B29" w14:textId="77777777" w:rsidTr="00447060">
        <w:trPr>
          <w:trHeight w:val="750"/>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22589DF1" w14:textId="77777777" w:rsidR="000D739B" w:rsidRPr="000D739B" w:rsidRDefault="000D739B" w:rsidP="00447060">
            <w:pPr>
              <w:spacing w:after="0" w:line="240" w:lineRule="auto"/>
              <w:rPr>
                <w:rFonts w:eastAsia="Times New Roman" w:cs="Calibri"/>
                <w:lang w:eastAsia="it-IT"/>
              </w:rPr>
            </w:pPr>
            <w:r w:rsidRPr="000D739B">
              <w:rPr>
                <w:rFonts w:eastAsia="Times New Roman" w:cs="Calibri"/>
                <w:lang w:eastAsia="it-IT"/>
              </w:rPr>
              <w:lastRenderedPageBreak/>
              <w:t>Technicians and associate professionals</w:t>
            </w:r>
          </w:p>
        </w:tc>
        <w:tc>
          <w:tcPr>
            <w:tcW w:w="587" w:type="pct"/>
            <w:tcBorders>
              <w:top w:val="nil"/>
              <w:left w:val="nil"/>
              <w:bottom w:val="single" w:sz="4" w:space="0" w:color="auto"/>
              <w:right w:val="single" w:sz="4" w:space="0" w:color="auto"/>
            </w:tcBorders>
            <w:shd w:val="clear" w:color="000000" w:fill="FFFFFF"/>
            <w:noWrap/>
            <w:vAlign w:val="center"/>
            <w:hideMark/>
          </w:tcPr>
          <w:p w14:paraId="3CAFFD18" w14:textId="77777777" w:rsidR="000D739B" w:rsidRPr="000D739B" w:rsidRDefault="000D739B" w:rsidP="00447060">
            <w:pPr>
              <w:jc w:val="center"/>
              <w:rPr>
                <w:rFonts w:cs="Calibri"/>
              </w:rPr>
            </w:pPr>
            <w:r w:rsidRPr="000D739B">
              <w:rPr>
                <w:rFonts w:cs="Calibri"/>
              </w:rPr>
              <w:t>18.0</w:t>
            </w:r>
          </w:p>
        </w:tc>
        <w:tc>
          <w:tcPr>
            <w:tcW w:w="587" w:type="pct"/>
            <w:tcBorders>
              <w:top w:val="nil"/>
              <w:left w:val="nil"/>
              <w:bottom w:val="single" w:sz="4" w:space="0" w:color="auto"/>
              <w:right w:val="single" w:sz="4" w:space="0" w:color="auto"/>
            </w:tcBorders>
            <w:shd w:val="clear" w:color="000000" w:fill="FFFFFF"/>
            <w:noWrap/>
            <w:vAlign w:val="center"/>
            <w:hideMark/>
          </w:tcPr>
          <w:p w14:paraId="468D53B1" w14:textId="77777777" w:rsidR="000D739B" w:rsidRPr="000D739B" w:rsidRDefault="000D739B" w:rsidP="00447060">
            <w:pPr>
              <w:jc w:val="center"/>
              <w:rPr>
                <w:rFonts w:cs="Calibri"/>
              </w:rPr>
            </w:pPr>
            <w:r w:rsidRPr="000D739B">
              <w:rPr>
                <w:rFonts w:cs="Calibri"/>
              </w:rPr>
              <w:t>17.9</w:t>
            </w:r>
          </w:p>
        </w:tc>
        <w:tc>
          <w:tcPr>
            <w:tcW w:w="587" w:type="pct"/>
            <w:tcBorders>
              <w:top w:val="nil"/>
              <w:left w:val="nil"/>
              <w:bottom w:val="single" w:sz="4" w:space="0" w:color="auto"/>
              <w:right w:val="single" w:sz="4" w:space="0" w:color="auto"/>
            </w:tcBorders>
            <w:shd w:val="clear" w:color="000000" w:fill="FFFFFF"/>
            <w:noWrap/>
            <w:vAlign w:val="center"/>
            <w:hideMark/>
          </w:tcPr>
          <w:p w14:paraId="36D07C33" w14:textId="77777777" w:rsidR="000D739B" w:rsidRPr="000D739B" w:rsidRDefault="000D739B" w:rsidP="00447060">
            <w:pPr>
              <w:jc w:val="center"/>
              <w:rPr>
                <w:rFonts w:cs="Calibri"/>
              </w:rPr>
            </w:pPr>
            <w:r w:rsidRPr="000D739B">
              <w:rPr>
                <w:rFonts w:cs="Calibri"/>
              </w:rPr>
              <w:t>18.1</w:t>
            </w:r>
          </w:p>
        </w:tc>
        <w:tc>
          <w:tcPr>
            <w:tcW w:w="587" w:type="pct"/>
            <w:tcBorders>
              <w:top w:val="nil"/>
              <w:left w:val="nil"/>
              <w:bottom w:val="single" w:sz="4" w:space="0" w:color="auto"/>
              <w:right w:val="single" w:sz="4" w:space="0" w:color="auto"/>
            </w:tcBorders>
            <w:shd w:val="clear" w:color="000000" w:fill="FFFFFF"/>
            <w:noWrap/>
            <w:vAlign w:val="center"/>
            <w:hideMark/>
          </w:tcPr>
          <w:p w14:paraId="773994A1" w14:textId="77777777" w:rsidR="000D739B" w:rsidRPr="000D739B" w:rsidRDefault="000D739B" w:rsidP="00447060">
            <w:pPr>
              <w:jc w:val="center"/>
              <w:rPr>
                <w:rFonts w:cs="Calibri"/>
              </w:rPr>
            </w:pPr>
            <w:r w:rsidRPr="000D739B">
              <w:rPr>
                <w:rFonts w:cs="Calibri"/>
              </w:rPr>
              <w:t>18.0</w:t>
            </w:r>
          </w:p>
        </w:tc>
        <w:tc>
          <w:tcPr>
            <w:tcW w:w="587" w:type="pct"/>
            <w:tcBorders>
              <w:top w:val="nil"/>
              <w:left w:val="nil"/>
              <w:bottom w:val="single" w:sz="4" w:space="0" w:color="auto"/>
              <w:right w:val="single" w:sz="4" w:space="0" w:color="auto"/>
            </w:tcBorders>
            <w:shd w:val="clear" w:color="000000" w:fill="FFFFFF"/>
            <w:noWrap/>
            <w:vAlign w:val="center"/>
            <w:hideMark/>
          </w:tcPr>
          <w:p w14:paraId="7707D819" w14:textId="77777777" w:rsidR="000D739B" w:rsidRPr="000D739B" w:rsidRDefault="000D739B" w:rsidP="00447060">
            <w:pPr>
              <w:jc w:val="center"/>
              <w:rPr>
                <w:rFonts w:cs="Calibri"/>
              </w:rPr>
            </w:pPr>
            <w:r w:rsidRPr="000D739B">
              <w:rPr>
                <w:rFonts w:cs="Calibri"/>
              </w:rPr>
              <w:t>17.9</w:t>
            </w:r>
          </w:p>
        </w:tc>
        <w:tc>
          <w:tcPr>
            <w:tcW w:w="587" w:type="pct"/>
            <w:tcBorders>
              <w:top w:val="nil"/>
              <w:left w:val="nil"/>
              <w:bottom w:val="single" w:sz="4" w:space="0" w:color="auto"/>
              <w:right w:val="single" w:sz="4" w:space="0" w:color="auto"/>
            </w:tcBorders>
            <w:shd w:val="clear" w:color="000000" w:fill="FFFFFF"/>
            <w:noWrap/>
            <w:vAlign w:val="center"/>
            <w:hideMark/>
          </w:tcPr>
          <w:p w14:paraId="02FA41C7" w14:textId="77777777" w:rsidR="000D739B" w:rsidRPr="000D739B" w:rsidRDefault="000D739B" w:rsidP="00447060">
            <w:pPr>
              <w:jc w:val="center"/>
              <w:rPr>
                <w:rFonts w:cs="Calibri"/>
              </w:rPr>
            </w:pPr>
            <w:r w:rsidRPr="000D739B">
              <w:rPr>
                <w:rFonts w:cs="Calibri"/>
              </w:rPr>
              <w:t>18.0</w:t>
            </w:r>
          </w:p>
        </w:tc>
      </w:tr>
      <w:tr w:rsidR="000D739B" w:rsidRPr="000D739B" w14:paraId="1974D319" w14:textId="77777777" w:rsidTr="00447060">
        <w:trPr>
          <w:trHeight w:val="375"/>
        </w:trPr>
        <w:tc>
          <w:tcPr>
            <w:tcW w:w="1475" w:type="pct"/>
            <w:tcBorders>
              <w:top w:val="nil"/>
              <w:left w:val="single" w:sz="4" w:space="0" w:color="auto"/>
              <w:bottom w:val="single" w:sz="4" w:space="0" w:color="auto"/>
              <w:right w:val="single" w:sz="4" w:space="0" w:color="auto"/>
            </w:tcBorders>
            <w:shd w:val="clear" w:color="000000" w:fill="FFFFFF"/>
            <w:vAlign w:val="center"/>
            <w:hideMark/>
          </w:tcPr>
          <w:p w14:paraId="6216A2C1" w14:textId="77777777" w:rsidR="000D739B" w:rsidRPr="000D739B" w:rsidRDefault="000D739B" w:rsidP="00447060">
            <w:pPr>
              <w:spacing w:after="0" w:line="240" w:lineRule="auto"/>
              <w:rPr>
                <w:rFonts w:eastAsia="Times New Roman" w:cs="Calibri"/>
                <w:b/>
                <w:lang w:eastAsia="it-IT"/>
              </w:rPr>
            </w:pPr>
            <w:r w:rsidRPr="000D739B">
              <w:rPr>
                <w:rFonts w:eastAsia="Times New Roman" w:cs="Calibri"/>
                <w:b/>
                <w:lang w:eastAsia="it-IT"/>
              </w:rPr>
              <w:t>Total</w:t>
            </w:r>
          </w:p>
        </w:tc>
        <w:tc>
          <w:tcPr>
            <w:tcW w:w="587" w:type="pct"/>
            <w:tcBorders>
              <w:top w:val="nil"/>
              <w:left w:val="nil"/>
              <w:bottom w:val="single" w:sz="4" w:space="0" w:color="auto"/>
              <w:right w:val="single" w:sz="4" w:space="0" w:color="auto"/>
            </w:tcBorders>
            <w:shd w:val="clear" w:color="000000" w:fill="FFFFFF"/>
            <w:noWrap/>
            <w:vAlign w:val="center"/>
            <w:hideMark/>
          </w:tcPr>
          <w:p w14:paraId="196EB54F" w14:textId="77777777" w:rsidR="000D739B" w:rsidRPr="000D739B" w:rsidRDefault="000D739B" w:rsidP="00447060">
            <w:pPr>
              <w:jc w:val="center"/>
              <w:rPr>
                <w:rFonts w:cs="Calibri"/>
                <w:b/>
              </w:rPr>
            </w:pPr>
            <w:r w:rsidRPr="000D739B">
              <w:rPr>
                <w:rFonts w:cs="Calibri"/>
                <w:b/>
              </w:rPr>
              <w:t>100.0</w:t>
            </w:r>
          </w:p>
        </w:tc>
        <w:tc>
          <w:tcPr>
            <w:tcW w:w="587" w:type="pct"/>
            <w:tcBorders>
              <w:top w:val="nil"/>
              <w:left w:val="nil"/>
              <w:bottom w:val="single" w:sz="4" w:space="0" w:color="auto"/>
              <w:right w:val="single" w:sz="4" w:space="0" w:color="auto"/>
            </w:tcBorders>
            <w:shd w:val="clear" w:color="000000" w:fill="FFFFFF"/>
            <w:noWrap/>
            <w:vAlign w:val="center"/>
            <w:hideMark/>
          </w:tcPr>
          <w:p w14:paraId="472E6074" w14:textId="77777777" w:rsidR="000D739B" w:rsidRPr="000D739B" w:rsidRDefault="000D739B" w:rsidP="00447060">
            <w:pPr>
              <w:jc w:val="center"/>
              <w:rPr>
                <w:rFonts w:cs="Calibri"/>
                <w:b/>
              </w:rPr>
            </w:pPr>
            <w:r w:rsidRPr="000D739B">
              <w:rPr>
                <w:rFonts w:cs="Calibri"/>
                <w:b/>
              </w:rPr>
              <w:t>100.0</w:t>
            </w:r>
          </w:p>
        </w:tc>
        <w:tc>
          <w:tcPr>
            <w:tcW w:w="587" w:type="pct"/>
            <w:tcBorders>
              <w:top w:val="nil"/>
              <w:left w:val="nil"/>
              <w:bottom w:val="single" w:sz="4" w:space="0" w:color="auto"/>
              <w:right w:val="single" w:sz="4" w:space="0" w:color="auto"/>
            </w:tcBorders>
            <w:shd w:val="clear" w:color="000000" w:fill="FFFFFF"/>
            <w:noWrap/>
            <w:vAlign w:val="center"/>
            <w:hideMark/>
          </w:tcPr>
          <w:p w14:paraId="59372A4A" w14:textId="77777777" w:rsidR="000D739B" w:rsidRPr="000D739B" w:rsidRDefault="000D739B" w:rsidP="00447060">
            <w:pPr>
              <w:jc w:val="center"/>
              <w:rPr>
                <w:rFonts w:cs="Calibri"/>
                <w:b/>
              </w:rPr>
            </w:pPr>
            <w:r w:rsidRPr="000D739B">
              <w:rPr>
                <w:rFonts w:cs="Calibri"/>
                <w:b/>
              </w:rPr>
              <w:t>100.0</w:t>
            </w:r>
          </w:p>
        </w:tc>
        <w:tc>
          <w:tcPr>
            <w:tcW w:w="587" w:type="pct"/>
            <w:tcBorders>
              <w:top w:val="nil"/>
              <w:left w:val="nil"/>
              <w:bottom w:val="single" w:sz="4" w:space="0" w:color="auto"/>
              <w:right w:val="single" w:sz="4" w:space="0" w:color="auto"/>
            </w:tcBorders>
            <w:shd w:val="clear" w:color="000000" w:fill="FFFFFF"/>
            <w:noWrap/>
            <w:vAlign w:val="center"/>
            <w:hideMark/>
          </w:tcPr>
          <w:p w14:paraId="345E4528" w14:textId="77777777" w:rsidR="000D739B" w:rsidRPr="000D739B" w:rsidRDefault="000D739B" w:rsidP="00447060">
            <w:pPr>
              <w:jc w:val="center"/>
              <w:rPr>
                <w:rFonts w:cs="Calibri"/>
                <w:b/>
              </w:rPr>
            </w:pPr>
            <w:r w:rsidRPr="000D739B">
              <w:rPr>
                <w:rFonts w:cs="Calibri"/>
                <w:b/>
              </w:rPr>
              <w:t>100.0</w:t>
            </w:r>
          </w:p>
        </w:tc>
        <w:tc>
          <w:tcPr>
            <w:tcW w:w="587" w:type="pct"/>
            <w:tcBorders>
              <w:top w:val="nil"/>
              <w:left w:val="nil"/>
              <w:bottom w:val="single" w:sz="4" w:space="0" w:color="auto"/>
              <w:right w:val="single" w:sz="4" w:space="0" w:color="auto"/>
            </w:tcBorders>
            <w:shd w:val="clear" w:color="000000" w:fill="FFFFFF"/>
            <w:noWrap/>
            <w:vAlign w:val="center"/>
            <w:hideMark/>
          </w:tcPr>
          <w:p w14:paraId="1F8FD511" w14:textId="77777777" w:rsidR="000D739B" w:rsidRPr="000D739B" w:rsidRDefault="000D739B" w:rsidP="00447060">
            <w:pPr>
              <w:jc w:val="center"/>
              <w:rPr>
                <w:rFonts w:cs="Calibri"/>
                <w:b/>
              </w:rPr>
            </w:pPr>
            <w:r w:rsidRPr="000D739B">
              <w:rPr>
                <w:rFonts w:cs="Calibri"/>
                <w:b/>
              </w:rPr>
              <w:t>100.0</w:t>
            </w:r>
          </w:p>
        </w:tc>
        <w:tc>
          <w:tcPr>
            <w:tcW w:w="587" w:type="pct"/>
            <w:tcBorders>
              <w:top w:val="nil"/>
              <w:left w:val="nil"/>
              <w:bottom w:val="single" w:sz="4" w:space="0" w:color="auto"/>
              <w:right w:val="single" w:sz="4" w:space="0" w:color="auto"/>
            </w:tcBorders>
            <w:shd w:val="clear" w:color="000000" w:fill="FFFFFF"/>
            <w:noWrap/>
            <w:vAlign w:val="center"/>
            <w:hideMark/>
          </w:tcPr>
          <w:p w14:paraId="6BEDB63A" w14:textId="77777777" w:rsidR="000D739B" w:rsidRPr="000D739B" w:rsidRDefault="000D739B" w:rsidP="00447060">
            <w:pPr>
              <w:jc w:val="center"/>
              <w:rPr>
                <w:rFonts w:cs="Calibri"/>
                <w:b/>
              </w:rPr>
            </w:pPr>
            <w:r w:rsidRPr="000D739B">
              <w:rPr>
                <w:rFonts w:cs="Calibri"/>
                <w:b/>
              </w:rPr>
              <w:t>100.0</w:t>
            </w:r>
          </w:p>
        </w:tc>
      </w:tr>
    </w:tbl>
    <w:p w14:paraId="3E5035A6" w14:textId="5A61B413" w:rsidR="0085477E" w:rsidRDefault="0085477E" w:rsidP="0085477E"/>
    <w:p w14:paraId="714627AC" w14:textId="68472F7D" w:rsidR="000D739B" w:rsidRDefault="000D739B" w:rsidP="000D739B">
      <w:pPr>
        <w:pStyle w:val="Beskrivning"/>
      </w:pPr>
      <w:bookmarkStart w:id="644" w:name="_Ref51220273"/>
      <w:bookmarkStart w:id="645" w:name="_Toc51312474"/>
      <w:r>
        <w:t xml:space="preserve">Table </w:t>
      </w:r>
      <w:r w:rsidR="00B10991">
        <w:fldChar w:fldCharType="begin"/>
      </w:r>
      <w:r w:rsidR="00B10991">
        <w:instrText xml:space="preserve"> SEQ Table \* ARABIC </w:instrText>
      </w:r>
      <w:r w:rsidR="00B10991">
        <w:fldChar w:fldCharType="separate"/>
      </w:r>
      <w:r w:rsidR="00355D35">
        <w:rPr>
          <w:noProof/>
        </w:rPr>
        <w:t>5</w:t>
      </w:r>
      <w:r w:rsidR="00B10991">
        <w:rPr>
          <w:noProof/>
        </w:rPr>
        <w:fldChar w:fldCharType="end"/>
      </w:r>
      <w:bookmarkEnd w:id="644"/>
      <w:r>
        <w:t xml:space="preserve">: </w:t>
      </w:r>
      <w:r w:rsidRPr="007D02CF">
        <w:t>Percentage distribution of employees by Isco level 1 and quarter</w:t>
      </w:r>
      <w:bookmarkEnd w:id="645"/>
    </w:p>
    <w:p w14:paraId="05390B7B" w14:textId="3FC4F483" w:rsidR="000D739B" w:rsidRDefault="000D739B" w:rsidP="00D0586C">
      <w:pPr>
        <w:jc w:val="both"/>
      </w:pPr>
      <w:r w:rsidRPr="000D739B">
        <w:t xml:space="preserve">Indicating with </w:t>
      </w:r>
      <m:oMath>
        <m:sSub>
          <m:sSubPr>
            <m:ctrlPr>
              <w:rPr>
                <w:rFonts w:ascii="Cambria Math" w:hAnsi="Cambria Math" w:cs="Segoe UI"/>
                <w:color w:val="172B4D"/>
                <w:sz w:val="21"/>
                <w:szCs w:val="21"/>
                <w:lang w:val="en-US"/>
              </w:rPr>
            </m:ctrlPr>
          </m:sSubPr>
          <m:e>
            <m:r>
              <w:rPr>
                <w:rFonts w:ascii="Cambria Math" w:hAnsi="Cambria Math" w:cs="Segoe UI"/>
                <w:color w:val="172B4D"/>
                <w:sz w:val="21"/>
                <w:szCs w:val="21"/>
                <w:lang w:val="en-US"/>
              </w:rPr>
              <m:t>d</m:t>
            </m:r>
          </m:e>
          <m:sub>
            <m:r>
              <w:rPr>
                <w:rFonts w:ascii="Cambria Math" w:hAnsi="Cambria Math" w:cs="Segoe UI"/>
                <w:color w:val="172B4D"/>
                <w:sz w:val="21"/>
                <w:szCs w:val="21"/>
                <w:lang w:val="en-US"/>
              </w:rPr>
              <m:t>jq</m:t>
            </m:r>
          </m:sub>
        </m:sSub>
      </m:oMath>
      <w:r w:rsidRPr="000D739B">
        <w:t xml:space="preserve">the percentage of job positions in the professional figure </w:t>
      </w:r>
      <w:r w:rsidRPr="003C565B">
        <w:rPr>
          <w:rFonts w:ascii="Segoe UI" w:hAnsi="Segoe UI" w:cs="Segoe UI"/>
          <w:i/>
          <w:color w:val="172B4D"/>
          <w:sz w:val="21"/>
          <w:szCs w:val="21"/>
          <w:lang w:val="en-US"/>
        </w:rPr>
        <w:t>j</w:t>
      </w:r>
      <w:r w:rsidRPr="000D739B">
        <w:t xml:space="preserve"> in the quarter </w:t>
      </w:r>
      <w:r w:rsidRPr="003C565B">
        <w:rPr>
          <w:rFonts w:ascii="Segoe UI" w:hAnsi="Segoe UI" w:cs="Segoe UI"/>
          <w:i/>
          <w:color w:val="172B4D"/>
          <w:sz w:val="21"/>
          <w:szCs w:val="21"/>
          <w:lang w:val="en-US"/>
        </w:rPr>
        <w:t>q</w:t>
      </w:r>
      <w:r w:rsidRPr="000D739B">
        <w:t xml:space="preserve"> (values in </w:t>
      </w:r>
      <w:r>
        <w:fldChar w:fldCharType="begin"/>
      </w:r>
      <w:r>
        <w:instrText xml:space="preserve"> REF _Ref51220273 \h </w:instrText>
      </w:r>
      <w:r w:rsidR="00D0586C">
        <w:instrText xml:space="preserve"> \* MERGEFORMAT </w:instrText>
      </w:r>
      <w:r>
        <w:fldChar w:fldCharType="separate"/>
      </w:r>
      <w:r>
        <w:t xml:space="preserve">Table </w:t>
      </w:r>
      <w:r>
        <w:rPr>
          <w:noProof/>
        </w:rPr>
        <w:t>5</w:t>
      </w:r>
      <w:r>
        <w:fldChar w:fldCharType="end"/>
      </w:r>
      <w:r w:rsidRPr="000D739B">
        <w:t xml:space="preserve">) and with </w:t>
      </w:r>
      <m:oMath>
        <m:acc>
          <m:accPr>
            <m:ctrlPr>
              <w:rPr>
                <w:rFonts w:ascii="Cambria Math" w:hAnsi="Cambria Math" w:cs="Segoe UI"/>
                <w:color w:val="172B4D"/>
                <w:sz w:val="21"/>
                <w:szCs w:val="21"/>
                <w:lang w:val="en-US"/>
              </w:rPr>
            </m:ctrlPr>
          </m:accPr>
          <m:e>
            <m:r>
              <w:rPr>
                <w:rFonts w:ascii="Cambria Math" w:hAnsi="Cambria Math" w:cs="Segoe UI"/>
                <w:color w:val="172B4D"/>
                <w:sz w:val="21"/>
                <w:szCs w:val="21"/>
                <w:lang w:val="en-US"/>
              </w:rPr>
              <m:t>JP</m:t>
            </m:r>
          </m:e>
        </m:acc>
      </m:oMath>
      <w:r w:rsidRPr="000D739B">
        <w:t xml:space="preserve">the estimate of the number of job positions obtained from the vacancy survey for the total economy in quarter </w:t>
      </w:r>
      <w:r w:rsidR="00D0586C" w:rsidRPr="003C565B">
        <w:rPr>
          <w:rFonts w:ascii="Segoe UI" w:hAnsi="Segoe UI" w:cs="Segoe UI"/>
          <w:i/>
          <w:color w:val="172B4D"/>
          <w:sz w:val="21"/>
          <w:szCs w:val="21"/>
          <w:lang w:val="en-US"/>
        </w:rPr>
        <w:t>q</w:t>
      </w:r>
      <w:r w:rsidRPr="000D739B">
        <w:t xml:space="preserve"> we compute the number of job positions useful for the computation of the job vacancy rate, as:</w:t>
      </w:r>
    </w:p>
    <w:p w14:paraId="01E51ACA" w14:textId="44A9F457" w:rsidR="00E7570D" w:rsidRPr="00E7570D" w:rsidRDefault="006F399D" w:rsidP="00D0586C">
      <w:pPr>
        <w:jc w:val="both"/>
        <w:rPr>
          <w:color w:val="172B4D"/>
          <w:lang w:val="en-GB"/>
        </w:rPr>
      </w:pPr>
      <m:oMathPara>
        <m:oMath>
          <m:sSub>
            <m:sSubPr>
              <m:ctrlPr>
                <w:rPr>
                  <w:rFonts w:ascii="Cambria Math" w:hAnsi="Cambria Math"/>
                  <w:i/>
                  <w:color w:val="172B4D"/>
                  <w:lang w:val="en-GB"/>
                </w:rPr>
              </m:ctrlPr>
            </m:sSubPr>
            <m:e>
              <m:r>
                <w:rPr>
                  <w:rFonts w:ascii="Cambria Math" w:hAnsi="Cambria Math"/>
                  <w:color w:val="172B4D"/>
                  <w:lang w:val="en-GB"/>
                </w:rPr>
                <m:t>JP</m:t>
              </m:r>
            </m:e>
            <m:sub>
              <m:r>
                <w:rPr>
                  <w:rFonts w:ascii="Cambria Math" w:hAnsi="Cambria Math"/>
                  <w:color w:val="172B4D"/>
                  <w:lang w:val="en-GB"/>
                </w:rPr>
                <m:t>jq</m:t>
              </m:r>
            </m:sub>
          </m:sSub>
          <m:r>
            <w:rPr>
              <w:rFonts w:ascii="Cambria Math" w:hAnsi="Cambria Math"/>
              <w:color w:val="172B4D"/>
              <w:lang w:val="en-GB"/>
            </w:rPr>
            <m:t>=</m:t>
          </m:r>
          <m:sSub>
            <m:sSubPr>
              <m:ctrlPr>
                <w:rPr>
                  <w:rFonts w:ascii="Cambria Math" w:hAnsi="Cambria Math"/>
                  <w:i/>
                  <w:color w:val="172B4D"/>
                  <w:lang w:val="en-GB"/>
                </w:rPr>
              </m:ctrlPr>
            </m:sSubPr>
            <m:e>
              <m:r>
                <w:rPr>
                  <w:rFonts w:ascii="Cambria Math" w:hAnsi="Cambria Math"/>
                  <w:color w:val="172B4D"/>
                  <w:lang w:val="en-GB"/>
                </w:rPr>
                <m:t>JP</m:t>
              </m:r>
            </m:e>
            <m:sub>
              <m:r>
                <w:rPr>
                  <w:rFonts w:ascii="Cambria Math" w:hAnsi="Cambria Math"/>
                  <w:color w:val="172B4D"/>
                  <w:lang w:val="en-GB"/>
                </w:rPr>
                <m:t>q</m:t>
              </m:r>
            </m:sub>
          </m:sSub>
          <m:r>
            <w:rPr>
              <w:rFonts w:ascii="Cambria Math" w:hAnsi="Cambria Math"/>
              <w:color w:val="172B4D"/>
              <w:lang w:val="en-GB"/>
            </w:rPr>
            <m:t>*</m:t>
          </m:r>
          <m:sSub>
            <m:sSubPr>
              <m:ctrlPr>
                <w:rPr>
                  <w:rFonts w:ascii="Cambria Math" w:hAnsi="Cambria Math"/>
                  <w:i/>
                  <w:color w:val="172B4D"/>
                  <w:lang w:val="en-GB"/>
                </w:rPr>
              </m:ctrlPr>
            </m:sSubPr>
            <m:e>
              <m:r>
                <w:rPr>
                  <w:rFonts w:ascii="Cambria Math" w:hAnsi="Cambria Math"/>
                  <w:color w:val="172B4D"/>
                  <w:lang w:val="en-GB"/>
                </w:rPr>
                <m:t>d</m:t>
              </m:r>
            </m:e>
            <m:sub>
              <m:r>
                <w:rPr>
                  <w:rFonts w:ascii="Cambria Math" w:hAnsi="Cambria Math"/>
                  <w:color w:val="172B4D"/>
                  <w:lang w:val="en-GB"/>
                </w:rPr>
                <m:t>jq</m:t>
              </m:r>
            </m:sub>
          </m:sSub>
        </m:oMath>
      </m:oMathPara>
    </w:p>
    <w:p w14:paraId="152EC10B" w14:textId="736B5313" w:rsidR="00E7570D" w:rsidRDefault="00E7570D" w:rsidP="00E7570D">
      <w:pPr>
        <w:jc w:val="both"/>
        <w:rPr>
          <w:rFonts w:ascii="Segoe UI" w:hAnsi="Segoe UI" w:cs="Segoe UI"/>
          <w:color w:val="172B4D"/>
          <w:sz w:val="21"/>
          <w:szCs w:val="21"/>
          <w:lang w:val="en-US"/>
        </w:rPr>
      </w:pPr>
      <w:r w:rsidRPr="00E7570D">
        <w:t>In this way, the vacancy rate by professional figure</w:t>
      </w:r>
      <w:r w:rsidRPr="003C565B">
        <w:rPr>
          <w:rFonts w:ascii="Segoe UI" w:hAnsi="Segoe UI" w:cs="Segoe UI"/>
          <w:i/>
          <w:color w:val="172B4D"/>
          <w:sz w:val="21"/>
          <w:szCs w:val="21"/>
          <w:lang w:val="en-US"/>
        </w:rPr>
        <w:t xml:space="preserve"> j</w:t>
      </w:r>
      <w:r w:rsidRPr="00E931DB">
        <w:rPr>
          <w:rFonts w:ascii="Segoe UI" w:hAnsi="Segoe UI" w:cs="Segoe UI"/>
          <w:color w:val="172B4D"/>
          <w:sz w:val="21"/>
          <w:szCs w:val="21"/>
          <w:lang w:val="en-US"/>
        </w:rPr>
        <w:t xml:space="preserve"> </w:t>
      </w:r>
      <w:r w:rsidRPr="00E7570D">
        <w:t>in quarter</w:t>
      </w:r>
      <w:r w:rsidRPr="00E931DB">
        <w:rPr>
          <w:rFonts w:ascii="Segoe UI" w:hAnsi="Segoe UI" w:cs="Segoe UI"/>
          <w:color w:val="172B4D"/>
          <w:sz w:val="21"/>
          <w:szCs w:val="21"/>
          <w:lang w:val="en-US"/>
        </w:rPr>
        <w:t xml:space="preserve"> </w:t>
      </w:r>
      <w:r w:rsidRPr="003C565B">
        <w:rPr>
          <w:rFonts w:ascii="Segoe UI" w:hAnsi="Segoe UI" w:cs="Segoe UI"/>
          <w:i/>
          <w:color w:val="172B4D"/>
          <w:sz w:val="21"/>
          <w:szCs w:val="21"/>
          <w:lang w:val="en-US"/>
        </w:rPr>
        <w:t>q</w:t>
      </w:r>
      <w:r w:rsidRPr="00E931DB">
        <w:rPr>
          <w:rFonts w:ascii="Segoe UI" w:hAnsi="Segoe UI" w:cs="Segoe UI"/>
          <w:color w:val="172B4D"/>
          <w:sz w:val="21"/>
          <w:szCs w:val="21"/>
          <w:lang w:val="en-US"/>
        </w:rPr>
        <w:t xml:space="preserve"> </w:t>
      </w:r>
      <w:r w:rsidRPr="00E7570D">
        <w:t>can be calculated as follow</w:t>
      </w:r>
      <w:r w:rsidRPr="00E931DB">
        <w:rPr>
          <w:rFonts w:ascii="Segoe UI" w:hAnsi="Segoe UI" w:cs="Segoe UI"/>
          <w:color w:val="172B4D"/>
          <w:sz w:val="21"/>
          <w:szCs w:val="21"/>
          <w:lang w:val="en-US"/>
        </w:rPr>
        <w:t>:</w:t>
      </w:r>
    </w:p>
    <w:p w14:paraId="775EFFA7" w14:textId="609712D2" w:rsidR="00E7570D" w:rsidRPr="00E7570D" w:rsidRDefault="006F399D" w:rsidP="00E7570D">
      <w:pPr>
        <w:jc w:val="both"/>
        <w:rPr>
          <w:rFonts w:ascii="Segoe UI" w:hAnsi="Segoe UI" w:cs="Segoe UI"/>
          <w:color w:val="172B4D"/>
          <w:lang w:val="en-GB"/>
        </w:rPr>
      </w:pPr>
      <m:oMathPara>
        <m:oMath>
          <m:sSub>
            <m:sSubPr>
              <m:ctrlPr>
                <w:rPr>
                  <w:rFonts w:ascii="Cambria Math" w:hAnsi="Cambria Math"/>
                  <w:i/>
                  <w:color w:val="172B4D"/>
                  <w:lang w:val="en-GB"/>
                </w:rPr>
              </m:ctrlPr>
            </m:sSubPr>
            <m:e>
              <m:r>
                <w:rPr>
                  <w:rFonts w:ascii="Cambria Math" w:hAnsi="Cambria Math"/>
                  <w:color w:val="172B4D"/>
                  <w:lang w:val="en-GB"/>
                </w:rPr>
                <m:t>OJAr</m:t>
              </m:r>
            </m:e>
            <m:sub>
              <m:r>
                <w:rPr>
                  <w:rFonts w:ascii="Cambria Math" w:hAnsi="Cambria Math"/>
                  <w:color w:val="172B4D"/>
                  <w:lang w:val="en-GB"/>
                </w:rPr>
                <m:t>jq</m:t>
              </m:r>
            </m:sub>
          </m:sSub>
          <m:r>
            <w:rPr>
              <w:rFonts w:ascii="Cambria Math" w:hAnsi="Cambria Math"/>
              <w:color w:val="172B4D"/>
              <w:lang w:val="en-GB"/>
            </w:rPr>
            <m:t>=</m:t>
          </m:r>
          <m:f>
            <m:fPr>
              <m:ctrlPr>
                <w:rPr>
                  <w:rFonts w:ascii="Cambria Math" w:hAnsi="Cambria Math"/>
                  <w:i/>
                  <w:color w:val="172B4D"/>
                  <w:lang w:val="en-GB"/>
                </w:rPr>
              </m:ctrlPr>
            </m:fPr>
            <m:num>
              <m:sSub>
                <m:sSubPr>
                  <m:ctrlPr>
                    <w:rPr>
                      <w:rFonts w:ascii="Cambria Math" w:hAnsi="Cambria Math"/>
                      <w:i/>
                      <w:color w:val="172B4D"/>
                      <w:lang w:val="en-GB"/>
                    </w:rPr>
                  </m:ctrlPr>
                </m:sSubPr>
                <m:e>
                  <m:r>
                    <w:rPr>
                      <w:rFonts w:ascii="Cambria Math" w:hAnsi="Cambria Math"/>
                      <w:color w:val="172B4D"/>
                      <w:lang w:val="en-GB"/>
                    </w:rPr>
                    <m:t>OJA</m:t>
                  </m:r>
                </m:e>
                <m:sub>
                  <m:r>
                    <w:rPr>
                      <w:rFonts w:ascii="Cambria Math" w:hAnsi="Cambria Math"/>
                      <w:color w:val="172B4D"/>
                      <w:lang w:val="en-GB"/>
                    </w:rPr>
                    <m:t>jq</m:t>
                  </m:r>
                </m:sub>
              </m:sSub>
            </m:num>
            <m:den>
              <m:sSub>
                <m:sSubPr>
                  <m:ctrlPr>
                    <w:rPr>
                      <w:rFonts w:ascii="Cambria Math" w:hAnsi="Cambria Math"/>
                      <w:i/>
                      <w:color w:val="172B4D"/>
                      <w:lang w:val="en-GB"/>
                    </w:rPr>
                  </m:ctrlPr>
                </m:sSubPr>
                <m:e>
                  <m:r>
                    <w:rPr>
                      <w:rFonts w:ascii="Cambria Math" w:hAnsi="Cambria Math"/>
                      <w:color w:val="172B4D"/>
                      <w:lang w:val="en-GB"/>
                    </w:rPr>
                    <m:t>OJA</m:t>
                  </m:r>
                </m:e>
                <m:sub>
                  <m:r>
                    <w:rPr>
                      <w:rFonts w:ascii="Cambria Math" w:hAnsi="Cambria Math"/>
                      <w:color w:val="172B4D"/>
                      <w:lang w:val="en-GB"/>
                    </w:rPr>
                    <m:t>jq</m:t>
                  </m:r>
                </m:sub>
              </m:sSub>
              <m:r>
                <w:rPr>
                  <w:rFonts w:ascii="Cambria Math" w:hAnsi="Cambria Math"/>
                  <w:color w:val="172B4D"/>
                  <w:lang w:val="en-GB"/>
                </w:rPr>
                <m:t>+</m:t>
              </m:r>
              <m:sSub>
                <m:sSubPr>
                  <m:ctrlPr>
                    <w:rPr>
                      <w:rFonts w:ascii="Cambria Math" w:hAnsi="Cambria Math"/>
                      <w:i/>
                      <w:color w:val="172B4D"/>
                      <w:lang w:val="en-GB"/>
                    </w:rPr>
                  </m:ctrlPr>
                </m:sSubPr>
                <m:e>
                  <m:r>
                    <w:rPr>
                      <w:rFonts w:ascii="Cambria Math" w:hAnsi="Cambria Math"/>
                      <w:color w:val="172B4D"/>
                      <w:lang w:val="en-GB"/>
                    </w:rPr>
                    <m:t>JP</m:t>
                  </m:r>
                </m:e>
                <m:sub>
                  <m:r>
                    <w:rPr>
                      <w:rFonts w:ascii="Cambria Math" w:hAnsi="Cambria Math"/>
                      <w:color w:val="172B4D"/>
                      <w:lang w:val="en-GB"/>
                    </w:rPr>
                    <m:t>jq</m:t>
                  </m:r>
                </m:sub>
              </m:sSub>
            </m:den>
          </m:f>
        </m:oMath>
      </m:oMathPara>
    </w:p>
    <w:p w14:paraId="7EDBDB7E" w14:textId="2F1304C1" w:rsidR="00E7570D" w:rsidRPr="00E7570D" w:rsidRDefault="00E7570D" w:rsidP="00E7570D">
      <w:pPr>
        <w:rPr>
          <w:lang w:val="en-US"/>
        </w:rPr>
      </w:pPr>
      <w:proofErr w:type="gramStart"/>
      <w:r w:rsidRPr="00E7570D">
        <w:rPr>
          <w:lang w:val="en-US"/>
        </w:rPr>
        <w:t>where</w:t>
      </w:r>
      <w:proofErr w:type="gramEnd"/>
      <w:r w:rsidRPr="00E7570D">
        <w:rPr>
          <w:lang w:val="en-US"/>
        </w:rPr>
        <w:t xml:space="preserve"> </w:t>
      </w:r>
      <m:oMath>
        <m:sSub>
          <m:sSubPr>
            <m:ctrlPr>
              <w:rPr>
                <w:rFonts w:ascii="Cambria Math" w:hAnsi="Cambria Math"/>
                <w:lang w:val="en-US"/>
              </w:rPr>
            </m:ctrlPr>
          </m:sSubPr>
          <m:e>
            <m:r>
              <w:rPr>
                <w:rFonts w:ascii="Cambria Math" w:hAnsi="Cambria Math"/>
                <w:lang w:val="en-US"/>
              </w:rPr>
              <m:t>OJA</m:t>
            </m:r>
          </m:e>
          <m:sub>
            <m:r>
              <w:rPr>
                <w:rFonts w:ascii="Cambria Math" w:hAnsi="Cambria Math"/>
                <w:lang w:val="en-US"/>
              </w:rPr>
              <m:t>jq</m:t>
            </m:r>
          </m:sub>
        </m:sSub>
      </m:oMath>
      <w:r>
        <w:rPr>
          <w:lang w:val="en-US"/>
        </w:rPr>
        <w:t xml:space="preserve"> </w:t>
      </w:r>
      <w:r w:rsidRPr="00E7570D">
        <w:rPr>
          <w:lang w:val="en-US"/>
        </w:rPr>
        <w:t xml:space="preserve">is the number of online job advertisement for professional figure </w:t>
      </w:r>
      <w:r w:rsidRPr="003C565B">
        <w:rPr>
          <w:rFonts w:ascii="Segoe UI" w:hAnsi="Segoe UI" w:cs="Segoe UI"/>
          <w:i/>
          <w:color w:val="172B4D"/>
          <w:sz w:val="21"/>
          <w:szCs w:val="21"/>
          <w:lang w:val="en-US"/>
        </w:rPr>
        <w:t>j</w:t>
      </w:r>
      <w:r w:rsidRPr="00E7570D">
        <w:rPr>
          <w:lang w:val="en-US"/>
        </w:rPr>
        <w:t xml:space="preserve"> in quarter </w:t>
      </w:r>
      <w:r w:rsidRPr="003C565B">
        <w:rPr>
          <w:rFonts w:ascii="Segoe UI" w:hAnsi="Segoe UI" w:cs="Segoe UI"/>
          <w:i/>
          <w:color w:val="172B4D"/>
          <w:sz w:val="21"/>
          <w:szCs w:val="21"/>
          <w:lang w:val="en-US"/>
        </w:rPr>
        <w:t>q</w:t>
      </w:r>
      <w:r w:rsidRPr="00E7570D">
        <w:rPr>
          <w:lang w:val="en-US"/>
        </w:rPr>
        <w:t>.</w:t>
      </w:r>
    </w:p>
    <w:p w14:paraId="53806A4E" w14:textId="5FB4ED74" w:rsidR="00E7570D" w:rsidRPr="00E7570D" w:rsidRDefault="00E7570D" w:rsidP="00E7570D">
      <w:pPr>
        <w:rPr>
          <w:lang w:val="en-US"/>
        </w:rPr>
      </w:pPr>
      <w:r w:rsidRPr="00E7570D">
        <w:rPr>
          <w:lang w:val="en-US"/>
        </w:rPr>
        <w:t xml:space="preserve">The resulting </w:t>
      </w:r>
      <w:r w:rsidRPr="003C565B">
        <w:rPr>
          <w:rFonts w:ascii="Segoe UI" w:hAnsi="Segoe UI" w:cs="Segoe UI"/>
          <w:i/>
          <w:color w:val="172B4D"/>
          <w:sz w:val="21"/>
          <w:szCs w:val="21"/>
          <w:lang w:val="en-US"/>
        </w:rPr>
        <w:t>OJA</w:t>
      </w:r>
      <w:r w:rsidRPr="00E931DB">
        <w:rPr>
          <w:rFonts w:ascii="Segoe UI" w:hAnsi="Segoe UI" w:cs="Segoe UI"/>
          <w:color w:val="172B4D"/>
          <w:sz w:val="21"/>
          <w:szCs w:val="21"/>
          <w:lang w:val="en-US"/>
        </w:rPr>
        <w:t xml:space="preserve"> </w:t>
      </w:r>
      <w:r w:rsidRPr="00E7570D">
        <w:rPr>
          <w:lang w:val="en-US"/>
        </w:rPr>
        <w:t xml:space="preserve">rates by professional figure </w:t>
      </w:r>
      <w:proofErr w:type="gramStart"/>
      <w:r w:rsidRPr="00E7570D">
        <w:rPr>
          <w:lang w:val="en-US"/>
        </w:rPr>
        <w:t>are shown</w:t>
      </w:r>
      <w:proofErr w:type="gramEnd"/>
      <w:r w:rsidRPr="00E7570D">
        <w:rPr>
          <w:lang w:val="en-US"/>
        </w:rPr>
        <w:t xml:space="preserve"> in </w:t>
      </w:r>
      <w:r>
        <w:rPr>
          <w:lang w:val="en-US"/>
        </w:rPr>
        <w:fldChar w:fldCharType="begin"/>
      </w:r>
      <w:r>
        <w:rPr>
          <w:lang w:val="en-US"/>
        </w:rPr>
        <w:instrText xml:space="preserve"> REF _Ref51220641 \h </w:instrText>
      </w:r>
      <w:r>
        <w:rPr>
          <w:lang w:val="en-US"/>
        </w:rPr>
      </w:r>
      <w:r>
        <w:rPr>
          <w:lang w:val="en-US"/>
        </w:rPr>
        <w:fldChar w:fldCharType="separate"/>
      </w:r>
      <w:r>
        <w:t xml:space="preserve">Table </w:t>
      </w:r>
      <w:r>
        <w:rPr>
          <w:noProof/>
        </w:rPr>
        <w:t>6</w:t>
      </w:r>
      <w:r>
        <w:rPr>
          <w:lang w:val="en-US"/>
        </w:rPr>
        <w:fldChar w:fldCharType="end"/>
      </w:r>
      <w:r w:rsidRPr="00E7570D">
        <w:rPr>
          <w:lang w:val="en-US"/>
        </w:rPr>
        <w:t xml:space="preserve">. </w:t>
      </w:r>
    </w:p>
    <w:p w14:paraId="1EB9E473" w14:textId="007B2428" w:rsidR="00E7570D" w:rsidRPr="00E7570D" w:rsidRDefault="00E7570D" w:rsidP="00E7570D">
      <w:pPr>
        <w:rPr>
          <w:lang w:val="en-US"/>
        </w:rPr>
      </w:pPr>
      <w:r w:rsidRPr="00E7570D">
        <w:rPr>
          <w:lang w:val="en-US"/>
        </w:rPr>
        <w:t>It is interesting to note that the OJA rate for "Managers" is higher than the average of the other professional figures.</w:t>
      </w:r>
    </w:p>
    <w:tbl>
      <w:tblPr>
        <w:tblW w:w="5142" w:type="pct"/>
        <w:tblCellMar>
          <w:left w:w="70" w:type="dxa"/>
          <w:right w:w="70" w:type="dxa"/>
        </w:tblCellMar>
        <w:tblLook w:val="04A0" w:firstRow="1" w:lastRow="0" w:firstColumn="1" w:lastColumn="0" w:noHBand="0" w:noVBand="1"/>
      </w:tblPr>
      <w:tblGrid>
        <w:gridCol w:w="3132"/>
        <w:gridCol w:w="1110"/>
        <w:gridCol w:w="989"/>
        <w:gridCol w:w="1111"/>
        <w:gridCol w:w="989"/>
        <w:gridCol w:w="972"/>
        <w:gridCol w:w="969"/>
      </w:tblGrid>
      <w:tr w:rsidR="00E7570D" w:rsidRPr="00E7570D" w14:paraId="51A37E2C" w14:textId="77777777" w:rsidTr="00E7570D">
        <w:trPr>
          <w:trHeight w:val="510"/>
        </w:trPr>
        <w:tc>
          <w:tcPr>
            <w:tcW w:w="16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09C8053" w14:textId="77777777" w:rsidR="00E7570D" w:rsidRPr="00E7570D" w:rsidRDefault="00E7570D" w:rsidP="00447060">
            <w:pPr>
              <w:jc w:val="both"/>
              <w:rPr>
                <w:rFonts w:ascii="Segoe UI" w:hAnsi="Segoe UI" w:cs="Segoe UI"/>
                <w:b/>
                <w:sz w:val="21"/>
                <w:szCs w:val="21"/>
                <w:lang w:val="en-US"/>
              </w:rPr>
            </w:pPr>
            <w:r w:rsidRPr="00E7570D">
              <w:rPr>
                <w:rFonts w:ascii="Segoe UI" w:hAnsi="Segoe UI" w:cs="Segoe UI"/>
                <w:b/>
                <w:sz w:val="21"/>
                <w:szCs w:val="21"/>
                <w:lang w:val="en-US"/>
              </w:rPr>
              <w:t>Isco level 1</w:t>
            </w:r>
          </w:p>
        </w:tc>
        <w:tc>
          <w:tcPr>
            <w:tcW w:w="60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EF3CE09"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Q3-2018</w:t>
            </w:r>
          </w:p>
        </w:tc>
        <w:tc>
          <w:tcPr>
            <w:tcW w:w="526"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A341FF6"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Q4-2018</w:t>
            </w:r>
          </w:p>
        </w:tc>
        <w:tc>
          <w:tcPr>
            <w:tcW w:w="602"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CBB0166"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Q1-2019</w:t>
            </w:r>
          </w:p>
        </w:tc>
        <w:tc>
          <w:tcPr>
            <w:tcW w:w="526"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D318882"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Q2-2019</w:t>
            </w:r>
          </w:p>
        </w:tc>
        <w:tc>
          <w:tcPr>
            <w:tcW w:w="52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04ED724"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Q3-2019</w:t>
            </w:r>
          </w:p>
        </w:tc>
        <w:tc>
          <w:tcPr>
            <w:tcW w:w="527"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BA059D7" w14:textId="77777777" w:rsidR="00E7570D" w:rsidRPr="00E7570D" w:rsidRDefault="00E7570D" w:rsidP="00447060">
            <w:pPr>
              <w:jc w:val="center"/>
              <w:rPr>
                <w:rFonts w:ascii="Segoe UI" w:hAnsi="Segoe UI" w:cs="Segoe UI"/>
                <w:b/>
                <w:sz w:val="21"/>
                <w:szCs w:val="21"/>
                <w:lang w:val="en-US"/>
              </w:rPr>
            </w:pPr>
            <w:r w:rsidRPr="00E7570D">
              <w:rPr>
                <w:rFonts w:ascii="Segoe UI" w:hAnsi="Segoe UI" w:cs="Segoe UI"/>
                <w:b/>
                <w:sz w:val="21"/>
                <w:szCs w:val="21"/>
                <w:lang w:val="en-US"/>
              </w:rPr>
              <w:t>Q4-2019</w:t>
            </w:r>
          </w:p>
        </w:tc>
      </w:tr>
      <w:tr w:rsidR="00E7570D" w:rsidRPr="00E7570D" w14:paraId="085AA4E0"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082C3B93"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Clerical support workers</w:t>
            </w:r>
          </w:p>
        </w:tc>
        <w:tc>
          <w:tcPr>
            <w:tcW w:w="602" w:type="pct"/>
            <w:tcBorders>
              <w:top w:val="nil"/>
              <w:left w:val="nil"/>
              <w:bottom w:val="single" w:sz="4" w:space="0" w:color="auto"/>
              <w:right w:val="single" w:sz="4" w:space="0" w:color="auto"/>
            </w:tcBorders>
            <w:shd w:val="clear" w:color="000000" w:fill="FFFFFF"/>
            <w:noWrap/>
            <w:vAlign w:val="center"/>
            <w:hideMark/>
          </w:tcPr>
          <w:p w14:paraId="23F624DC" w14:textId="77777777" w:rsidR="00E7570D" w:rsidRPr="00E7570D" w:rsidRDefault="00E7570D" w:rsidP="00447060">
            <w:pPr>
              <w:jc w:val="center"/>
              <w:rPr>
                <w:rFonts w:cs="Calibri"/>
              </w:rPr>
            </w:pPr>
            <w:r w:rsidRPr="00E7570D">
              <w:rPr>
                <w:rFonts w:cs="Calibri"/>
              </w:rPr>
              <w:t>1.4</w:t>
            </w:r>
          </w:p>
        </w:tc>
        <w:tc>
          <w:tcPr>
            <w:tcW w:w="526" w:type="pct"/>
            <w:tcBorders>
              <w:top w:val="nil"/>
              <w:left w:val="nil"/>
              <w:bottom w:val="single" w:sz="4" w:space="0" w:color="auto"/>
              <w:right w:val="single" w:sz="4" w:space="0" w:color="auto"/>
            </w:tcBorders>
            <w:shd w:val="clear" w:color="000000" w:fill="FFFFFF"/>
            <w:noWrap/>
            <w:vAlign w:val="center"/>
            <w:hideMark/>
          </w:tcPr>
          <w:p w14:paraId="34F0D713" w14:textId="77777777" w:rsidR="00E7570D" w:rsidRPr="00E7570D" w:rsidRDefault="00E7570D" w:rsidP="00447060">
            <w:pPr>
              <w:jc w:val="center"/>
              <w:rPr>
                <w:rFonts w:cs="Calibri"/>
              </w:rPr>
            </w:pPr>
            <w:r w:rsidRPr="00E7570D">
              <w:rPr>
                <w:rFonts w:cs="Calibri"/>
              </w:rPr>
              <w:t>1.7</w:t>
            </w:r>
          </w:p>
        </w:tc>
        <w:tc>
          <w:tcPr>
            <w:tcW w:w="602" w:type="pct"/>
            <w:tcBorders>
              <w:top w:val="nil"/>
              <w:left w:val="nil"/>
              <w:bottom w:val="single" w:sz="4" w:space="0" w:color="auto"/>
              <w:right w:val="single" w:sz="4" w:space="0" w:color="auto"/>
            </w:tcBorders>
            <w:shd w:val="clear" w:color="000000" w:fill="FFFFFF"/>
            <w:noWrap/>
            <w:vAlign w:val="center"/>
            <w:hideMark/>
          </w:tcPr>
          <w:p w14:paraId="1677D4DD" w14:textId="77777777" w:rsidR="00E7570D" w:rsidRPr="00E7570D" w:rsidRDefault="00E7570D" w:rsidP="00447060">
            <w:pPr>
              <w:jc w:val="center"/>
              <w:rPr>
                <w:rFonts w:cs="Calibri"/>
              </w:rPr>
            </w:pPr>
            <w:r w:rsidRPr="00E7570D">
              <w:rPr>
                <w:rFonts w:cs="Calibri"/>
              </w:rPr>
              <w:t>2.3</w:t>
            </w:r>
          </w:p>
        </w:tc>
        <w:tc>
          <w:tcPr>
            <w:tcW w:w="526" w:type="pct"/>
            <w:tcBorders>
              <w:top w:val="nil"/>
              <w:left w:val="nil"/>
              <w:bottom w:val="single" w:sz="4" w:space="0" w:color="auto"/>
              <w:right w:val="single" w:sz="4" w:space="0" w:color="auto"/>
            </w:tcBorders>
            <w:shd w:val="clear" w:color="000000" w:fill="FFFFFF"/>
            <w:noWrap/>
            <w:vAlign w:val="center"/>
            <w:hideMark/>
          </w:tcPr>
          <w:p w14:paraId="0E2DD76A" w14:textId="77777777" w:rsidR="00E7570D" w:rsidRPr="00E7570D" w:rsidRDefault="00E7570D" w:rsidP="00447060">
            <w:pPr>
              <w:jc w:val="center"/>
              <w:rPr>
                <w:rFonts w:cs="Calibri"/>
              </w:rPr>
            </w:pPr>
            <w:r w:rsidRPr="00E7570D">
              <w:rPr>
                <w:rFonts w:cs="Calibri"/>
              </w:rPr>
              <w:t>1.3</w:t>
            </w:r>
          </w:p>
        </w:tc>
        <w:tc>
          <w:tcPr>
            <w:tcW w:w="527" w:type="pct"/>
            <w:tcBorders>
              <w:top w:val="nil"/>
              <w:left w:val="nil"/>
              <w:bottom w:val="single" w:sz="4" w:space="0" w:color="auto"/>
              <w:right w:val="single" w:sz="4" w:space="0" w:color="auto"/>
            </w:tcBorders>
            <w:shd w:val="clear" w:color="000000" w:fill="FFFFFF"/>
            <w:noWrap/>
            <w:vAlign w:val="center"/>
            <w:hideMark/>
          </w:tcPr>
          <w:p w14:paraId="0FADA8AB" w14:textId="77777777" w:rsidR="00E7570D" w:rsidRPr="00E7570D" w:rsidRDefault="00E7570D" w:rsidP="00447060">
            <w:pPr>
              <w:jc w:val="center"/>
              <w:rPr>
                <w:rFonts w:cs="Calibri"/>
              </w:rPr>
            </w:pPr>
            <w:r w:rsidRPr="00E7570D">
              <w:rPr>
                <w:rFonts w:cs="Calibri"/>
              </w:rPr>
              <w:t>1.7</w:t>
            </w:r>
          </w:p>
        </w:tc>
        <w:tc>
          <w:tcPr>
            <w:tcW w:w="527" w:type="pct"/>
            <w:tcBorders>
              <w:top w:val="nil"/>
              <w:left w:val="nil"/>
              <w:bottom w:val="single" w:sz="4" w:space="0" w:color="auto"/>
              <w:right w:val="single" w:sz="4" w:space="0" w:color="auto"/>
            </w:tcBorders>
            <w:shd w:val="clear" w:color="000000" w:fill="FFFFFF"/>
            <w:noWrap/>
            <w:vAlign w:val="center"/>
            <w:hideMark/>
          </w:tcPr>
          <w:p w14:paraId="142C7394" w14:textId="77777777" w:rsidR="00E7570D" w:rsidRPr="00E7570D" w:rsidRDefault="00E7570D" w:rsidP="00447060">
            <w:pPr>
              <w:jc w:val="center"/>
              <w:rPr>
                <w:rFonts w:cs="Calibri"/>
              </w:rPr>
            </w:pPr>
            <w:r w:rsidRPr="00E7570D">
              <w:rPr>
                <w:rFonts w:cs="Calibri"/>
              </w:rPr>
              <w:t>2.2</w:t>
            </w:r>
          </w:p>
        </w:tc>
      </w:tr>
      <w:tr w:rsidR="00E7570D" w:rsidRPr="00E7570D" w14:paraId="643C7E83"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1873CA05"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Craft and related trades workers</w:t>
            </w:r>
          </w:p>
        </w:tc>
        <w:tc>
          <w:tcPr>
            <w:tcW w:w="602" w:type="pct"/>
            <w:tcBorders>
              <w:top w:val="nil"/>
              <w:left w:val="nil"/>
              <w:bottom w:val="single" w:sz="4" w:space="0" w:color="auto"/>
              <w:right w:val="single" w:sz="4" w:space="0" w:color="auto"/>
            </w:tcBorders>
            <w:shd w:val="clear" w:color="000000" w:fill="FFFFFF"/>
            <w:noWrap/>
            <w:vAlign w:val="center"/>
            <w:hideMark/>
          </w:tcPr>
          <w:p w14:paraId="2D19CE7A" w14:textId="77777777" w:rsidR="00E7570D" w:rsidRPr="00E7570D" w:rsidRDefault="00E7570D" w:rsidP="00447060">
            <w:pPr>
              <w:jc w:val="center"/>
              <w:rPr>
                <w:rFonts w:cs="Calibri"/>
              </w:rPr>
            </w:pPr>
            <w:r w:rsidRPr="00E7570D">
              <w:rPr>
                <w:rFonts w:cs="Calibri"/>
              </w:rPr>
              <w:t>1.0</w:t>
            </w:r>
          </w:p>
        </w:tc>
        <w:tc>
          <w:tcPr>
            <w:tcW w:w="526" w:type="pct"/>
            <w:tcBorders>
              <w:top w:val="nil"/>
              <w:left w:val="nil"/>
              <w:bottom w:val="single" w:sz="4" w:space="0" w:color="auto"/>
              <w:right w:val="single" w:sz="4" w:space="0" w:color="auto"/>
            </w:tcBorders>
            <w:shd w:val="clear" w:color="000000" w:fill="FFFFFF"/>
            <w:noWrap/>
            <w:vAlign w:val="center"/>
            <w:hideMark/>
          </w:tcPr>
          <w:p w14:paraId="5212DBB0" w14:textId="77777777" w:rsidR="00E7570D" w:rsidRPr="00E7570D" w:rsidRDefault="00E7570D" w:rsidP="00447060">
            <w:pPr>
              <w:jc w:val="center"/>
              <w:rPr>
                <w:rFonts w:cs="Calibri"/>
              </w:rPr>
            </w:pPr>
            <w:r w:rsidRPr="00E7570D">
              <w:rPr>
                <w:rFonts w:cs="Calibri"/>
              </w:rPr>
              <w:t>1.2</w:t>
            </w:r>
          </w:p>
        </w:tc>
        <w:tc>
          <w:tcPr>
            <w:tcW w:w="602" w:type="pct"/>
            <w:tcBorders>
              <w:top w:val="nil"/>
              <w:left w:val="nil"/>
              <w:bottom w:val="single" w:sz="4" w:space="0" w:color="auto"/>
              <w:right w:val="single" w:sz="4" w:space="0" w:color="auto"/>
            </w:tcBorders>
            <w:shd w:val="clear" w:color="000000" w:fill="FFFFFF"/>
            <w:noWrap/>
            <w:vAlign w:val="center"/>
            <w:hideMark/>
          </w:tcPr>
          <w:p w14:paraId="3882BFB6" w14:textId="77777777" w:rsidR="00E7570D" w:rsidRPr="00E7570D" w:rsidRDefault="00E7570D" w:rsidP="00447060">
            <w:pPr>
              <w:jc w:val="center"/>
              <w:rPr>
                <w:rFonts w:cs="Calibri"/>
              </w:rPr>
            </w:pPr>
            <w:r w:rsidRPr="00E7570D">
              <w:rPr>
                <w:rFonts w:cs="Calibri"/>
              </w:rPr>
              <w:t>2.1</w:t>
            </w:r>
          </w:p>
        </w:tc>
        <w:tc>
          <w:tcPr>
            <w:tcW w:w="526" w:type="pct"/>
            <w:tcBorders>
              <w:top w:val="nil"/>
              <w:left w:val="nil"/>
              <w:bottom w:val="single" w:sz="4" w:space="0" w:color="auto"/>
              <w:right w:val="single" w:sz="4" w:space="0" w:color="auto"/>
            </w:tcBorders>
            <w:shd w:val="clear" w:color="000000" w:fill="FFFFFF"/>
            <w:noWrap/>
            <w:vAlign w:val="center"/>
            <w:hideMark/>
          </w:tcPr>
          <w:p w14:paraId="0B017B9E" w14:textId="77777777" w:rsidR="00E7570D" w:rsidRPr="00E7570D" w:rsidRDefault="00E7570D" w:rsidP="00447060">
            <w:pPr>
              <w:jc w:val="center"/>
              <w:rPr>
                <w:rFonts w:cs="Calibri"/>
              </w:rPr>
            </w:pPr>
            <w:r w:rsidRPr="00E7570D">
              <w:rPr>
                <w:rFonts w:cs="Calibri"/>
              </w:rPr>
              <w:t>1.1</w:t>
            </w:r>
          </w:p>
        </w:tc>
        <w:tc>
          <w:tcPr>
            <w:tcW w:w="527" w:type="pct"/>
            <w:tcBorders>
              <w:top w:val="nil"/>
              <w:left w:val="nil"/>
              <w:bottom w:val="single" w:sz="4" w:space="0" w:color="auto"/>
              <w:right w:val="single" w:sz="4" w:space="0" w:color="auto"/>
            </w:tcBorders>
            <w:shd w:val="clear" w:color="000000" w:fill="FFFFFF"/>
            <w:noWrap/>
            <w:vAlign w:val="center"/>
            <w:hideMark/>
          </w:tcPr>
          <w:p w14:paraId="52F00F59" w14:textId="77777777" w:rsidR="00E7570D" w:rsidRPr="00E7570D" w:rsidRDefault="00E7570D" w:rsidP="00447060">
            <w:pPr>
              <w:jc w:val="center"/>
              <w:rPr>
                <w:rFonts w:cs="Calibri"/>
              </w:rPr>
            </w:pPr>
            <w:r w:rsidRPr="00E7570D">
              <w:rPr>
                <w:rFonts w:cs="Calibri"/>
              </w:rPr>
              <w:t>1.3</w:t>
            </w:r>
          </w:p>
        </w:tc>
        <w:tc>
          <w:tcPr>
            <w:tcW w:w="527" w:type="pct"/>
            <w:tcBorders>
              <w:top w:val="nil"/>
              <w:left w:val="nil"/>
              <w:bottom w:val="single" w:sz="4" w:space="0" w:color="auto"/>
              <w:right w:val="single" w:sz="4" w:space="0" w:color="auto"/>
            </w:tcBorders>
            <w:shd w:val="clear" w:color="000000" w:fill="FFFFFF"/>
            <w:noWrap/>
            <w:vAlign w:val="center"/>
            <w:hideMark/>
          </w:tcPr>
          <w:p w14:paraId="5E89B6F3" w14:textId="77777777" w:rsidR="00E7570D" w:rsidRPr="00E7570D" w:rsidRDefault="00E7570D" w:rsidP="00447060">
            <w:pPr>
              <w:jc w:val="center"/>
              <w:rPr>
                <w:rFonts w:cs="Calibri"/>
              </w:rPr>
            </w:pPr>
            <w:r w:rsidRPr="00E7570D">
              <w:rPr>
                <w:rFonts w:cs="Calibri"/>
              </w:rPr>
              <w:t>1.4</w:t>
            </w:r>
          </w:p>
        </w:tc>
      </w:tr>
      <w:tr w:rsidR="00E7570D" w:rsidRPr="00E7570D" w14:paraId="3AC3FEAB"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7FCE598D"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Elementary occupations</w:t>
            </w:r>
          </w:p>
        </w:tc>
        <w:tc>
          <w:tcPr>
            <w:tcW w:w="602" w:type="pct"/>
            <w:tcBorders>
              <w:top w:val="nil"/>
              <w:left w:val="nil"/>
              <w:bottom w:val="single" w:sz="4" w:space="0" w:color="auto"/>
              <w:right w:val="single" w:sz="4" w:space="0" w:color="auto"/>
            </w:tcBorders>
            <w:shd w:val="clear" w:color="000000" w:fill="FFFFFF"/>
            <w:noWrap/>
            <w:vAlign w:val="center"/>
            <w:hideMark/>
          </w:tcPr>
          <w:p w14:paraId="2A4E80FE" w14:textId="77777777" w:rsidR="00E7570D" w:rsidRPr="00E7570D" w:rsidRDefault="00E7570D" w:rsidP="00447060">
            <w:pPr>
              <w:jc w:val="center"/>
              <w:rPr>
                <w:rFonts w:cs="Calibri"/>
              </w:rPr>
            </w:pPr>
            <w:r w:rsidRPr="00E7570D">
              <w:rPr>
                <w:rFonts w:cs="Calibri"/>
              </w:rPr>
              <w:t>1.4</w:t>
            </w:r>
          </w:p>
        </w:tc>
        <w:tc>
          <w:tcPr>
            <w:tcW w:w="526" w:type="pct"/>
            <w:tcBorders>
              <w:top w:val="nil"/>
              <w:left w:val="nil"/>
              <w:bottom w:val="single" w:sz="4" w:space="0" w:color="auto"/>
              <w:right w:val="single" w:sz="4" w:space="0" w:color="auto"/>
            </w:tcBorders>
            <w:shd w:val="clear" w:color="000000" w:fill="FFFFFF"/>
            <w:noWrap/>
            <w:vAlign w:val="center"/>
            <w:hideMark/>
          </w:tcPr>
          <w:p w14:paraId="20B75309" w14:textId="77777777" w:rsidR="00E7570D" w:rsidRPr="00E7570D" w:rsidRDefault="00E7570D" w:rsidP="00447060">
            <w:pPr>
              <w:jc w:val="center"/>
              <w:rPr>
                <w:rFonts w:cs="Calibri"/>
              </w:rPr>
            </w:pPr>
            <w:r w:rsidRPr="00E7570D">
              <w:rPr>
                <w:rFonts w:cs="Calibri"/>
              </w:rPr>
              <w:t>1.3</w:t>
            </w:r>
          </w:p>
        </w:tc>
        <w:tc>
          <w:tcPr>
            <w:tcW w:w="602" w:type="pct"/>
            <w:tcBorders>
              <w:top w:val="nil"/>
              <w:left w:val="nil"/>
              <w:bottom w:val="single" w:sz="4" w:space="0" w:color="auto"/>
              <w:right w:val="single" w:sz="4" w:space="0" w:color="auto"/>
            </w:tcBorders>
            <w:shd w:val="clear" w:color="000000" w:fill="FFFFFF"/>
            <w:noWrap/>
            <w:vAlign w:val="center"/>
            <w:hideMark/>
          </w:tcPr>
          <w:p w14:paraId="33F9540A" w14:textId="77777777" w:rsidR="00E7570D" w:rsidRPr="00E7570D" w:rsidRDefault="00E7570D" w:rsidP="00447060">
            <w:pPr>
              <w:jc w:val="center"/>
              <w:rPr>
                <w:rFonts w:cs="Calibri"/>
              </w:rPr>
            </w:pPr>
            <w:r w:rsidRPr="00E7570D">
              <w:rPr>
                <w:rFonts w:cs="Calibri"/>
              </w:rPr>
              <w:t>2.8</w:t>
            </w:r>
          </w:p>
        </w:tc>
        <w:tc>
          <w:tcPr>
            <w:tcW w:w="526" w:type="pct"/>
            <w:tcBorders>
              <w:top w:val="nil"/>
              <w:left w:val="nil"/>
              <w:bottom w:val="single" w:sz="4" w:space="0" w:color="auto"/>
              <w:right w:val="single" w:sz="4" w:space="0" w:color="auto"/>
            </w:tcBorders>
            <w:shd w:val="clear" w:color="000000" w:fill="FFFFFF"/>
            <w:noWrap/>
            <w:vAlign w:val="center"/>
            <w:hideMark/>
          </w:tcPr>
          <w:p w14:paraId="7F19E051" w14:textId="77777777" w:rsidR="00E7570D" w:rsidRPr="00E7570D" w:rsidRDefault="00E7570D" w:rsidP="00447060">
            <w:pPr>
              <w:jc w:val="center"/>
              <w:rPr>
                <w:rFonts w:cs="Calibri"/>
              </w:rPr>
            </w:pPr>
            <w:r w:rsidRPr="00E7570D">
              <w:rPr>
                <w:rFonts w:cs="Calibri"/>
              </w:rPr>
              <w:t>1.6</w:t>
            </w:r>
          </w:p>
        </w:tc>
        <w:tc>
          <w:tcPr>
            <w:tcW w:w="527" w:type="pct"/>
            <w:tcBorders>
              <w:top w:val="nil"/>
              <w:left w:val="nil"/>
              <w:bottom w:val="single" w:sz="4" w:space="0" w:color="auto"/>
              <w:right w:val="single" w:sz="4" w:space="0" w:color="auto"/>
            </w:tcBorders>
            <w:shd w:val="clear" w:color="000000" w:fill="FFFFFF"/>
            <w:noWrap/>
            <w:vAlign w:val="center"/>
            <w:hideMark/>
          </w:tcPr>
          <w:p w14:paraId="1EBF77B8" w14:textId="77777777" w:rsidR="00E7570D" w:rsidRPr="00E7570D" w:rsidRDefault="00E7570D" w:rsidP="00447060">
            <w:pPr>
              <w:jc w:val="center"/>
              <w:rPr>
                <w:rFonts w:cs="Calibri"/>
              </w:rPr>
            </w:pPr>
            <w:r w:rsidRPr="00E7570D">
              <w:rPr>
                <w:rFonts w:cs="Calibri"/>
              </w:rPr>
              <w:t>1.7</w:t>
            </w:r>
          </w:p>
        </w:tc>
        <w:tc>
          <w:tcPr>
            <w:tcW w:w="527" w:type="pct"/>
            <w:tcBorders>
              <w:top w:val="nil"/>
              <w:left w:val="nil"/>
              <w:bottom w:val="single" w:sz="4" w:space="0" w:color="auto"/>
              <w:right w:val="single" w:sz="4" w:space="0" w:color="auto"/>
            </w:tcBorders>
            <w:shd w:val="clear" w:color="000000" w:fill="FFFFFF"/>
            <w:noWrap/>
            <w:vAlign w:val="center"/>
            <w:hideMark/>
          </w:tcPr>
          <w:p w14:paraId="32607DB9" w14:textId="77777777" w:rsidR="00E7570D" w:rsidRPr="00E7570D" w:rsidRDefault="00E7570D" w:rsidP="00447060">
            <w:pPr>
              <w:jc w:val="center"/>
              <w:rPr>
                <w:rFonts w:cs="Calibri"/>
              </w:rPr>
            </w:pPr>
            <w:r w:rsidRPr="00E7570D">
              <w:rPr>
                <w:rFonts w:cs="Calibri"/>
              </w:rPr>
              <w:t>1.7</w:t>
            </w:r>
          </w:p>
        </w:tc>
      </w:tr>
      <w:tr w:rsidR="00E7570D" w:rsidRPr="00E7570D" w14:paraId="28D5D2F9"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0C0DC582"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Managers</w:t>
            </w:r>
          </w:p>
        </w:tc>
        <w:tc>
          <w:tcPr>
            <w:tcW w:w="602" w:type="pct"/>
            <w:tcBorders>
              <w:top w:val="nil"/>
              <w:left w:val="nil"/>
              <w:bottom w:val="single" w:sz="4" w:space="0" w:color="auto"/>
              <w:right w:val="single" w:sz="4" w:space="0" w:color="auto"/>
            </w:tcBorders>
            <w:shd w:val="clear" w:color="000000" w:fill="FFFFFF"/>
            <w:noWrap/>
            <w:vAlign w:val="center"/>
            <w:hideMark/>
          </w:tcPr>
          <w:p w14:paraId="075EC879" w14:textId="77777777" w:rsidR="00E7570D" w:rsidRPr="00E7570D" w:rsidRDefault="00E7570D" w:rsidP="00447060">
            <w:pPr>
              <w:jc w:val="center"/>
              <w:rPr>
                <w:rFonts w:cs="Calibri"/>
              </w:rPr>
            </w:pPr>
            <w:r w:rsidRPr="00E7570D">
              <w:rPr>
                <w:rFonts w:cs="Calibri"/>
              </w:rPr>
              <w:t>3.2</w:t>
            </w:r>
          </w:p>
        </w:tc>
        <w:tc>
          <w:tcPr>
            <w:tcW w:w="526" w:type="pct"/>
            <w:tcBorders>
              <w:top w:val="nil"/>
              <w:left w:val="nil"/>
              <w:bottom w:val="single" w:sz="4" w:space="0" w:color="auto"/>
              <w:right w:val="single" w:sz="4" w:space="0" w:color="auto"/>
            </w:tcBorders>
            <w:shd w:val="clear" w:color="000000" w:fill="FFFFFF"/>
            <w:noWrap/>
            <w:vAlign w:val="center"/>
            <w:hideMark/>
          </w:tcPr>
          <w:p w14:paraId="5A3D7EEE" w14:textId="77777777" w:rsidR="00E7570D" w:rsidRPr="00E7570D" w:rsidRDefault="00E7570D" w:rsidP="00447060">
            <w:pPr>
              <w:jc w:val="center"/>
              <w:rPr>
                <w:rFonts w:cs="Calibri"/>
              </w:rPr>
            </w:pPr>
            <w:r w:rsidRPr="00E7570D">
              <w:rPr>
                <w:rFonts w:cs="Calibri"/>
              </w:rPr>
              <w:t>4.4</w:t>
            </w:r>
          </w:p>
        </w:tc>
        <w:tc>
          <w:tcPr>
            <w:tcW w:w="602" w:type="pct"/>
            <w:tcBorders>
              <w:top w:val="nil"/>
              <w:left w:val="nil"/>
              <w:bottom w:val="single" w:sz="4" w:space="0" w:color="auto"/>
              <w:right w:val="single" w:sz="4" w:space="0" w:color="auto"/>
            </w:tcBorders>
            <w:shd w:val="clear" w:color="000000" w:fill="FFFFFF"/>
            <w:noWrap/>
            <w:vAlign w:val="center"/>
            <w:hideMark/>
          </w:tcPr>
          <w:p w14:paraId="043B5A6A" w14:textId="77777777" w:rsidR="00E7570D" w:rsidRPr="00E7570D" w:rsidRDefault="00E7570D" w:rsidP="00447060">
            <w:pPr>
              <w:jc w:val="center"/>
              <w:rPr>
                <w:rFonts w:cs="Calibri"/>
              </w:rPr>
            </w:pPr>
            <w:r w:rsidRPr="00E7570D">
              <w:rPr>
                <w:rFonts w:cs="Calibri"/>
              </w:rPr>
              <w:t>6.0</w:t>
            </w:r>
          </w:p>
        </w:tc>
        <w:tc>
          <w:tcPr>
            <w:tcW w:w="526" w:type="pct"/>
            <w:tcBorders>
              <w:top w:val="nil"/>
              <w:left w:val="nil"/>
              <w:bottom w:val="single" w:sz="4" w:space="0" w:color="auto"/>
              <w:right w:val="single" w:sz="4" w:space="0" w:color="auto"/>
            </w:tcBorders>
            <w:shd w:val="clear" w:color="000000" w:fill="FFFFFF"/>
            <w:noWrap/>
            <w:vAlign w:val="center"/>
            <w:hideMark/>
          </w:tcPr>
          <w:p w14:paraId="740841D6" w14:textId="77777777" w:rsidR="00E7570D" w:rsidRPr="00E7570D" w:rsidRDefault="00E7570D" w:rsidP="00447060">
            <w:pPr>
              <w:jc w:val="center"/>
              <w:rPr>
                <w:rFonts w:cs="Calibri"/>
              </w:rPr>
            </w:pPr>
            <w:r w:rsidRPr="00E7570D">
              <w:rPr>
                <w:rFonts w:cs="Calibri"/>
              </w:rPr>
              <w:t>3.7</w:t>
            </w:r>
          </w:p>
        </w:tc>
        <w:tc>
          <w:tcPr>
            <w:tcW w:w="527" w:type="pct"/>
            <w:tcBorders>
              <w:top w:val="nil"/>
              <w:left w:val="nil"/>
              <w:bottom w:val="single" w:sz="4" w:space="0" w:color="auto"/>
              <w:right w:val="single" w:sz="4" w:space="0" w:color="auto"/>
            </w:tcBorders>
            <w:shd w:val="clear" w:color="000000" w:fill="FFFFFF"/>
            <w:noWrap/>
            <w:vAlign w:val="center"/>
            <w:hideMark/>
          </w:tcPr>
          <w:p w14:paraId="7BD2AAD2" w14:textId="77777777" w:rsidR="00E7570D" w:rsidRPr="00E7570D" w:rsidRDefault="00E7570D" w:rsidP="00447060">
            <w:pPr>
              <w:jc w:val="center"/>
              <w:rPr>
                <w:rFonts w:cs="Calibri"/>
              </w:rPr>
            </w:pPr>
            <w:r w:rsidRPr="00E7570D">
              <w:rPr>
                <w:rFonts w:cs="Calibri"/>
              </w:rPr>
              <w:t>4.8</w:t>
            </w:r>
          </w:p>
        </w:tc>
        <w:tc>
          <w:tcPr>
            <w:tcW w:w="527" w:type="pct"/>
            <w:tcBorders>
              <w:top w:val="nil"/>
              <w:left w:val="nil"/>
              <w:bottom w:val="single" w:sz="4" w:space="0" w:color="auto"/>
              <w:right w:val="single" w:sz="4" w:space="0" w:color="auto"/>
            </w:tcBorders>
            <w:shd w:val="clear" w:color="000000" w:fill="FFFFFF"/>
            <w:noWrap/>
            <w:vAlign w:val="center"/>
            <w:hideMark/>
          </w:tcPr>
          <w:p w14:paraId="5BF032B3" w14:textId="77777777" w:rsidR="00E7570D" w:rsidRPr="00E7570D" w:rsidRDefault="00E7570D" w:rsidP="00447060">
            <w:pPr>
              <w:jc w:val="center"/>
              <w:rPr>
                <w:rFonts w:cs="Calibri"/>
              </w:rPr>
            </w:pPr>
            <w:r w:rsidRPr="00E7570D">
              <w:rPr>
                <w:rFonts w:cs="Calibri"/>
              </w:rPr>
              <w:t>6.5</w:t>
            </w:r>
          </w:p>
        </w:tc>
      </w:tr>
      <w:tr w:rsidR="00E7570D" w:rsidRPr="00E7570D" w14:paraId="2C21888E"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2E0B5B0C"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Plant and machine operators, and assemblers</w:t>
            </w:r>
          </w:p>
        </w:tc>
        <w:tc>
          <w:tcPr>
            <w:tcW w:w="602" w:type="pct"/>
            <w:tcBorders>
              <w:top w:val="nil"/>
              <w:left w:val="nil"/>
              <w:bottom w:val="single" w:sz="4" w:space="0" w:color="auto"/>
              <w:right w:val="single" w:sz="4" w:space="0" w:color="auto"/>
            </w:tcBorders>
            <w:shd w:val="clear" w:color="000000" w:fill="FFFFFF"/>
            <w:noWrap/>
            <w:vAlign w:val="center"/>
            <w:hideMark/>
          </w:tcPr>
          <w:p w14:paraId="04B0A4DE" w14:textId="77777777" w:rsidR="00E7570D" w:rsidRPr="00E7570D" w:rsidRDefault="00E7570D" w:rsidP="00447060">
            <w:pPr>
              <w:jc w:val="center"/>
              <w:rPr>
                <w:rFonts w:cs="Calibri"/>
              </w:rPr>
            </w:pPr>
            <w:r w:rsidRPr="00E7570D">
              <w:rPr>
                <w:rFonts w:cs="Calibri"/>
              </w:rPr>
              <w:t>1.0</w:t>
            </w:r>
          </w:p>
        </w:tc>
        <w:tc>
          <w:tcPr>
            <w:tcW w:w="526" w:type="pct"/>
            <w:tcBorders>
              <w:top w:val="nil"/>
              <w:left w:val="nil"/>
              <w:bottom w:val="single" w:sz="4" w:space="0" w:color="auto"/>
              <w:right w:val="single" w:sz="4" w:space="0" w:color="auto"/>
            </w:tcBorders>
            <w:shd w:val="clear" w:color="000000" w:fill="FFFFFF"/>
            <w:noWrap/>
            <w:vAlign w:val="center"/>
            <w:hideMark/>
          </w:tcPr>
          <w:p w14:paraId="07B19365" w14:textId="77777777" w:rsidR="00E7570D" w:rsidRPr="00E7570D" w:rsidRDefault="00E7570D" w:rsidP="00447060">
            <w:pPr>
              <w:jc w:val="center"/>
              <w:rPr>
                <w:rFonts w:cs="Calibri"/>
              </w:rPr>
            </w:pPr>
            <w:r w:rsidRPr="00E7570D">
              <w:rPr>
                <w:rFonts w:cs="Calibri"/>
              </w:rPr>
              <w:t>1.1</w:t>
            </w:r>
          </w:p>
        </w:tc>
        <w:tc>
          <w:tcPr>
            <w:tcW w:w="602" w:type="pct"/>
            <w:tcBorders>
              <w:top w:val="nil"/>
              <w:left w:val="nil"/>
              <w:bottom w:val="single" w:sz="4" w:space="0" w:color="auto"/>
              <w:right w:val="single" w:sz="4" w:space="0" w:color="auto"/>
            </w:tcBorders>
            <w:shd w:val="clear" w:color="000000" w:fill="FFFFFF"/>
            <w:noWrap/>
            <w:vAlign w:val="center"/>
            <w:hideMark/>
          </w:tcPr>
          <w:p w14:paraId="42704CC1" w14:textId="77777777" w:rsidR="00E7570D" w:rsidRPr="00E7570D" w:rsidRDefault="00E7570D" w:rsidP="00447060">
            <w:pPr>
              <w:jc w:val="center"/>
              <w:rPr>
                <w:rFonts w:cs="Calibri"/>
              </w:rPr>
            </w:pPr>
            <w:r w:rsidRPr="00E7570D">
              <w:rPr>
                <w:rFonts w:cs="Calibri"/>
              </w:rPr>
              <w:t>1.8</w:t>
            </w:r>
          </w:p>
        </w:tc>
        <w:tc>
          <w:tcPr>
            <w:tcW w:w="526" w:type="pct"/>
            <w:tcBorders>
              <w:top w:val="nil"/>
              <w:left w:val="nil"/>
              <w:bottom w:val="single" w:sz="4" w:space="0" w:color="auto"/>
              <w:right w:val="single" w:sz="4" w:space="0" w:color="auto"/>
            </w:tcBorders>
            <w:shd w:val="clear" w:color="000000" w:fill="FFFFFF"/>
            <w:noWrap/>
            <w:vAlign w:val="center"/>
            <w:hideMark/>
          </w:tcPr>
          <w:p w14:paraId="693D5164" w14:textId="77777777" w:rsidR="00E7570D" w:rsidRPr="00E7570D" w:rsidRDefault="00E7570D" w:rsidP="00447060">
            <w:pPr>
              <w:jc w:val="center"/>
              <w:rPr>
                <w:rFonts w:cs="Calibri"/>
              </w:rPr>
            </w:pPr>
            <w:r w:rsidRPr="00E7570D">
              <w:rPr>
                <w:rFonts w:cs="Calibri"/>
              </w:rPr>
              <w:t>1.0</w:t>
            </w:r>
          </w:p>
        </w:tc>
        <w:tc>
          <w:tcPr>
            <w:tcW w:w="527" w:type="pct"/>
            <w:tcBorders>
              <w:top w:val="nil"/>
              <w:left w:val="nil"/>
              <w:bottom w:val="single" w:sz="4" w:space="0" w:color="auto"/>
              <w:right w:val="single" w:sz="4" w:space="0" w:color="auto"/>
            </w:tcBorders>
            <w:shd w:val="clear" w:color="000000" w:fill="FFFFFF"/>
            <w:noWrap/>
            <w:vAlign w:val="center"/>
            <w:hideMark/>
          </w:tcPr>
          <w:p w14:paraId="70685BE4" w14:textId="77777777" w:rsidR="00E7570D" w:rsidRPr="00E7570D" w:rsidRDefault="00E7570D" w:rsidP="00447060">
            <w:pPr>
              <w:jc w:val="center"/>
              <w:rPr>
                <w:rFonts w:cs="Calibri"/>
              </w:rPr>
            </w:pPr>
            <w:r w:rsidRPr="00E7570D">
              <w:rPr>
                <w:rFonts w:cs="Calibri"/>
              </w:rPr>
              <w:t>1.1</w:t>
            </w:r>
          </w:p>
        </w:tc>
        <w:tc>
          <w:tcPr>
            <w:tcW w:w="527" w:type="pct"/>
            <w:tcBorders>
              <w:top w:val="nil"/>
              <w:left w:val="nil"/>
              <w:bottom w:val="single" w:sz="4" w:space="0" w:color="auto"/>
              <w:right w:val="single" w:sz="4" w:space="0" w:color="auto"/>
            </w:tcBorders>
            <w:shd w:val="clear" w:color="000000" w:fill="FFFFFF"/>
            <w:noWrap/>
            <w:vAlign w:val="center"/>
            <w:hideMark/>
          </w:tcPr>
          <w:p w14:paraId="6E9A2F9D" w14:textId="77777777" w:rsidR="00E7570D" w:rsidRPr="00E7570D" w:rsidRDefault="00E7570D" w:rsidP="00447060">
            <w:pPr>
              <w:jc w:val="center"/>
              <w:rPr>
                <w:rFonts w:cs="Calibri"/>
              </w:rPr>
            </w:pPr>
            <w:r w:rsidRPr="00E7570D">
              <w:rPr>
                <w:rFonts w:cs="Calibri"/>
              </w:rPr>
              <w:t>1.2</w:t>
            </w:r>
          </w:p>
        </w:tc>
      </w:tr>
      <w:tr w:rsidR="00E7570D" w:rsidRPr="00E7570D" w14:paraId="60F11CE3"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noWrap/>
            <w:vAlign w:val="center"/>
            <w:hideMark/>
          </w:tcPr>
          <w:p w14:paraId="1D80866E"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Professionals</w:t>
            </w:r>
          </w:p>
        </w:tc>
        <w:tc>
          <w:tcPr>
            <w:tcW w:w="602" w:type="pct"/>
            <w:tcBorders>
              <w:top w:val="nil"/>
              <w:left w:val="nil"/>
              <w:bottom w:val="single" w:sz="4" w:space="0" w:color="auto"/>
              <w:right w:val="single" w:sz="4" w:space="0" w:color="auto"/>
            </w:tcBorders>
            <w:shd w:val="clear" w:color="000000" w:fill="FFFFFF"/>
            <w:noWrap/>
            <w:vAlign w:val="center"/>
            <w:hideMark/>
          </w:tcPr>
          <w:p w14:paraId="66B1F171" w14:textId="77777777" w:rsidR="00E7570D" w:rsidRPr="00E7570D" w:rsidRDefault="00E7570D" w:rsidP="00447060">
            <w:pPr>
              <w:jc w:val="center"/>
              <w:rPr>
                <w:rFonts w:cs="Calibri"/>
              </w:rPr>
            </w:pPr>
            <w:r w:rsidRPr="00E7570D">
              <w:rPr>
                <w:rFonts w:cs="Calibri"/>
              </w:rPr>
              <w:t>1.7</w:t>
            </w:r>
          </w:p>
        </w:tc>
        <w:tc>
          <w:tcPr>
            <w:tcW w:w="526" w:type="pct"/>
            <w:tcBorders>
              <w:top w:val="nil"/>
              <w:left w:val="nil"/>
              <w:bottom w:val="single" w:sz="4" w:space="0" w:color="auto"/>
              <w:right w:val="single" w:sz="4" w:space="0" w:color="auto"/>
            </w:tcBorders>
            <w:shd w:val="clear" w:color="000000" w:fill="FFFFFF"/>
            <w:noWrap/>
            <w:vAlign w:val="center"/>
            <w:hideMark/>
          </w:tcPr>
          <w:p w14:paraId="538860D4" w14:textId="77777777" w:rsidR="00E7570D" w:rsidRPr="00E7570D" w:rsidRDefault="00E7570D" w:rsidP="00447060">
            <w:pPr>
              <w:jc w:val="center"/>
              <w:rPr>
                <w:rFonts w:cs="Calibri"/>
              </w:rPr>
            </w:pPr>
            <w:r w:rsidRPr="00E7570D">
              <w:rPr>
                <w:rFonts w:cs="Calibri"/>
              </w:rPr>
              <w:t>2.2</w:t>
            </w:r>
          </w:p>
        </w:tc>
        <w:tc>
          <w:tcPr>
            <w:tcW w:w="602" w:type="pct"/>
            <w:tcBorders>
              <w:top w:val="nil"/>
              <w:left w:val="nil"/>
              <w:bottom w:val="single" w:sz="4" w:space="0" w:color="auto"/>
              <w:right w:val="single" w:sz="4" w:space="0" w:color="auto"/>
            </w:tcBorders>
            <w:shd w:val="clear" w:color="000000" w:fill="FFFFFF"/>
            <w:noWrap/>
            <w:vAlign w:val="center"/>
            <w:hideMark/>
          </w:tcPr>
          <w:p w14:paraId="31F78A9F" w14:textId="77777777" w:rsidR="00E7570D" w:rsidRPr="00E7570D" w:rsidRDefault="00E7570D" w:rsidP="00447060">
            <w:pPr>
              <w:jc w:val="center"/>
              <w:rPr>
                <w:rFonts w:cs="Calibri"/>
              </w:rPr>
            </w:pPr>
            <w:r w:rsidRPr="00E7570D">
              <w:rPr>
                <w:rFonts w:cs="Calibri"/>
              </w:rPr>
              <w:t>3.2</w:t>
            </w:r>
          </w:p>
        </w:tc>
        <w:tc>
          <w:tcPr>
            <w:tcW w:w="526" w:type="pct"/>
            <w:tcBorders>
              <w:top w:val="nil"/>
              <w:left w:val="nil"/>
              <w:bottom w:val="single" w:sz="4" w:space="0" w:color="auto"/>
              <w:right w:val="single" w:sz="4" w:space="0" w:color="auto"/>
            </w:tcBorders>
            <w:shd w:val="clear" w:color="000000" w:fill="FFFFFF"/>
            <w:noWrap/>
            <w:vAlign w:val="center"/>
            <w:hideMark/>
          </w:tcPr>
          <w:p w14:paraId="008DB4EE" w14:textId="77777777" w:rsidR="00E7570D" w:rsidRPr="00E7570D" w:rsidRDefault="00E7570D" w:rsidP="00447060">
            <w:pPr>
              <w:jc w:val="center"/>
              <w:rPr>
                <w:rFonts w:cs="Calibri"/>
              </w:rPr>
            </w:pPr>
            <w:r w:rsidRPr="00E7570D">
              <w:rPr>
                <w:rFonts w:cs="Calibri"/>
              </w:rPr>
              <w:t>1.9</w:t>
            </w:r>
          </w:p>
        </w:tc>
        <w:tc>
          <w:tcPr>
            <w:tcW w:w="527" w:type="pct"/>
            <w:tcBorders>
              <w:top w:val="nil"/>
              <w:left w:val="nil"/>
              <w:bottom w:val="single" w:sz="4" w:space="0" w:color="auto"/>
              <w:right w:val="single" w:sz="4" w:space="0" w:color="auto"/>
            </w:tcBorders>
            <w:shd w:val="clear" w:color="000000" w:fill="FFFFFF"/>
            <w:noWrap/>
            <w:vAlign w:val="center"/>
            <w:hideMark/>
          </w:tcPr>
          <w:p w14:paraId="5762C6A8" w14:textId="77777777" w:rsidR="00E7570D" w:rsidRPr="00E7570D" w:rsidRDefault="00E7570D" w:rsidP="00447060">
            <w:pPr>
              <w:jc w:val="center"/>
              <w:rPr>
                <w:rFonts w:cs="Calibri"/>
              </w:rPr>
            </w:pPr>
            <w:r w:rsidRPr="00E7570D">
              <w:rPr>
                <w:rFonts w:cs="Calibri"/>
              </w:rPr>
              <w:t>2.9</w:t>
            </w:r>
          </w:p>
        </w:tc>
        <w:tc>
          <w:tcPr>
            <w:tcW w:w="527" w:type="pct"/>
            <w:tcBorders>
              <w:top w:val="nil"/>
              <w:left w:val="nil"/>
              <w:bottom w:val="single" w:sz="4" w:space="0" w:color="auto"/>
              <w:right w:val="single" w:sz="4" w:space="0" w:color="auto"/>
            </w:tcBorders>
            <w:shd w:val="clear" w:color="000000" w:fill="FFFFFF"/>
            <w:noWrap/>
            <w:vAlign w:val="center"/>
            <w:hideMark/>
          </w:tcPr>
          <w:p w14:paraId="036BFDB8" w14:textId="77777777" w:rsidR="00E7570D" w:rsidRPr="00E7570D" w:rsidRDefault="00E7570D" w:rsidP="00447060">
            <w:pPr>
              <w:jc w:val="center"/>
              <w:rPr>
                <w:rFonts w:cs="Calibri"/>
              </w:rPr>
            </w:pPr>
            <w:r w:rsidRPr="00E7570D">
              <w:rPr>
                <w:rFonts w:cs="Calibri"/>
              </w:rPr>
              <w:t>3.7</w:t>
            </w:r>
          </w:p>
        </w:tc>
      </w:tr>
      <w:tr w:rsidR="00E7570D" w:rsidRPr="00E7570D" w14:paraId="6B259377"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1CEE0E47"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Service and sales workers</w:t>
            </w:r>
          </w:p>
        </w:tc>
        <w:tc>
          <w:tcPr>
            <w:tcW w:w="602" w:type="pct"/>
            <w:tcBorders>
              <w:top w:val="nil"/>
              <w:left w:val="nil"/>
              <w:bottom w:val="single" w:sz="4" w:space="0" w:color="auto"/>
              <w:right w:val="single" w:sz="4" w:space="0" w:color="auto"/>
            </w:tcBorders>
            <w:shd w:val="clear" w:color="000000" w:fill="FFFFFF"/>
            <w:noWrap/>
            <w:vAlign w:val="center"/>
            <w:hideMark/>
          </w:tcPr>
          <w:p w14:paraId="73A67D27" w14:textId="77777777" w:rsidR="00E7570D" w:rsidRPr="00E7570D" w:rsidRDefault="00E7570D" w:rsidP="00447060">
            <w:pPr>
              <w:jc w:val="center"/>
              <w:rPr>
                <w:rFonts w:cs="Calibri"/>
              </w:rPr>
            </w:pPr>
            <w:r w:rsidRPr="00E7570D">
              <w:rPr>
                <w:rFonts w:cs="Calibri"/>
              </w:rPr>
              <w:t>1.0</w:t>
            </w:r>
          </w:p>
        </w:tc>
        <w:tc>
          <w:tcPr>
            <w:tcW w:w="526" w:type="pct"/>
            <w:tcBorders>
              <w:top w:val="nil"/>
              <w:left w:val="nil"/>
              <w:bottom w:val="single" w:sz="4" w:space="0" w:color="auto"/>
              <w:right w:val="single" w:sz="4" w:space="0" w:color="auto"/>
            </w:tcBorders>
            <w:shd w:val="clear" w:color="000000" w:fill="FFFFFF"/>
            <w:noWrap/>
            <w:vAlign w:val="center"/>
            <w:hideMark/>
          </w:tcPr>
          <w:p w14:paraId="551C2652" w14:textId="77777777" w:rsidR="00E7570D" w:rsidRPr="00E7570D" w:rsidRDefault="00E7570D" w:rsidP="00447060">
            <w:pPr>
              <w:jc w:val="center"/>
              <w:rPr>
                <w:rFonts w:cs="Calibri"/>
              </w:rPr>
            </w:pPr>
            <w:r w:rsidRPr="00E7570D">
              <w:rPr>
                <w:rFonts w:cs="Calibri"/>
              </w:rPr>
              <w:t>1.0</w:t>
            </w:r>
          </w:p>
        </w:tc>
        <w:tc>
          <w:tcPr>
            <w:tcW w:w="602" w:type="pct"/>
            <w:tcBorders>
              <w:top w:val="nil"/>
              <w:left w:val="nil"/>
              <w:bottom w:val="single" w:sz="4" w:space="0" w:color="auto"/>
              <w:right w:val="single" w:sz="4" w:space="0" w:color="auto"/>
            </w:tcBorders>
            <w:shd w:val="clear" w:color="000000" w:fill="FFFFFF"/>
            <w:noWrap/>
            <w:vAlign w:val="center"/>
            <w:hideMark/>
          </w:tcPr>
          <w:p w14:paraId="33F6FA05" w14:textId="77777777" w:rsidR="00E7570D" w:rsidRPr="00E7570D" w:rsidRDefault="00E7570D" w:rsidP="00447060">
            <w:pPr>
              <w:jc w:val="center"/>
              <w:rPr>
                <w:rFonts w:cs="Calibri"/>
              </w:rPr>
            </w:pPr>
            <w:r w:rsidRPr="00E7570D">
              <w:rPr>
                <w:rFonts w:cs="Calibri"/>
              </w:rPr>
              <w:t>1.5</w:t>
            </w:r>
          </w:p>
        </w:tc>
        <w:tc>
          <w:tcPr>
            <w:tcW w:w="526" w:type="pct"/>
            <w:tcBorders>
              <w:top w:val="nil"/>
              <w:left w:val="nil"/>
              <w:bottom w:val="single" w:sz="4" w:space="0" w:color="auto"/>
              <w:right w:val="single" w:sz="4" w:space="0" w:color="auto"/>
            </w:tcBorders>
            <w:shd w:val="clear" w:color="000000" w:fill="FFFFFF"/>
            <w:noWrap/>
            <w:vAlign w:val="center"/>
            <w:hideMark/>
          </w:tcPr>
          <w:p w14:paraId="24E270AD" w14:textId="77777777" w:rsidR="00E7570D" w:rsidRPr="00E7570D" w:rsidRDefault="00E7570D" w:rsidP="00447060">
            <w:pPr>
              <w:jc w:val="center"/>
              <w:rPr>
                <w:rFonts w:cs="Calibri"/>
              </w:rPr>
            </w:pPr>
            <w:r w:rsidRPr="00E7570D">
              <w:rPr>
                <w:rFonts w:cs="Calibri"/>
              </w:rPr>
              <w:t>0.9</w:t>
            </w:r>
          </w:p>
        </w:tc>
        <w:tc>
          <w:tcPr>
            <w:tcW w:w="527" w:type="pct"/>
            <w:tcBorders>
              <w:top w:val="nil"/>
              <w:left w:val="nil"/>
              <w:bottom w:val="single" w:sz="4" w:space="0" w:color="auto"/>
              <w:right w:val="single" w:sz="4" w:space="0" w:color="auto"/>
            </w:tcBorders>
            <w:shd w:val="clear" w:color="000000" w:fill="FFFFFF"/>
            <w:noWrap/>
            <w:vAlign w:val="center"/>
            <w:hideMark/>
          </w:tcPr>
          <w:p w14:paraId="1E09750A" w14:textId="77777777" w:rsidR="00E7570D" w:rsidRPr="00E7570D" w:rsidRDefault="00E7570D" w:rsidP="00447060">
            <w:pPr>
              <w:jc w:val="center"/>
              <w:rPr>
                <w:rFonts w:cs="Calibri"/>
              </w:rPr>
            </w:pPr>
            <w:r w:rsidRPr="00E7570D">
              <w:rPr>
                <w:rFonts w:cs="Calibri"/>
              </w:rPr>
              <w:t>1.1</w:t>
            </w:r>
          </w:p>
        </w:tc>
        <w:tc>
          <w:tcPr>
            <w:tcW w:w="527" w:type="pct"/>
            <w:tcBorders>
              <w:top w:val="nil"/>
              <w:left w:val="nil"/>
              <w:bottom w:val="single" w:sz="4" w:space="0" w:color="auto"/>
              <w:right w:val="single" w:sz="4" w:space="0" w:color="auto"/>
            </w:tcBorders>
            <w:shd w:val="clear" w:color="000000" w:fill="FFFFFF"/>
            <w:noWrap/>
            <w:vAlign w:val="center"/>
            <w:hideMark/>
          </w:tcPr>
          <w:p w14:paraId="6BDBD274" w14:textId="77777777" w:rsidR="00E7570D" w:rsidRPr="00E7570D" w:rsidRDefault="00E7570D" w:rsidP="00447060">
            <w:pPr>
              <w:jc w:val="center"/>
              <w:rPr>
                <w:rFonts w:cs="Calibri"/>
              </w:rPr>
            </w:pPr>
            <w:r w:rsidRPr="00E7570D">
              <w:rPr>
                <w:rFonts w:cs="Calibri"/>
              </w:rPr>
              <w:t>1.2</w:t>
            </w:r>
          </w:p>
        </w:tc>
      </w:tr>
      <w:tr w:rsidR="00E7570D" w:rsidRPr="00E7570D" w14:paraId="5A68CFF7"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1B9728A7" w14:textId="77777777" w:rsidR="00E7570D" w:rsidRPr="00E7570D" w:rsidRDefault="00E7570D" w:rsidP="00447060">
            <w:pPr>
              <w:spacing w:after="0" w:line="240" w:lineRule="auto"/>
              <w:rPr>
                <w:rFonts w:eastAsia="Times New Roman" w:cs="Calibri"/>
                <w:lang w:eastAsia="it-IT"/>
              </w:rPr>
            </w:pPr>
            <w:r w:rsidRPr="00E7570D">
              <w:rPr>
                <w:rFonts w:eastAsia="Times New Roman" w:cs="Calibri"/>
                <w:lang w:eastAsia="it-IT"/>
              </w:rPr>
              <w:t>Technicians and associate professionals</w:t>
            </w:r>
          </w:p>
        </w:tc>
        <w:tc>
          <w:tcPr>
            <w:tcW w:w="602" w:type="pct"/>
            <w:tcBorders>
              <w:top w:val="nil"/>
              <w:left w:val="nil"/>
              <w:bottom w:val="single" w:sz="4" w:space="0" w:color="auto"/>
              <w:right w:val="single" w:sz="4" w:space="0" w:color="auto"/>
            </w:tcBorders>
            <w:shd w:val="clear" w:color="000000" w:fill="FFFFFF"/>
            <w:noWrap/>
            <w:vAlign w:val="center"/>
            <w:hideMark/>
          </w:tcPr>
          <w:p w14:paraId="10FF6237" w14:textId="77777777" w:rsidR="00E7570D" w:rsidRPr="00E7570D" w:rsidRDefault="00E7570D" w:rsidP="00447060">
            <w:pPr>
              <w:jc w:val="center"/>
              <w:rPr>
                <w:rFonts w:cs="Calibri"/>
              </w:rPr>
            </w:pPr>
            <w:r w:rsidRPr="00E7570D">
              <w:rPr>
                <w:rFonts w:cs="Calibri"/>
              </w:rPr>
              <w:t>1.5</w:t>
            </w:r>
          </w:p>
        </w:tc>
        <w:tc>
          <w:tcPr>
            <w:tcW w:w="526" w:type="pct"/>
            <w:tcBorders>
              <w:top w:val="nil"/>
              <w:left w:val="nil"/>
              <w:bottom w:val="single" w:sz="4" w:space="0" w:color="auto"/>
              <w:right w:val="single" w:sz="4" w:space="0" w:color="auto"/>
            </w:tcBorders>
            <w:shd w:val="clear" w:color="000000" w:fill="FFFFFF"/>
            <w:noWrap/>
            <w:vAlign w:val="center"/>
            <w:hideMark/>
          </w:tcPr>
          <w:p w14:paraId="30679FC3" w14:textId="77777777" w:rsidR="00E7570D" w:rsidRPr="00E7570D" w:rsidRDefault="00E7570D" w:rsidP="00447060">
            <w:pPr>
              <w:jc w:val="center"/>
              <w:rPr>
                <w:rFonts w:cs="Calibri"/>
              </w:rPr>
            </w:pPr>
            <w:r w:rsidRPr="00E7570D">
              <w:rPr>
                <w:rFonts w:cs="Calibri"/>
              </w:rPr>
              <w:t>2.0</w:t>
            </w:r>
          </w:p>
        </w:tc>
        <w:tc>
          <w:tcPr>
            <w:tcW w:w="602" w:type="pct"/>
            <w:tcBorders>
              <w:top w:val="nil"/>
              <w:left w:val="nil"/>
              <w:bottom w:val="single" w:sz="4" w:space="0" w:color="auto"/>
              <w:right w:val="single" w:sz="4" w:space="0" w:color="auto"/>
            </w:tcBorders>
            <w:shd w:val="clear" w:color="000000" w:fill="FFFFFF"/>
            <w:noWrap/>
            <w:vAlign w:val="center"/>
            <w:hideMark/>
          </w:tcPr>
          <w:p w14:paraId="1268D622" w14:textId="77777777" w:rsidR="00E7570D" w:rsidRPr="00E7570D" w:rsidRDefault="00E7570D" w:rsidP="00447060">
            <w:pPr>
              <w:jc w:val="center"/>
              <w:rPr>
                <w:rFonts w:cs="Calibri"/>
              </w:rPr>
            </w:pPr>
            <w:r w:rsidRPr="00E7570D">
              <w:rPr>
                <w:rFonts w:cs="Calibri"/>
              </w:rPr>
              <w:t>2.9</w:t>
            </w:r>
          </w:p>
        </w:tc>
        <w:tc>
          <w:tcPr>
            <w:tcW w:w="526" w:type="pct"/>
            <w:tcBorders>
              <w:top w:val="nil"/>
              <w:left w:val="nil"/>
              <w:bottom w:val="single" w:sz="4" w:space="0" w:color="auto"/>
              <w:right w:val="single" w:sz="4" w:space="0" w:color="auto"/>
            </w:tcBorders>
            <w:shd w:val="clear" w:color="000000" w:fill="FFFFFF"/>
            <w:noWrap/>
            <w:vAlign w:val="center"/>
            <w:hideMark/>
          </w:tcPr>
          <w:p w14:paraId="5AEB851B" w14:textId="77777777" w:rsidR="00E7570D" w:rsidRPr="00E7570D" w:rsidRDefault="00E7570D" w:rsidP="00447060">
            <w:pPr>
              <w:jc w:val="center"/>
              <w:rPr>
                <w:rFonts w:cs="Calibri"/>
              </w:rPr>
            </w:pPr>
            <w:r w:rsidRPr="00E7570D">
              <w:rPr>
                <w:rFonts w:cs="Calibri"/>
              </w:rPr>
              <w:t>1.5</w:t>
            </w:r>
          </w:p>
        </w:tc>
        <w:tc>
          <w:tcPr>
            <w:tcW w:w="527" w:type="pct"/>
            <w:tcBorders>
              <w:top w:val="nil"/>
              <w:left w:val="nil"/>
              <w:bottom w:val="single" w:sz="4" w:space="0" w:color="auto"/>
              <w:right w:val="single" w:sz="4" w:space="0" w:color="auto"/>
            </w:tcBorders>
            <w:shd w:val="clear" w:color="000000" w:fill="FFFFFF"/>
            <w:noWrap/>
            <w:vAlign w:val="center"/>
            <w:hideMark/>
          </w:tcPr>
          <w:p w14:paraId="185E43D6" w14:textId="77777777" w:rsidR="00E7570D" w:rsidRPr="00E7570D" w:rsidRDefault="00E7570D" w:rsidP="00447060">
            <w:pPr>
              <w:jc w:val="center"/>
              <w:rPr>
                <w:rFonts w:cs="Calibri"/>
              </w:rPr>
            </w:pPr>
            <w:r w:rsidRPr="00E7570D">
              <w:rPr>
                <w:rFonts w:cs="Calibri"/>
              </w:rPr>
              <w:t>2.0</w:t>
            </w:r>
          </w:p>
        </w:tc>
        <w:tc>
          <w:tcPr>
            <w:tcW w:w="527" w:type="pct"/>
            <w:tcBorders>
              <w:top w:val="nil"/>
              <w:left w:val="nil"/>
              <w:bottom w:val="single" w:sz="4" w:space="0" w:color="auto"/>
              <w:right w:val="single" w:sz="4" w:space="0" w:color="auto"/>
            </w:tcBorders>
            <w:shd w:val="clear" w:color="000000" w:fill="FFFFFF"/>
            <w:noWrap/>
            <w:vAlign w:val="center"/>
            <w:hideMark/>
          </w:tcPr>
          <w:p w14:paraId="735D3936" w14:textId="77777777" w:rsidR="00E7570D" w:rsidRPr="00E7570D" w:rsidRDefault="00E7570D" w:rsidP="00447060">
            <w:pPr>
              <w:jc w:val="center"/>
              <w:rPr>
                <w:rFonts w:cs="Calibri"/>
              </w:rPr>
            </w:pPr>
            <w:r w:rsidRPr="00E7570D">
              <w:rPr>
                <w:rFonts w:cs="Calibri"/>
              </w:rPr>
              <w:t>2.4</w:t>
            </w:r>
          </w:p>
        </w:tc>
      </w:tr>
      <w:tr w:rsidR="00E7570D" w:rsidRPr="00E7570D" w14:paraId="16F94B15" w14:textId="77777777" w:rsidTr="00E7570D">
        <w:trPr>
          <w:trHeight w:val="510"/>
        </w:trPr>
        <w:tc>
          <w:tcPr>
            <w:tcW w:w="1692" w:type="pct"/>
            <w:tcBorders>
              <w:top w:val="nil"/>
              <w:left w:val="single" w:sz="4" w:space="0" w:color="auto"/>
              <w:bottom w:val="single" w:sz="4" w:space="0" w:color="auto"/>
              <w:right w:val="single" w:sz="4" w:space="0" w:color="auto"/>
            </w:tcBorders>
            <w:shd w:val="clear" w:color="000000" w:fill="FFFFFF"/>
            <w:vAlign w:val="center"/>
            <w:hideMark/>
          </w:tcPr>
          <w:p w14:paraId="01FF209C" w14:textId="77777777" w:rsidR="00E7570D" w:rsidRPr="00E7570D" w:rsidRDefault="00E7570D" w:rsidP="00447060">
            <w:pPr>
              <w:spacing w:after="0" w:line="240" w:lineRule="auto"/>
              <w:rPr>
                <w:rFonts w:eastAsia="Times New Roman" w:cs="Calibri"/>
                <w:b/>
                <w:lang w:eastAsia="it-IT"/>
              </w:rPr>
            </w:pPr>
            <w:r w:rsidRPr="00E7570D">
              <w:rPr>
                <w:rFonts w:eastAsia="Times New Roman" w:cs="Calibri"/>
                <w:b/>
                <w:lang w:eastAsia="it-IT"/>
              </w:rPr>
              <w:t>Total</w:t>
            </w:r>
          </w:p>
        </w:tc>
        <w:tc>
          <w:tcPr>
            <w:tcW w:w="602" w:type="pct"/>
            <w:tcBorders>
              <w:top w:val="nil"/>
              <w:left w:val="nil"/>
              <w:bottom w:val="single" w:sz="4" w:space="0" w:color="auto"/>
              <w:right w:val="single" w:sz="4" w:space="0" w:color="auto"/>
            </w:tcBorders>
            <w:shd w:val="clear" w:color="000000" w:fill="FFFFFF"/>
            <w:noWrap/>
            <w:vAlign w:val="center"/>
            <w:hideMark/>
          </w:tcPr>
          <w:p w14:paraId="3392A709" w14:textId="77777777" w:rsidR="00E7570D" w:rsidRPr="00E7570D" w:rsidRDefault="00E7570D" w:rsidP="00447060">
            <w:pPr>
              <w:jc w:val="center"/>
              <w:rPr>
                <w:rFonts w:cs="Calibri"/>
                <w:b/>
              </w:rPr>
            </w:pPr>
            <w:r w:rsidRPr="00E7570D">
              <w:rPr>
                <w:rFonts w:cs="Calibri"/>
                <w:b/>
              </w:rPr>
              <w:t>1.3</w:t>
            </w:r>
          </w:p>
        </w:tc>
        <w:tc>
          <w:tcPr>
            <w:tcW w:w="526" w:type="pct"/>
            <w:tcBorders>
              <w:top w:val="nil"/>
              <w:left w:val="nil"/>
              <w:bottom w:val="single" w:sz="4" w:space="0" w:color="auto"/>
              <w:right w:val="single" w:sz="4" w:space="0" w:color="auto"/>
            </w:tcBorders>
            <w:shd w:val="clear" w:color="000000" w:fill="FFFFFF"/>
            <w:noWrap/>
            <w:vAlign w:val="center"/>
            <w:hideMark/>
          </w:tcPr>
          <w:p w14:paraId="1C1EDE1D" w14:textId="77777777" w:rsidR="00E7570D" w:rsidRPr="00E7570D" w:rsidRDefault="00E7570D" w:rsidP="00447060">
            <w:pPr>
              <w:jc w:val="center"/>
              <w:rPr>
                <w:rFonts w:cs="Calibri"/>
                <w:b/>
              </w:rPr>
            </w:pPr>
            <w:r w:rsidRPr="00E7570D">
              <w:rPr>
                <w:rFonts w:cs="Calibri"/>
                <w:b/>
              </w:rPr>
              <w:t>1.6</w:t>
            </w:r>
          </w:p>
        </w:tc>
        <w:tc>
          <w:tcPr>
            <w:tcW w:w="602" w:type="pct"/>
            <w:tcBorders>
              <w:top w:val="nil"/>
              <w:left w:val="nil"/>
              <w:bottom w:val="single" w:sz="4" w:space="0" w:color="auto"/>
              <w:right w:val="single" w:sz="4" w:space="0" w:color="auto"/>
            </w:tcBorders>
            <w:shd w:val="clear" w:color="000000" w:fill="FFFFFF"/>
            <w:noWrap/>
            <w:vAlign w:val="center"/>
            <w:hideMark/>
          </w:tcPr>
          <w:p w14:paraId="673BC0D8" w14:textId="77777777" w:rsidR="00E7570D" w:rsidRPr="00E7570D" w:rsidRDefault="00E7570D" w:rsidP="00447060">
            <w:pPr>
              <w:jc w:val="center"/>
              <w:rPr>
                <w:rFonts w:cs="Calibri"/>
                <w:b/>
              </w:rPr>
            </w:pPr>
            <w:r w:rsidRPr="00E7570D">
              <w:rPr>
                <w:rFonts w:cs="Calibri"/>
                <w:b/>
              </w:rPr>
              <w:t>2.5</w:t>
            </w:r>
          </w:p>
        </w:tc>
        <w:tc>
          <w:tcPr>
            <w:tcW w:w="526" w:type="pct"/>
            <w:tcBorders>
              <w:top w:val="nil"/>
              <w:left w:val="nil"/>
              <w:bottom w:val="single" w:sz="4" w:space="0" w:color="auto"/>
              <w:right w:val="single" w:sz="4" w:space="0" w:color="auto"/>
            </w:tcBorders>
            <w:shd w:val="clear" w:color="000000" w:fill="FFFFFF"/>
            <w:noWrap/>
            <w:vAlign w:val="center"/>
            <w:hideMark/>
          </w:tcPr>
          <w:p w14:paraId="7A621527" w14:textId="77777777" w:rsidR="00E7570D" w:rsidRPr="00E7570D" w:rsidRDefault="00E7570D" w:rsidP="00447060">
            <w:pPr>
              <w:jc w:val="center"/>
              <w:rPr>
                <w:rFonts w:cs="Calibri"/>
                <w:b/>
              </w:rPr>
            </w:pPr>
            <w:r w:rsidRPr="00E7570D">
              <w:rPr>
                <w:rFonts w:cs="Calibri"/>
                <w:b/>
              </w:rPr>
              <w:t>1.4</w:t>
            </w:r>
          </w:p>
        </w:tc>
        <w:tc>
          <w:tcPr>
            <w:tcW w:w="527" w:type="pct"/>
            <w:tcBorders>
              <w:top w:val="nil"/>
              <w:left w:val="nil"/>
              <w:bottom w:val="single" w:sz="4" w:space="0" w:color="auto"/>
              <w:right w:val="single" w:sz="4" w:space="0" w:color="auto"/>
            </w:tcBorders>
            <w:shd w:val="clear" w:color="000000" w:fill="FFFFFF"/>
            <w:noWrap/>
            <w:vAlign w:val="center"/>
            <w:hideMark/>
          </w:tcPr>
          <w:p w14:paraId="1FD26E95" w14:textId="77777777" w:rsidR="00E7570D" w:rsidRPr="00E7570D" w:rsidRDefault="00E7570D" w:rsidP="00447060">
            <w:pPr>
              <w:jc w:val="center"/>
              <w:rPr>
                <w:rFonts w:cs="Calibri"/>
                <w:b/>
              </w:rPr>
            </w:pPr>
            <w:r w:rsidRPr="00E7570D">
              <w:rPr>
                <w:rFonts w:cs="Calibri"/>
                <w:b/>
              </w:rPr>
              <w:t>1.8</w:t>
            </w:r>
          </w:p>
        </w:tc>
        <w:tc>
          <w:tcPr>
            <w:tcW w:w="527" w:type="pct"/>
            <w:tcBorders>
              <w:top w:val="nil"/>
              <w:left w:val="nil"/>
              <w:bottom w:val="single" w:sz="4" w:space="0" w:color="auto"/>
              <w:right w:val="single" w:sz="4" w:space="0" w:color="auto"/>
            </w:tcBorders>
            <w:shd w:val="clear" w:color="000000" w:fill="FFFFFF"/>
            <w:noWrap/>
            <w:vAlign w:val="center"/>
            <w:hideMark/>
          </w:tcPr>
          <w:p w14:paraId="66E915E1" w14:textId="77777777" w:rsidR="00E7570D" w:rsidRPr="00E7570D" w:rsidRDefault="00E7570D" w:rsidP="00447060">
            <w:pPr>
              <w:jc w:val="center"/>
              <w:rPr>
                <w:rFonts w:cs="Calibri"/>
                <w:b/>
              </w:rPr>
            </w:pPr>
            <w:r w:rsidRPr="00E7570D">
              <w:rPr>
                <w:rFonts w:cs="Calibri"/>
                <w:b/>
              </w:rPr>
              <w:t>2.2</w:t>
            </w:r>
          </w:p>
        </w:tc>
      </w:tr>
    </w:tbl>
    <w:p w14:paraId="470F8738" w14:textId="090BE6CB" w:rsidR="00E7570D" w:rsidRDefault="00E7570D" w:rsidP="00D0586C">
      <w:pPr>
        <w:jc w:val="both"/>
      </w:pPr>
    </w:p>
    <w:p w14:paraId="28A1AAE7" w14:textId="6334276C" w:rsidR="00E7570D" w:rsidRDefault="00E7570D" w:rsidP="00E7570D">
      <w:pPr>
        <w:pStyle w:val="Beskrivning"/>
      </w:pPr>
      <w:bookmarkStart w:id="646" w:name="_Ref51220641"/>
      <w:bookmarkStart w:id="647" w:name="_Toc51312475"/>
      <w:r>
        <w:t xml:space="preserve">Table </w:t>
      </w:r>
      <w:r w:rsidR="00B10991">
        <w:fldChar w:fldCharType="begin"/>
      </w:r>
      <w:r w:rsidR="00B10991">
        <w:instrText xml:space="preserve"> SEQ Table \* ARABIC </w:instrText>
      </w:r>
      <w:r w:rsidR="00B10991">
        <w:fldChar w:fldCharType="separate"/>
      </w:r>
      <w:r w:rsidR="00355D35">
        <w:rPr>
          <w:noProof/>
        </w:rPr>
        <w:t>6</w:t>
      </w:r>
      <w:r w:rsidR="00B10991">
        <w:rPr>
          <w:noProof/>
        </w:rPr>
        <w:fldChar w:fldCharType="end"/>
      </w:r>
      <w:bookmarkEnd w:id="646"/>
      <w:r>
        <w:t xml:space="preserve">: </w:t>
      </w:r>
      <w:r w:rsidRPr="00834FFC">
        <w:t>Italian OJAs quarterly rate by Isco level 1</w:t>
      </w:r>
      <w:bookmarkEnd w:id="647"/>
    </w:p>
    <w:p w14:paraId="0A094C9B" w14:textId="5A1B9D57" w:rsidR="00013389" w:rsidRDefault="00013389" w:rsidP="00013389">
      <w:pPr>
        <w:jc w:val="both"/>
      </w:pPr>
      <w:r w:rsidRPr="00013389">
        <w:lastRenderedPageBreak/>
        <w:t>Differences in percentage points of the OJA rate by professional figure compared to the same period of the previous year have been calculated, only for the third and fourth quarter of 2019  (</w:t>
      </w:r>
      <w:r w:rsidR="00CB7C9F">
        <w:fldChar w:fldCharType="begin"/>
      </w:r>
      <w:r w:rsidR="00CB7C9F">
        <w:instrText xml:space="preserve"> REF _Ref51220772 \h </w:instrText>
      </w:r>
      <w:r w:rsidR="00CB7C9F">
        <w:fldChar w:fldCharType="separate"/>
      </w:r>
      <w:r w:rsidR="00CB7C9F">
        <w:t xml:space="preserve">Table </w:t>
      </w:r>
      <w:r w:rsidR="00CB7C9F">
        <w:rPr>
          <w:noProof/>
        </w:rPr>
        <w:t>7</w:t>
      </w:r>
      <w:r w:rsidR="00CB7C9F">
        <w:fldChar w:fldCharType="end"/>
      </w:r>
      <w:r w:rsidRPr="00013389">
        <w:t>), due to the very short period available. These differences are of particular interest describing changes over time of the characteristic of labour demand in terms of profession required. Both in the third and fourth quarter 2019, online job vacant positions for Managers and Professionals increase significantly.</w:t>
      </w:r>
    </w:p>
    <w:tbl>
      <w:tblPr>
        <w:tblW w:w="9120" w:type="dxa"/>
        <w:tblCellMar>
          <w:left w:w="70" w:type="dxa"/>
          <w:right w:w="70" w:type="dxa"/>
        </w:tblCellMar>
        <w:tblLook w:val="04A0" w:firstRow="1" w:lastRow="0" w:firstColumn="1" w:lastColumn="0" w:noHBand="0" w:noVBand="1"/>
      </w:tblPr>
      <w:tblGrid>
        <w:gridCol w:w="5980"/>
        <w:gridCol w:w="1720"/>
        <w:gridCol w:w="1420"/>
      </w:tblGrid>
      <w:tr w:rsidR="00013389" w:rsidRPr="00013389" w14:paraId="1A9AE0B5" w14:textId="77777777" w:rsidTr="00447060">
        <w:trPr>
          <w:trHeight w:val="630"/>
        </w:trPr>
        <w:tc>
          <w:tcPr>
            <w:tcW w:w="59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A8C79CC" w14:textId="77777777" w:rsidR="00013389" w:rsidRPr="00013389" w:rsidRDefault="00013389" w:rsidP="00447060">
            <w:pPr>
              <w:jc w:val="both"/>
              <w:rPr>
                <w:rFonts w:ascii="Segoe UI" w:hAnsi="Segoe UI" w:cs="Segoe UI"/>
                <w:b/>
                <w:sz w:val="21"/>
                <w:szCs w:val="21"/>
                <w:lang w:val="en-US"/>
              </w:rPr>
            </w:pPr>
            <w:r w:rsidRPr="00013389">
              <w:rPr>
                <w:rFonts w:ascii="Segoe UI" w:hAnsi="Segoe UI" w:cs="Segoe UI"/>
                <w:b/>
                <w:sz w:val="21"/>
                <w:szCs w:val="21"/>
                <w:lang w:val="en-US"/>
              </w:rPr>
              <w:t>Isco level 1</w:t>
            </w:r>
          </w:p>
        </w:tc>
        <w:tc>
          <w:tcPr>
            <w:tcW w:w="172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A294AFE" w14:textId="77777777" w:rsidR="00013389" w:rsidRPr="00013389" w:rsidRDefault="00013389" w:rsidP="00447060">
            <w:pPr>
              <w:spacing w:after="0"/>
              <w:jc w:val="center"/>
              <w:rPr>
                <w:rFonts w:ascii="Segoe UI" w:hAnsi="Segoe UI" w:cs="Segoe UI"/>
                <w:b/>
                <w:sz w:val="21"/>
                <w:szCs w:val="21"/>
                <w:lang w:val="en-US"/>
              </w:rPr>
            </w:pPr>
            <w:r w:rsidRPr="00013389">
              <w:rPr>
                <w:rFonts w:ascii="Segoe UI" w:hAnsi="Segoe UI" w:cs="Segoe UI"/>
                <w:b/>
                <w:sz w:val="21"/>
                <w:szCs w:val="21"/>
                <w:u w:val="single"/>
                <w:lang w:val="en-US"/>
              </w:rPr>
              <w:t>Q32019</w:t>
            </w:r>
            <w:r w:rsidRPr="00013389">
              <w:rPr>
                <w:rFonts w:ascii="Segoe UI" w:hAnsi="Segoe UI" w:cs="Segoe UI"/>
                <w:b/>
                <w:sz w:val="21"/>
                <w:szCs w:val="21"/>
                <w:u w:val="single"/>
                <w:lang w:val="en-US"/>
              </w:rPr>
              <w:br/>
            </w:r>
            <w:r w:rsidRPr="00013389">
              <w:rPr>
                <w:rFonts w:ascii="Segoe UI" w:hAnsi="Segoe UI" w:cs="Segoe UI"/>
                <w:b/>
                <w:sz w:val="21"/>
                <w:szCs w:val="21"/>
                <w:lang w:val="en-US"/>
              </w:rPr>
              <w:t>Q32018</w:t>
            </w:r>
          </w:p>
        </w:tc>
        <w:tc>
          <w:tcPr>
            <w:tcW w:w="142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D2EE1D7" w14:textId="77777777" w:rsidR="00013389" w:rsidRPr="00013389" w:rsidRDefault="00013389" w:rsidP="00447060">
            <w:pPr>
              <w:spacing w:after="0"/>
              <w:jc w:val="center"/>
              <w:rPr>
                <w:rFonts w:ascii="Segoe UI" w:hAnsi="Segoe UI" w:cs="Segoe UI"/>
                <w:b/>
                <w:sz w:val="21"/>
                <w:szCs w:val="21"/>
                <w:lang w:val="en-US"/>
              </w:rPr>
            </w:pPr>
            <w:r w:rsidRPr="00013389">
              <w:rPr>
                <w:rFonts w:ascii="Segoe UI" w:hAnsi="Segoe UI" w:cs="Segoe UI"/>
                <w:b/>
                <w:sz w:val="21"/>
                <w:szCs w:val="21"/>
                <w:u w:val="single"/>
                <w:lang w:val="en-US"/>
              </w:rPr>
              <w:t>Q42019</w:t>
            </w:r>
            <w:r w:rsidRPr="00013389">
              <w:rPr>
                <w:rFonts w:ascii="Segoe UI" w:hAnsi="Segoe UI" w:cs="Segoe UI"/>
                <w:b/>
                <w:sz w:val="21"/>
                <w:szCs w:val="21"/>
                <w:u w:val="single"/>
                <w:lang w:val="en-US"/>
              </w:rPr>
              <w:br/>
            </w:r>
            <w:r w:rsidRPr="00013389">
              <w:rPr>
                <w:rFonts w:ascii="Segoe UI" w:hAnsi="Segoe UI" w:cs="Segoe UI"/>
                <w:b/>
                <w:sz w:val="21"/>
                <w:szCs w:val="21"/>
                <w:lang w:val="en-US"/>
              </w:rPr>
              <w:t>Q42018</w:t>
            </w:r>
          </w:p>
        </w:tc>
      </w:tr>
      <w:tr w:rsidR="00013389" w:rsidRPr="00013389" w14:paraId="4C2202B8"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42AB2CF0"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Clerical support workers</w:t>
            </w:r>
          </w:p>
        </w:tc>
        <w:tc>
          <w:tcPr>
            <w:tcW w:w="1720" w:type="dxa"/>
            <w:tcBorders>
              <w:top w:val="nil"/>
              <w:left w:val="nil"/>
              <w:bottom w:val="single" w:sz="4" w:space="0" w:color="auto"/>
              <w:right w:val="single" w:sz="4" w:space="0" w:color="auto"/>
            </w:tcBorders>
            <w:shd w:val="clear" w:color="000000" w:fill="FFFFFF"/>
            <w:noWrap/>
            <w:vAlign w:val="bottom"/>
            <w:hideMark/>
          </w:tcPr>
          <w:p w14:paraId="3BE7BAF8" w14:textId="77777777" w:rsidR="00013389" w:rsidRPr="00013389" w:rsidRDefault="00013389" w:rsidP="00447060">
            <w:pPr>
              <w:jc w:val="center"/>
              <w:rPr>
                <w:rFonts w:cs="Calibri"/>
              </w:rPr>
            </w:pPr>
            <w:r w:rsidRPr="00013389">
              <w:rPr>
                <w:rFonts w:cs="Calibri"/>
              </w:rPr>
              <w:t>0.3</w:t>
            </w:r>
          </w:p>
        </w:tc>
        <w:tc>
          <w:tcPr>
            <w:tcW w:w="1420" w:type="dxa"/>
            <w:tcBorders>
              <w:top w:val="nil"/>
              <w:left w:val="nil"/>
              <w:bottom w:val="single" w:sz="4" w:space="0" w:color="auto"/>
              <w:right w:val="single" w:sz="4" w:space="0" w:color="auto"/>
            </w:tcBorders>
            <w:shd w:val="clear" w:color="000000" w:fill="FFFFFF"/>
            <w:noWrap/>
            <w:vAlign w:val="bottom"/>
            <w:hideMark/>
          </w:tcPr>
          <w:p w14:paraId="43FC9662" w14:textId="77777777" w:rsidR="00013389" w:rsidRPr="00013389" w:rsidRDefault="00013389" w:rsidP="00447060">
            <w:pPr>
              <w:jc w:val="center"/>
              <w:rPr>
                <w:rFonts w:cs="Calibri"/>
              </w:rPr>
            </w:pPr>
            <w:r w:rsidRPr="00013389">
              <w:rPr>
                <w:rFonts w:cs="Calibri"/>
              </w:rPr>
              <w:t>0.5</w:t>
            </w:r>
          </w:p>
        </w:tc>
      </w:tr>
      <w:tr w:rsidR="00013389" w:rsidRPr="00013389" w14:paraId="1625D8B5"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4FCF33DF"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Craft and related trades workers</w:t>
            </w:r>
          </w:p>
        </w:tc>
        <w:tc>
          <w:tcPr>
            <w:tcW w:w="1720" w:type="dxa"/>
            <w:tcBorders>
              <w:top w:val="nil"/>
              <w:left w:val="nil"/>
              <w:bottom w:val="single" w:sz="4" w:space="0" w:color="auto"/>
              <w:right w:val="single" w:sz="4" w:space="0" w:color="auto"/>
            </w:tcBorders>
            <w:shd w:val="clear" w:color="000000" w:fill="FFFFFF"/>
            <w:noWrap/>
            <w:vAlign w:val="bottom"/>
            <w:hideMark/>
          </w:tcPr>
          <w:p w14:paraId="5B05C27C" w14:textId="77777777" w:rsidR="00013389" w:rsidRPr="00013389" w:rsidRDefault="00013389" w:rsidP="00447060">
            <w:pPr>
              <w:jc w:val="center"/>
              <w:rPr>
                <w:rFonts w:cs="Calibri"/>
              </w:rPr>
            </w:pPr>
            <w:r w:rsidRPr="00013389">
              <w:rPr>
                <w:rFonts w:cs="Calibri"/>
              </w:rPr>
              <w:t>0.3</w:t>
            </w:r>
          </w:p>
        </w:tc>
        <w:tc>
          <w:tcPr>
            <w:tcW w:w="1420" w:type="dxa"/>
            <w:tcBorders>
              <w:top w:val="nil"/>
              <w:left w:val="nil"/>
              <w:bottom w:val="single" w:sz="4" w:space="0" w:color="auto"/>
              <w:right w:val="single" w:sz="4" w:space="0" w:color="auto"/>
            </w:tcBorders>
            <w:shd w:val="clear" w:color="000000" w:fill="FFFFFF"/>
            <w:noWrap/>
            <w:vAlign w:val="bottom"/>
            <w:hideMark/>
          </w:tcPr>
          <w:p w14:paraId="0702EC09" w14:textId="77777777" w:rsidR="00013389" w:rsidRPr="00013389" w:rsidRDefault="00013389" w:rsidP="00447060">
            <w:pPr>
              <w:jc w:val="center"/>
              <w:rPr>
                <w:rFonts w:cs="Calibri"/>
              </w:rPr>
            </w:pPr>
            <w:r w:rsidRPr="00013389">
              <w:rPr>
                <w:rFonts w:cs="Calibri"/>
              </w:rPr>
              <w:t>0.2</w:t>
            </w:r>
          </w:p>
        </w:tc>
      </w:tr>
      <w:tr w:rsidR="00013389" w:rsidRPr="00013389" w14:paraId="4C253D3A"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44F75D83"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Elementary occupations</w:t>
            </w:r>
          </w:p>
        </w:tc>
        <w:tc>
          <w:tcPr>
            <w:tcW w:w="1720" w:type="dxa"/>
            <w:tcBorders>
              <w:top w:val="nil"/>
              <w:left w:val="nil"/>
              <w:bottom w:val="single" w:sz="4" w:space="0" w:color="auto"/>
              <w:right w:val="single" w:sz="4" w:space="0" w:color="auto"/>
            </w:tcBorders>
            <w:shd w:val="clear" w:color="000000" w:fill="FFFFFF"/>
            <w:noWrap/>
            <w:vAlign w:val="bottom"/>
            <w:hideMark/>
          </w:tcPr>
          <w:p w14:paraId="60CB488C" w14:textId="77777777" w:rsidR="00013389" w:rsidRPr="00013389" w:rsidRDefault="00013389" w:rsidP="00447060">
            <w:pPr>
              <w:jc w:val="center"/>
              <w:rPr>
                <w:rFonts w:cs="Calibri"/>
              </w:rPr>
            </w:pPr>
            <w:r w:rsidRPr="00013389">
              <w:rPr>
                <w:rFonts w:cs="Calibri"/>
              </w:rPr>
              <w:t>0.3</w:t>
            </w:r>
          </w:p>
        </w:tc>
        <w:tc>
          <w:tcPr>
            <w:tcW w:w="1420" w:type="dxa"/>
            <w:tcBorders>
              <w:top w:val="nil"/>
              <w:left w:val="nil"/>
              <w:bottom w:val="single" w:sz="4" w:space="0" w:color="auto"/>
              <w:right w:val="single" w:sz="4" w:space="0" w:color="auto"/>
            </w:tcBorders>
            <w:shd w:val="clear" w:color="000000" w:fill="FFFFFF"/>
            <w:noWrap/>
            <w:vAlign w:val="bottom"/>
            <w:hideMark/>
          </w:tcPr>
          <w:p w14:paraId="71AB1A84" w14:textId="77777777" w:rsidR="00013389" w:rsidRPr="00013389" w:rsidRDefault="00013389" w:rsidP="00447060">
            <w:pPr>
              <w:jc w:val="center"/>
              <w:rPr>
                <w:rFonts w:cs="Calibri"/>
              </w:rPr>
            </w:pPr>
            <w:r w:rsidRPr="00013389">
              <w:rPr>
                <w:rFonts w:cs="Calibri"/>
              </w:rPr>
              <w:t>0.4</w:t>
            </w:r>
          </w:p>
        </w:tc>
      </w:tr>
      <w:tr w:rsidR="00013389" w:rsidRPr="00013389" w14:paraId="6DE15F8E"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4BAABCE6"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Managers</w:t>
            </w:r>
          </w:p>
        </w:tc>
        <w:tc>
          <w:tcPr>
            <w:tcW w:w="1720" w:type="dxa"/>
            <w:tcBorders>
              <w:top w:val="nil"/>
              <w:left w:val="nil"/>
              <w:bottom w:val="single" w:sz="4" w:space="0" w:color="auto"/>
              <w:right w:val="single" w:sz="4" w:space="0" w:color="auto"/>
            </w:tcBorders>
            <w:shd w:val="clear" w:color="000000" w:fill="FFFFFF"/>
            <w:noWrap/>
            <w:vAlign w:val="bottom"/>
            <w:hideMark/>
          </w:tcPr>
          <w:p w14:paraId="701DB3CB" w14:textId="77777777" w:rsidR="00013389" w:rsidRPr="00013389" w:rsidRDefault="00013389" w:rsidP="00447060">
            <w:pPr>
              <w:jc w:val="center"/>
              <w:rPr>
                <w:rFonts w:cs="Calibri"/>
              </w:rPr>
            </w:pPr>
            <w:r w:rsidRPr="00013389">
              <w:rPr>
                <w:rFonts w:cs="Calibri"/>
              </w:rPr>
              <w:t>1.6</w:t>
            </w:r>
          </w:p>
        </w:tc>
        <w:tc>
          <w:tcPr>
            <w:tcW w:w="1420" w:type="dxa"/>
            <w:tcBorders>
              <w:top w:val="nil"/>
              <w:left w:val="nil"/>
              <w:bottom w:val="single" w:sz="4" w:space="0" w:color="auto"/>
              <w:right w:val="single" w:sz="4" w:space="0" w:color="auto"/>
            </w:tcBorders>
            <w:shd w:val="clear" w:color="000000" w:fill="FFFFFF"/>
            <w:noWrap/>
            <w:vAlign w:val="bottom"/>
            <w:hideMark/>
          </w:tcPr>
          <w:p w14:paraId="3E8776B2" w14:textId="77777777" w:rsidR="00013389" w:rsidRPr="00013389" w:rsidRDefault="00013389" w:rsidP="00447060">
            <w:pPr>
              <w:jc w:val="center"/>
              <w:rPr>
                <w:rFonts w:cs="Calibri"/>
              </w:rPr>
            </w:pPr>
            <w:r w:rsidRPr="00013389">
              <w:rPr>
                <w:rFonts w:cs="Calibri"/>
              </w:rPr>
              <w:t>2.1</w:t>
            </w:r>
          </w:p>
        </w:tc>
      </w:tr>
      <w:tr w:rsidR="00013389" w:rsidRPr="00013389" w14:paraId="37F29C88"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7A1BC311"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Plant and machine operators, and assemblers</w:t>
            </w:r>
          </w:p>
        </w:tc>
        <w:tc>
          <w:tcPr>
            <w:tcW w:w="1720" w:type="dxa"/>
            <w:tcBorders>
              <w:top w:val="nil"/>
              <w:left w:val="nil"/>
              <w:bottom w:val="single" w:sz="4" w:space="0" w:color="auto"/>
              <w:right w:val="single" w:sz="4" w:space="0" w:color="auto"/>
            </w:tcBorders>
            <w:shd w:val="clear" w:color="000000" w:fill="FFFFFF"/>
            <w:noWrap/>
            <w:vAlign w:val="bottom"/>
            <w:hideMark/>
          </w:tcPr>
          <w:p w14:paraId="16176661" w14:textId="77777777" w:rsidR="00013389" w:rsidRPr="00013389" w:rsidRDefault="00013389" w:rsidP="00447060">
            <w:pPr>
              <w:jc w:val="center"/>
              <w:rPr>
                <w:rFonts w:cs="Calibri"/>
              </w:rPr>
            </w:pPr>
            <w:r w:rsidRPr="00013389">
              <w:rPr>
                <w:rFonts w:cs="Calibri"/>
              </w:rPr>
              <w:t>0.1</w:t>
            </w:r>
          </w:p>
        </w:tc>
        <w:tc>
          <w:tcPr>
            <w:tcW w:w="1420" w:type="dxa"/>
            <w:tcBorders>
              <w:top w:val="nil"/>
              <w:left w:val="nil"/>
              <w:bottom w:val="single" w:sz="4" w:space="0" w:color="auto"/>
              <w:right w:val="single" w:sz="4" w:space="0" w:color="auto"/>
            </w:tcBorders>
            <w:shd w:val="clear" w:color="000000" w:fill="FFFFFF"/>
            <w:noWrap/>
            <w:vAlign w:val="bottom"/>
            <w:hideMark/>
          </w:tcPr>
          <w:p w14:paraId="1ABF4CD1" w14:textId="77777777" w:rsidR="00013389" w:rsidRPr="00013389" w:rsidRDefault="00013389" w:rsidP="00447060">
            <w:pPr>
              <w:jc w:val="center"/>
              <w:rPr>
                <w:rFonts w:cs="Calibri"/>
              </w:rPr>
            </w:pPr>
            <w:r w:rsidRPr="00013389">
              <w:rPr>
                <w:rFonts w:cs="Calibri"/>
              </w:rPr>
              <w:t>0.1</w:t>
            </w:r>
          </w:p>
        </w:tc>
      </w:tr>
      <w:tr w:rsidR="00013389" w:rsidRPr="00013389" w14:paraId="45E3D5CE"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noWrap/>
            <w:vAlign w:val="center"/>
            <w:hideMark/>
          </w:tcPr>
          <w:p w14:paraId="716BE67E"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Professionals</w:t>
            </w:r>
          </w:p>
        </w:tc>
        <w:tc>
          <w:tcPr>
            <w:tcW w:w="1720" w:type="dxa"/>
            <w:tcBorders>
              <w:top w:val="nil"/>
              <w:left w:val="nil"/>
              <w:bottom w:val="single" w:sz="4" w:space="0" w:color="auto"/>
              <w:right w:val="single" w:sz="4" w:space="0" w:color="auto"/>
            </w:tcBorders>
            <w:shd w:val="clear" w:color="000000" w:fill="FFFFFF"/>
            <w:noWrap/>
            <w:vAlign w:val="bottom"/>
            <w:hideMark/>
          </w:tcPr>
          <w:p w14:paraId="53766EDA" w14:textId="77777777" w:rsidR="00013389" w:rsidRPr="00013389" w:rsidRDefault="00013389" w:rsidP="00447060">
            <w:pPr>
              <w:jc w:val="center"/>
              <w:rPr>
                <w:rFonts w:cs="Calibri"/>
              </w:rPr>
            </w:pPr>
            <w:r w:rsidRPr="00013389">
              <w:rPr>
                <w:rFonts w:cs="Calibri"/>
              </w:rPr>
              <w:t>1.2</w:t>
            </w:r>
          </w:p>
        </w:tc>
        <w:tc>
          <w:tcPr>
            <w:tcW w:w="1420" w:type="dxa"/>
            <w:tcBorders>
              <w:top w:val="nil"/>
              <w:left w:val="nil"/>
              <w:bottom w:val="single" w:sz="4" w:space="0" w:color="auto"/>
              <w:right w:val="single" w:sz="4" w:space="0" w:color="auto"/>
            </w:tcBorders>
            <w:shd w:val="clear" w:color="000000" w:fill="FFFFFF"/>
            <w:noWrap/>
            <w:vAlign w:val="bottom"/>
            <w:hideMark/>
          </w:tcPr>
          <w:p w14:paraId="01877D70" w14:textId="77777777" w:rsidR="00013389" w:rsidRPr="00013389" w:rsidRDefault="00013389" w:rsidP="00447060">
            <w:pPr>
              <w:jc w:val="center"/>
              <w:rPr>
                <w:rFonts w:cs="Calibri"/>
              </w:rPr>
            </w:pPr>
            <w:r w:rsidRPr="00013389">
              <w:rPr>
                <w:rFonts w:cs="Calibri"/>
              </w:rPr>
              <w:t>1.5</w:t>
            </w:r>
          </w:p>
        </w:tc>
      </w:tr>
      <w:tr w:rsidR="00013389" w:rsidRPr="00013389" w14:paraId="241F1E9E" w14:textId="77777777" w:rsidTr="00447060">
        <w:trPr>
          <w:trHeight w:val="509"/>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508E0871"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Service and sales workers</w:t>
            </w:r>
          </w:p>
        </w:tc>
        <w:tc>
          <w:tcPr>
            <w:tcW w:w="1720" w:type="dxa"/>
            <w:tcBorders>
              <w:top w:val="nil"/>
              <w:left w:val="nil"/>
              <w:bottom w:val="single" w:sz="4" w:space="0" w:color="auto"/>
              <w:right w:val="single" w:sz="4" w:space="0" w:color="auto"/>
            </w:tcBorders>
            <w:shd w:val="clear" w:color="000000" w:fill="FFFFFF"/>
            <w:noWrap/>
            <w:vAlign w:val="bottom"/>
            <w:hideMark/>
          </w:tcPr>
          <w:p w14:paraId="73E6BCBA" w14:textId="77777777" w:rsidR="00013389" w:rsidRPr="00013389" w:rsidRDefault="00013389" w:rsidP="00447060">
            <w:pPr>
              <w:jc w:val="center"/>
              <w:rPr>
                <w:rFonts w:cs="Calibri"/>
              </w:rPr>
            </w:pPr>
            <w:r w:rsidRPr="00013389">
              <w:rPr>
                <w:rFonts w:cs="Calibri"/>
              </w:rPr>
              <w:t>0.1</w:t>
            </w:r>
          </w:p>
        </w:tc>
        <w:tc>
          <w:tcPr>
            <w:tcW w:w="1420" w:type="dxa"/>
            <w:tcBorders>
              <w:top w:val="nil"/>
              <w:left w:val="nil"/>
              <w:bottom w:val="single" w:sz="4" w:space="0" w:color="auto"/>
              <w:right w:val="single" w:sz="4" w:space="0" w:color="auto"/>
            </w:tcBorders>
            <w:shd w:val="clear" w:color="000000" w:fill="FFFFFF"/>
            <w:noWrap/>
            <w:vAlign w:val="bottom"/>
            <w:hideMark/>
          </w:tcPr>
          <w:p w14:paraId="75E31810" w14:textId="77777777" w:rsidR="00013389" w:rsidRPr="00013389" w:rsidRDefault="00013389" w:rsidP="00447060">
            <w:pPr>
              <w:jc w:val="center"/>
              <w:rPr>
                <w:rFonts w:cs="Calibri"/>
              </w:rPr>
            </w:pPr>
            <w:r w:rsidRPr="00013389">
              <w:rPr>
                <w:rFonts w:cs="Calibri"/>
              </w:rPr>
              <w:t>0.2</w:t>
            </w:r>
          </w:p>
        </w:tc>
      </w:tr>
      <w:tr w:rsidR="00013389" w:rsidRPr="00013389" w14:paraId="7DA2771D" w14:textId="77777777" w:rsidTr="00447060">
        <w:trPr>
          <w:trHeight w:val="284"/>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58E6502A" w14:textId="77777777" w:rsidR="00013389" w:rsidRPr="00013389" w:rsidRDefault="00013389" w:rsidP="00447060">
            <w:pPr>
              <w:spacing w:after="0" w:line="240" w:lineRule="auto"/>
              <w:rPr>
                <w:rFonts w:eastAsia="Times New Roman" w:cs="Calibri"/>
                <w:lang w:eastAsia="it-IT"/>
              </w:rPr>
            </w:pPr>
            <w:r w:rsidRPr="00013389">
              <w:rPr>
                <w:rFonts w:eastAsia="Times New Roman" w:cs="Calibri"/>
                <w:lang w:eastAsia="it-IT"/>
              </w:rPr>
              <w:t>Technicians and associate professionals</w:t>
            </w:r>
          </w:p>
        </w:tc>
        <w:tc>
          <w:tcPr>
            <w:tcW w:w="1720" w:type="dxa"/>
            <w:tcBorders>
              <w:top w:val="nil"/>
              <w:left w:val="nil"/>
              <w:bottom w:val="single" w:sz="4" w:space="0" w:color="auto"/>
              <w:right w:val="single" w:sz="4" w:space="0" w:color="auto"/>
            </w:tcBorders>
            <w:shd w:val="clear" w:color="000000" w:fill="FFFFFF"/>
            <w:noWrap/>
            <w:vAlign w:val="bottom"/>
            <w:hideMark/>
          </w:tcPr>
          <w:p w14:paraId="169E4103" w14:textId="77777777" w:rsidR="00013389" w:rsidRPr="00013389" w:rsidRDefault="00013389" w:rsidP="00447060">
            <w:pPr>
              <w:jc w:val="center"/>
              <w:rPr>
                <w:rFonts w:cs="Calibri"/>
              </w:rPr>
            </w:pPr>
            <w:r w:rsidRPr="00013389">
              <w:rPr>
                <w:rFonts w:cs="Calibri"/>
              </w:rPr>
              <w:t>0.5</w:t>
            </w:r>
          </w:p>
        </w:tc>
        <w:tc>
          <w:tcPr>
            <w:tcW w:w="1420" w:type="dxa"/>
            <w:tcBorders>
              <w:top w:val="nil"/>
              <w:left w:val="nil"/>
              <w:bottom w:val="single" w:sz="4" w:space="0" w:color="auto"/>
              <w:right w:val="single" w:sz="4" w:space="0" w:color="auto"/>
            </w:tcBorders>
            <w:shd w:val="clear" w:color="000000" w:fill="FFFFFF"/>
            <w:noWrap/>
            <w:vAlign w:val="bottom"/>
            <w:hideMark/>
          </w:tcPr>
          <w:p w14:paraId="5030DD31" w14:textId="77777777" w:rsidR="00013389" w:rsidRPr="00013389" w:rsidRDefault="00013389" w:rsidP="00447060">
            <w:pPr>
              <w:jc w:val="center"/>
              <w:rPr>
                <w:rFonts w:cs="Calibri"/>
              </w:rPr>
            </w:pPr>
            <w:r w:rsidRPr="00013389">
              <w:rPr>
                <w:rFonts w:cs="Calibri"/>
              </w:rPr>
              <w:t>0.4</w:t>
            </w:r>
          </w:p>
        </w:tc>
      </w:tr>
      <w:tr w:rsidR="00013389" w:rsidRPr="00013389" w14:paraId="4E914A23" w14:textId="77777777" w:rsidTr="00447060">
        <w:trPr>
          <w:trHeight w:val="375"/>
        </w:trPr>
        <w:tc>
          <w:tcPr>
            <w:tcW w:w="5980" w:type="dxa"/>
            <w:tcBorders>
              <w:top w:val="nil"/>
              <w:left w:val="single" w:sz="4" w:space="0" w:color="auto"/>
              <w:bottom w:val="single" w:sz="4" w:space="0" w:color="auto"/>
              <w:right w:val="single" w:sz="4" w:space="0" w:color="auto"/>
            </w:tcBorders>
            <w:shd w:val="clear" w:color="000000" w:fill="FFFFFF"/>
            <w:vAlign w:val="center"/>
            <w:hideMark/>
          </w:tcPr>
          <w:p w14:paraId="5CC09D54" w14:textId="77777777" w:rsidR="00013389" w:rsidRPr="00013389" w:rsidRDefault="00013389" w:rsidP="00447060">
            <w:pPr>
              <w:spacing w:after="0" w:line="240" w:lineRule="auto"/>
              <w:rPr>
                <w:rFonts w:eastAsia="Times New Roman" w:cs="Calibri"/>
                <w:b/>
                <w:lang w:eastAsia="it-IT"/>
              </w:rPr>
            </w:pPr>
            <w:r w:rsidRPr="00013389">
              <w:rPr>
                <w:rFonts w:eastAsia="Times New Roman" w:cs="Calibri"/>
                <w:b/>
                <w:lang w:eastAsia="it-IT"/>
              </w:rPr>
              <w:t>Total</w:t>
            </w:r>
          </w:p>
        </w:tc>
        <w:tc>
          <w:tcPr>
            <w:tcW w:w="1720" w:type="dxa"/>
            <w:tcBorders>
              <w:top w:val="nil"/>
              <w:left w:val="nil"/>
              <w:bottom w:val="single" w:sz="4" w:space="0" w:color="auto"/>
              <w:right w:val="single" w:sz="4" w:space="0" w:color="auto"/>
            </w:tcBorders>
            <w:shd w:val="clear" w:color="000000" w:fill="FFFFFF"/>
            <w:noWrap/>
            <w:vAlign w:val="center"/>
            <w:hideMark/>
          </w:tcPr>
          <w:p w14:paraId="64607ADA" w14:textId="77777777" w:rsidR="00013389" w:rsidRPr="00013389" w:rsidRDefault="00013389" w:rsidP="00447060">
            <w:pPr>
              <w:jc w:val="center"/>
              <w:rPr>
                <w:rFonts w:cs="Calibri"/>
                <w:b/>
              </w:rPr>
            </w:pPr>
            <w:r w:rsidRPr="00013389">
              <w:rPr>
                <w:rFonts w:cs="Calibri"/>
                <w:b/>
              </w:rPr>
              <w:t>0,5</w:t>
            </w:r>
          </w:p>
        </w:tc>
        <w:tc>
          <w:tcPr>
            <w:tcW w:w="1420" w:type="dxa"/>
            <w:tcBorders>
              <w:top w:val="nil"/>
              <w:left w:val="nil"/>
              <w:bottom w:val="single" w:sz="4" w:space="0" w:color="auto"/>
              <w:right w:val="single" w:sz="4" w:space="0" w:color="auto"/>
            </w:tcBorders>
            <w:shd w:val="clear" w:color="000000" w:fill="FFFFFF"/>
            <w:noWrap/>
            <w:vAlign w:val="center"/>
            <w:hideMark/>
          </w:tcPr>
          <w:p w14:paraId="6455E724" w14:textId="77777777" w:rsidR="00013389" w:rsidRPr="00013389" w:rsidRDefault="00013389" w:rsidP="00447060">
            <w:pPr>
              <w:jc w:val="center"/>
              <w:rPr>
                <w:rFonts w:cs="Calibri"/>
                <w:b/>
              </w:rPr>
            </w:pPr>
            <w:r w:rsidRPr="00013389">
              <w:rPr>
                <w:rFonts w:cs="Calibri"/>
                <w:b/>
              </w:rPr>
              <w:t>0,6</w:t>
            </w:r>
          </w:p>
        </w:tc>
      </w:tr>
    </w:tbl>
    <w:p w14:paraId="3B0869A6" w14:textId="0CDFCA7F" w:rsidR="00013389" w:rsidRDefault="00013389" w:rsidP="00013389">
      <w:pPr>
        <w:jc w:val="both"/>
      </w:pPr>
    </w:p>
    <w:p w14:paraId="00680FAE" w14:textId="17D724F3" w:rsidR="00013389" w:rsidRDefault="00013389" w:rsidP="00013389">
      <w:pPr>
        <w:pStyle w:val="Beskrivning"/>
      </w:pPr>
      <w:bookmarkStart w:id="648" w:name="_Ref51220772"/>
      <w:bookmarkStart w:id="649" w:name="_Toc51312476"/>
      <w:r>
        <w:t xml:space="preserve">Table </w:t>
      </w:r>
      <w:r w:rsidR="00B10991">
        <w:fldChar w:fldCharType="begin"/>
      </w:r>
      <w:r w:rsidR="00B10991">
        <w:instrText xml:space="preserve"> SEQ Table \* ARABIC </w:instrText>
      </w:r>
      <w:r w:rsidR="00B10991">
        <w:fldChar w:fldCharType="separate"/>
      </w:r>
      <w:r w:rsidR="00355D35">
        <w:rPr>
          <w:noProof/>
        </w:rPr>
        <w:t>7</w:t>
      </w:r>
      <w:r w:rsidR="00B10991">
        <w:rPr>
          <w:noProof/>
        </w:rPr>
        <w:fldChar w:fldCharType="end"/>
      </w:r>
      <w:bookmarkEnd w:id="648"/>
      <w:r>
        <w:t xml:space="preserve">: </w:t>
      </w:r>
      <w:r w:rsidRPr="00F57399">
        <w:t>Italian OJAr year on year differences, by Isco level 1</w:t>
      </w:r>
      <w:bookmarkEnd w:id="649"/>
    </w:p>
    <w:p w14:paraId="634A1EA0" w14:textId="654A2CED" w:rsidR="00013389" w:rsidRDefault="00CB7C9F" w:rsidP="00CB7C9F">
      <w:pPr>
        <w:jc w:val="both"/>
      </w:pPr>
      <w:r w:rsidRPr="00CB7C9F">
        <w:t>Similarly, starting from the distribution of job positions by territorial division, it is possible to calculate the online vacancy rate by geographical area (</w:t>
      </w:r>
      <w:r>
        <w:fldChar w:fldCharType="begin"/>
      </w:r>
      <w:r>
        <w:instrText xml:space="preserve"> REF _Ref51220950 \h </w:instrText>
      </w:r>
      <w:r>
        <w:fldChar w:fldCharType="separate"/>
      </w:r>
      <w:r>
        <w:t xml:space="preserve">Table </w:t>
      </w:r>
      <w:r>
        <w:rPr>
          <w:noProof/>
        </w:rPr>
        <w:t>8</w:t>
      </w:r>
      <w:r>
        <w:fldChar w:fldCharType="end"/>
      </w:r>
      <w:r>
        <w:t xml:space="preserve"> - </w:t>
      </w:r>
      <w:r>
        <w:fldChar w:fldCharType="begin"/>
      </w:r>
      <w:r>
        <w:instrText xml:space="preserve"> REF _Ref51220960 \h </w:instrText>
      </w:r>
      <w:r>
        <w:fldChar w:fldCharType="separate"/>
      </w:r>
      <w:r>
        <w:t xml:space="preserve">Table </w:t>
      </w:r>
      <w:r>
        <w:rPr>
          <w:noProof/>
        </w:rPr>
        <w:t>10</w:t>
      </w:r>
      <w:r>
        <w:fldChar w:fldCharType="end"/>
      </w:r>
      <w:r w:rsidRPr="00CB7C9F">
        <w:t>). In this case, the online vacancy rate for the total national territory does not correspond to that showed in the first section of this annex, as it was not possible to detect the geographical area for all job advertisements. Both in the third and fourth quarter 2019, online job vacant positions located in North - West and North - East of Italy show an increase higher than the average one.</w:t>
      </w:r>
    </w:p>
    <w:tbl>
      <w:tblPr>
        <w:tblW w:w="5000" w:type="pct"/>
        <w:tblCellMar>
          <w:left w:w="70" w:type="dxa"/>
          <w:right w:w="70" w:type="dxa"/>
        </w:tblCellMar>
        <w:tblLook w:val="04A0" w:firstRow="1" w:lastRow="0" w:firstColumn="1" w:lastColumn="0" w:noHBand="0" w:noVBand="1"/>
      </w:tblPr>
      <w:tblGrid>
        <w:gridCol w:w="2414"/>
        <w:gridCol w:w="1101"/>
        <w:gridCol w:w="1101"/>
        <w:gridCol w:w="1100"/>
        <w:gridCol w:w="1100"/>
        <w:gridCol w:w="1100"/>
        <w:gridCol w:w="1100"/>
      </w:tblGrid>
      <w:tr w:rsidR="00CB7C9F" w:rsidRPr="00CB7C9F" w14:paraId="2A89A777" w14:textId="77777777" w:rsidTr="00447060">
        <w:trPr>
          <w:trHeight w:val="375"/>
        </w:trPr>
        <w:tc>
          <w:tcPr>
            <w:tcW w:w="133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5646FB7"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Geographical area</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91E8802"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Q32018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354AE56"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Q42018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B0EB83"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Q12019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847EB5E"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Q22019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A1D227B"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Q32019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AC09E66"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Q42019</w:t>
            </w:r>
          </w:p>
        </w:tc>
      </w:tr>
      <w:tr w:rsidR="00CB7C9F" w:rsidRPr="00CB7C9F" w14:paraId="291C94DE"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7DEA5618"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North - West</w:t>
            </w:r>
          </w:p>
        </w:tc>
        <w:tc>
          <w:tcPr>
            <w:tcW w:w="610" w:type="pct"/>
            <w:tcBorders>
              <w:top w:val="nil"/>
              <w:left w:val="nil"/>
              <w:bottom w:val="single" w:sz="4" w:space="0" w:color="auto"/>
              <w:right w:val="single" w:sz="4" w:space="0" w:color="auto"/>
            </w:tcBorders>
            <w:shd w:val="clear" w:color="000000" w:fill="FFFFFF"/>
            <w:noWrap/>
            <w:vAlign w:val="center"/>
            <w:hideMark/>
          </w:tcPr>
          <w:p w14:paraId="21F5DD11" w14:textId="77777777" w:rsidR="00CB7C9F" w:rsidRPr="00CB7C9F" w:rsidRDefault="00CB7C9F" w:rsidP="00447060">
            <w:pPr>
              <w:jc w:val="center"/>
              <w:rPr>
                <w:rFonts w:cs="Calibri"/>
              </w:rPr>
            </w:pPr>
            <w:r w:rsidRPr="00CB7C9F">
              <w:rPr>
                <w:rFonts w:cs="Calibri"/>
              </w:rPr>
              <w:t>30.0</w:t>
            </w:r>
          </w:p>
        </w:tc>
        <w:tc>
          <w:tcPr>
            <w:tcW w:w="610" w:type="pct"/>
            <w:tcBorders>
              <w:top w:val="nil"/>
              <w:left w:val="nil"/>
              <w:bottom w:val="single" w:sz="4" w:space="0" w:color="auto"/>
              <w:right w:val="single" w:sz="4" w:space="0" w:color="auto"/>
            </w:tcBorders>
            <w:shd w:val="clear" w:color="000000" w:fill="FFFFFF"/>
            <w:noWrap/>
            <w:vAlign w:val="center"/>
            <w:hideMark/>
          </w:tcPr>
          <w:p w14:paraId="702EA2E0" w14:textId="77777777" w:rsidR="00CB7C9F" w:rsidRPr="00CB7C9F" w:rsidRDefault="00CB7C9F" w:rsidP="00447060">
            <w:pPr>
              <w:jc w:val="center"/>
              <w:rPr>
                <w:rFonts w:cs="Calibri"/>
              </w:rPr>
            </w:pPr>
            <w:r w:rsidRPr="00CB7C9F">
              <w:rPr>
                <w:rFonts w:cs="Calibri"/>
              </w:rPr>
              <w:t>30.5</w:t>
            </w:r>
          </w:p>
        </w:tc>
        <w:tc>
          <w:tcPr>
            <w:tcW w:w="610" w:type="pct"/>
            <w:tcBorders>
              <w:top w:val="nil"/>
              <w:left w:val="nil"/>
              <w:bottom w:val="single" w:sz="4" w:space="0" w:color="auto"/>
              <w:right w:val="single" w:sz="4" w:space="0" w:color="auto"/>
            </w:tcBorders>
            <w:shd w:val="clear" w:color="000000" w:fill="FFFFFF"/>
            <w:noWrap/>
            <w:vAlign w:val="center"/>
            <w:hideMark/>
          </w:tcPr>
          <w:p w14:paraId="482B5313" w14:textId="77777777" w:rsidR="00CB7C9F" w:rsidRPr="00CB7C9F" w:rsidRDefault="00CB7C9F" w:rsidP="00447060">
            <w:pPr>
              <w:jc w:val="center"/>
              <w:rPr>
                <w:rFonts w:cs="Calibri"/>
              </w:rPr>
            </w:pPr>
            <w:r w:rsidRPr="00CB7C9F">
              <w:rPr>
                <w:rFonts w:cs="Calibri"/>
              </w:rPr>
              <w:t>30.7</w:t>
            </w:r>
          </w:p>
        </w:tc>
        <w:tc>
          <w:tcPr>
            <w:tcW w:w="610" w:type="pct"/>
            <w:tcBorders>
              <w:top w:val="nil"/>
              <w:left w:val="nil"/>
              <w:bottom w:val="single" w:sz="4" w:space="0" w:color="auto"/>
              <w:right w:val="single" w:sz="4" w:space="0" w:color="auto"/>
            </w:tcBorders>
            <w:shd w:val="clear" w:color="000000" w:fill="FFFFFF"/>
            <w:noWrap/>
            <w:vAlign w:val="center"/>
            <w:hideMark/>
          </w:tcPr>
          <w:p w14:paraId="411EE8BA" w14:textId="77777777" w:rsidR="00CB7C9F" w:rsidRPr="00CB7C9F" w:rsidRDefault="00CB7C9F" w:rsidP="00447060">
            <w:pPr>
              <w:jc w:val="center"/>
              <w:rPr>
                <w:rFonts w:cs="Calibri"/>
              </w:rPr>
            </w:pPr>
            <w:r w:rsidRPr="00CB7C9F">
              <w:rPr>
                <w:rFonts w:cs="Calibri"/>
              </w:rPr>
              <w:t>30.1</w:t>
            </w:r>
          </w:p>
        </w:tc>
        <w:tc>
          <w:tcPr>
            <w:tcW w:w="610" w:type="pct"/>
            <w:tcBorders>
              <w:top w:val="nil"/>
              <w:left w:val="nil"/>
              <w:bottom w:val="single" w:sz="4" w:space="0" w:color="auto"/>
              <w:right w:val="single" w:sz="4" w:space="0" w:color="auto"/>
            </w:tcBorders>
            <w:shd w:val="clear" w:color="000000" w:fill="FFFFFF"/>
            <w:noWrap/>
            <w:vAlign w:val="center"/>
            <w:hideMark/>
          </w:tcPr>
          <w:p w14:paraId="59D305D4" w14:textId="77777777" w:rsidR="00CB7C9F" w:rsidRPr="00CB7C9F" w:rsidRDefault="00CB7C9F" w:rsidP="00447060">
            <w:pPr>
              <w:jc w:val="center"/>
              <w:rPr>
                <w:rFonts w:cs="Calibri"/>
              </w:rPr>
            </w:pPr>
            <w:r w:rsidRPr="00CB7C9F">
              <w:rPr>
                <w:rFonts w:cs="Calibri"/>
              </w:rPr>
              <w:t>29.9</w:t>
            </w:r>
          </w:p>
        </w:tc>
        <w:tc>
          <w:tcPr>
            <w:tcW w:w="610" w:type="pct"/>
            <w:tcBorders>
              <w:top w:val="nil"/>
              <w:left w:val="nil"/>
              <w:bottom w:val="single" w:sz="4" w:space="0" w:color="auto"/>
              <w:right w:val="single" w:sz="4" w:space="0" w:color="auto"/>
            </w:tcBorders>
            <w:shd w:val="clear" w:color="000000" w:fill="FFFFFF"/>
            <w:noWrap/>
            <w:vAlign w:val="center"/>
            <w:hideMark/>
          </w:tcPr>
          <w:p w14:paraId="0F938330" w14:textId="77777777" w:rsidR="00CB7C9F" w:rsidRPr="00CB7C9F" w:rsidRDefault="00CB7C9F" w:rsidP="00447060">
            <w:pPr>
              <w:jc w:val="center"/>
              <w:rPr>
                <w:rFonts w:cs="Calibri"/>
              </w:rPr>
            </w:pPr>
            <w:r w:rsidRPr="00CB7C9F">
              <w:rPr>
                <w:rFonts w:cs="Calibri"/>
              </w:rPr>
              <w:t>30.5</w:t>
            </w:r>
          </w:p>
        </w:tc>
      </w:tr>
      <w:tr w:rsidR="00CB7C9F" w:rsidRPr="00CB7C9F" w14:paraId="6CB30D43"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4887C69D" w14:textId="77777777" w:rsidR="00CB7C9F" w:rsidRPr="00CB7C9F" w:rsidRDefault="00CB7C9F" w:rsidP="00447060">
            <w:pPr>
              <w:spacing w:after="0" w:line="240" w:lineRule="auto"/>
              <w:rPr>
                <w:rFonts w:eastAsia="Times New Roman" w:cs="Calibri"/>
                <w:lang w:eastAsia="it-IT"/>
              </w:rPr>
            </w:pPr>
          </w:p>
        </w:tc>
        <w:tc>
          <w:tcPr>
            <w:tcW w:w="610" w:type="pct"/>
            <w:tcBorders>
              <w:top w:val="nil"/>
              <w:left w:val="nil"/>
              <w:bottom w:val="single" w:sz="4" w:space="0" w:color="auto"/>
              <w:right w:val="single" w:sz="4" w:space="0" w:color="auto"/>
            </w:tcBorders>
            <w:shd w:val="clear" w:color="000000" w:fill="FFFFFF"/>
            <w:noWrap/>
            <w:vAlign w:val="center"/>
            <w:hideMark/>
          </w:tcPr>
          <w:p w14:paraId="1BDB5732" w14:textId="77777777" w:rsidR="00CB7C9F" w:rsidRPr="00CB7C9F" w:rsidRDefault="00CB7C9F" w:rsidP="00447060">
            <w:pPr>
              <w:jc w:val="center"/>
              <w:rPr>
                <w:rFonts w:cs="Calibri"/>
              </w:rPr>
            </w:pPr>
            <w:r w:rsidRPr="00CB7C9F">
              <w:rPr>
                <w:rFonts w:cs="Calibri"/>
              </w:rPr>
              <w:t>22.7</w:t>
            </w:r>
          </w:p>
        </w:tc>
        <w:tc>
          <w:tcPr>
            <w:tcW w:w="610" w:type="pct"/>
            <w:tcBorders>
              <w:top w:val="nil"/>
              <w:left w:val="nil"/>
              <w:bottom w:val="single" w:sz="4" w:space="0" w:color="auto"/>
              <w:right w:val="single" w:sz="4" w:space="0" w:color="auto"/>
            </w:tcBorders>
            <w:shd w:val="clear" w:color="000000" w:fill="FFFFFF"/>
            <w:noWrap/>
            <w:vAlign w:val="center"/>
            <w:hideMark/>
          </w:tcPr>
          <w:p w14:paraId="48ACCAB1" w14:textId="77777777" w:rsidR="00CB7C9F" w:rsidRPr="00CB7C9F" w:rsidRDefault="00CB7C9F" w:rsidP="00447060">
            <w:pPr>
              <w:jc w:val="center"/>
              <w:rPr>
                <w:rFonts w:cs="Calibri"/>
              </w:rPr>
            </w:pPr>
            <w:r w:rsidRPr="00CB7C9F">
              <w:rPr>
                <w:rFonts w:cs="Calibri"/>
              </w:rPr>
              <w:t>22.5</w:t>
            </w:r>
          </w:p>
        </w:tc>
        <w:tc>
          <w:tcPr>
            <w:tcW w:w="610" w:type="pct"/>
            <w:tcBorders>
              <w:top w:val="nil"/>
              <w:left w:val="nil"/>
              <w:bottom w:val="single" w:sz="4" w:space="0" w:color="auto"/>
              <w:right w:val="single" w:sz="4" w:space="0" w:color="auto"/>
            </w:tcBorders>
            <w:shd w:val="clear" w:color="000000" w:fill="FFFFFF"/>
            <w:noWrap/>
            <w:vAlign w:val="center"/>
            <w:hideMark/>
          </w:tcPr>
          <w:p w14:paraId="27E8C49D" w14:textId="77777777" w:rsidR="00CB7C9F" w:rsidRPr="00CB7C9F" w:rsidRDefault="00CB7C9F" w:rsidP="00447060">
            <w:pPr>
              <w:jc w:val="center"/>
              <w:rPr>
                <w:rFonts w:cs="Calibri"/>
              </w:rPr>
            </w:pPr>
            <w:r w:rsidRPr="00CB7C9F">
              <w:rPr>
                <w:rFonts w:cs="Calibri"/>
              </w:rPr>
              <w:t>22.7</w:t>
            </w:r>
          </w:p>
        </w:tc>
        <w:tc>
          <w:tcPr>
            <w:tcW w:w="610" w:type="pct"/>
            <w:tcBorders>
              <w:top w:val="nil"/>
              <w:left w:val="nil"/>
              <w:bottom w:val="single" w:sz="4" w:space="0" w:color="auto"/>
              <w:right w:val="single" w:sz="4" w:space="0" w:color="auto"/>
            </w:tcBorders>
            <w:shd w:val="clear" w:color="000000" w:fill="FFFFFF"/>
            <w:noWrap/>
            <w:vAlign w:val="center"/>
            <w:hideMark/>
          </w:tcPr>
          <w:p w14:paraId="27CB8C7C" w14:textId="77777777" w:rsidR="00CB7C9F" w:rsidRPr="00CB7C9F" w:rsidRDefault="00CB7C9F" w:rsidP="00447060">
            <w:pPr>
              <w:jc w:val="center"/>
              <w:rPr>
                <w:rFonts w:cs="Calibri"/>
              </w:rPr>
            </w:pPr>
            <w:r w:rsidRPr="00CB7C9F">
              <w:rPr>
                <w:rFonts w:cs="Calibri"/>
              </w:rPr>
              <w:t>22.6</w:t>
            </w:r>
          </w:p>
        </w:tc>
        <w:tc>
          <w:tcPr>
            <w:tcW w:w="610" w:type="pct"/>
            <w:tcBorders>
              <w:top w:val="nil"/>
              <w:left w:val="nil"/>
              <w:bottom w:val="single" w:sz="4" w:space="0" w:color="auto"/>
              <w:right w:val="single" w:sz="4" w:space="0" w:color="auto"/>
            </w:tcBorders>
            <w:shd w:val="clear" w:color="000000" w:fill="FFFFFF"/>
            <w:noWrap/>
            <w:vAlign w:val="center"/>
            <w:hideMark/>
          </w:tcPr>
          <w:p w14:paraId="46D93588" w14:textId="77777777" w:rsidR="00CB7C9F" w:rsidRPr="00CB7C9F" w:rsidRDefault="00CB7C9F" w:rsidP="00447060">
            <w:pPr>
              <w:jc w:val="center"/>
              <w:rPr>
                <w:rFonts w:cs="Calibri"/>
              </w:rPr>
            </w:pPr>
            <w:r w:rsidRPr="00CB7C9F">
              <w:rPr>
                <w:rFonts w:cs="Calibri"/>
              </w:rPr>
              <w:t>22.5</w:t>
            </w:r>
          </w:p>
        </w:tc>
        <w:tc>
          <w:tcPr>
            <w:tcW w:w="610" w:type="pct"/>
            <w:tcBorders>
              <w:top w:val="nil"/>
              <w:left w:val="nil"/>
              <w:bottom w:val="single" w:sz="4" w:space="0" w:color="auto"/>
              <w:right w:val="single" w:sz="4" w:space="0" w:color="auto"/>
            </w:tcBorders>
            <w:shd w:val="clear" w:color="000000" w:fill="FFFFFF"/>
            <w:noWrap/>
            <w:vAlign w:val="center"/>
            <w:hideMark/>
          </w:tcPr>
          <w:p w14:paraId="15E77CFF" w14:textId="77777777" w:rsidR="00CB7C9F" w:rsidRPr="00CB7C9F" w:rsidRDefault="00CB7C9F" w:rsidP="00447060">
            <w:pPr>
              <w:jc w:val="center"/>
              <w:rPr>
                <w:rFonts w:cs="Calibri"/>
              </w:rPr>
            </w:pPr>
            <w:r w:rsidRPr="00CB7C9F">
              <w:rPr>
                <w:rFonts w:cs="Calibri"/>
              </w:rPr>
              <w:t>22.6</w:t>
            </w:r>
          </w:p>
        </w:tc>
      </w:tr>
      <w:tr w:rsidR="00CB7C9F" w:rsidRPr="00CB7C9F" w14:paraId="43D7748D"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2C10C03F"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Centre</w:t>
            </w:r>
          </w:p>
        </w:tc>
        <w:tc>
          <w:tcPr>
            <w:tcW w:w="610" w:type="pct"/>
            <w:tcBorders>
              <w:top w:val="nil"/>
              <w:left w:val="nil"/>
              <w:bottom w:val="single" w:sz="4" w:space="0" w:color="auto"/>
              <w:right w:val="single" w:sz="4" w:space="0" w:color="auto"/>
            </w:tcBorders>
            <w:shd w:val="clear" w:color="000000" w:fill="FFFFFF"/>
            <w:noWrap/>
            <w:vAlign w:val="center"/>
            <w:hideMark/>
          </w:tcPr>
          <w:p w14:paraId="19AC02F0" w14:textId="77777777" w:rsidR="00CB7C9F" w:rsidRPr="00CB7C9F" w:rsidRDefault="00CB7C9F" w:rsidP="00447060">
            <w:pPr>
              <w:jc w:val="center"/>
              <w:rPr>
                <w:rFonts w:cs="Calibri"/>
              </w:rPr>
            </w:pPr>
            <w:r w:rsidRPr="00CB7C9F">
              <w:rPr>
                <w:rFonts w:cs="Calibri"/>
              </w:rPr>
              <w:t>21.3</w:t>
            </w:r>
          </w:p>
        </w:tc>
        <w:tc>
          <w:tcPr>
            <w:tcW w:w="610" w:type="pct"/>
            <w:tcBorders>
              <w:top w:val="nil"/>
              <w:left w:val="nil"/>
              <w:bottom w:val="single" w:sz="4" w:space="0" w:color="auto"/>
              <w:right w:val="single" w:sz="4" w:space="0" w:color="auto"/>
            </w:tcBorders>
            <w:shd w:val="clear" w:color="000000" w:fill="FFFFFF"/>
            <w:noWrap/>
            <w:vAlign w:val="center"/>
            <w:hideMark/>
          </w:tcPr>
          <w:p w14:paraId="76F960B0" w14:textId="77777777" w:rsidR="00CB7C9F" w:rsidRPr="00CB7C9F" w:rsidRDefault="00CB7C9F" w:rsidP="00447060">
            <w:pPr>
              <w:jc w:val="center"/>
              <w:rPr>
                <w:rFonts w:cs="Calibri"/>
              </w:rPr>
            </w:pPr>
            <w:r w:rsidRPr="00CB7C9F">
              <w:rPr>
                <w:rFonts w:cs="Calibri"/>
              </w:rPr>
              <w:t>21.4</w:t>
            </w:r>
          </w:p>
        </w:tc>
        <w:tc>
          <w:tcPr>
            <w:tcW w:w="610" w:type="pct"/>
            <w:tcBorders>
              <w:top w:val="nil"/>
              <w:left w:val="nil"/>
              <w:bottom w:val="single" w:sz="4" w:space="0" w:color="auto"/>
              <w:right w:val="single" w:sz="4" w:space="0" w:color="auto"/>
            </w:tcBorders>
            <w:shd w:val="clear" w:color="000000" w:fill="FFFFFF"/>
            <w:noWrap/>
            <w:vAlign w:val="center"/>
            <w:hideMark/>
          </w:tcPr>
          <w:p w14:paraId="57FF4648" w14:textId="77777777" w:rsidR="00CB7C9F" w:rsidRPr="00CB7C9F" w:rsidRDefault="00CB7C9F" w:rsidP="00447060">
            <w:pPr>
              <w:jc w:val="center"/>
              <w:rPr>
                <w:rFonts w:cs="Calibri"/>
              </w:rPr>
            </w:pPr>
            <w:r w:rsidRPr="00CB7C9F">
              <w:rPr>
                <w:rFonts w:cs="Calibri"/>
              </w:rPr>
              <w:t>21.4</w:t>
            </w:r>
          </w:p>
        </w:tc>
        <w:tc>
          <w:tcPr>
            <w:tcW w:w="610" w:type="pct"/>
            <w:tcBorders>
              <w:top w:val="nil"/>
              <w:left w:val="nil"/>
              <w:bottom w:val="single" w:sz="4" w:space="0" w:color="auto"/>
              <w:right w:val="single" w:sz="4" w:space="0" w:color="auto"/>
            </w:tcBorders>
            <w:shd w:val="clear" w:color="000000" w:fill="FFFFFF"/>
            <w:noWrap/>
            <w:vAlign w:val="center"/>
            <w:hideMark/>
          </w:tcPr>
          <w:p w14:paraId="77382C38" w14:textId="77777777" w:rsidR="00CB7C9F" w:rsidRPr="00CB7C9F" w:rsidRDefault="00CB7C9F" w:rsidP="00447060">
            <w:pPr>
              <w:jc w:val="center"/>
              <w:rPr>
                <w:rFonts w:cs="Calibri"/>
              </w:rPr>
            </w:pPr>
            <w:r w:rsidRPr="00CB7C9F">
              <w:rPr>
                <w:rFonts w:cs="Calibri"/>
              </w:rPr>
              <w:t>21.2</w:t>
            </w:r>
          </w:p>
        </w:tc>
        <w:tc>
          <w:tcPr>
            <w:tcW w:w="610" w:type="pct"/>
            <w:tcBorders>
              <w:top w:val="nil"/>
              <w:left w:val="nil"/>
              <w:bottom w:val="single" w:sz="4" w:space="0" w:color="auto"/>
              <w:right w:val="single" w:sz="4" w:space="0" w:color="auto"/>
            </w:tcBorders>
            <w:shd w:val="clear" w:color="000000" w:fill="FFFFFF"/>
            <w:noWrap/>
            <w:vAlign w:val="center"/>
            <w:hideMark/>
          </w:tcPr>
          <w:p w14:paraId="4105480B" w14:textId="77777777" w:rsidR="00CB7C9F" w:rsidRPr="00CB7C9F" w:rsidRDefault="00CB7C9F" w:rsidP="00447060">
            <w:pPr>
              <w:jc w:val="center"/>
              <w:rPr>
                <w:rFonts w:cs="Calibri"/>
              </w:rPr>
            </w:pPr>
            <w:r w:rsidRPr="00CB7C9F">
              <w:rPr>
                <w:rFonts w:cs="Calibri"/>
              </w:rPr>
              <w:t>21.4</w:t>
            </w:r>
          </w:p>
        </w:tc>
        <w:tc>
          <w:tcPr>
            <w:tcW w:w="610" w:type="pct"/>
            <w:tcBorders>
              <w:top w:val="nil"/>
              <w:left w:val="nil"/>
              <w:bottom w:val="single" w:sz="4" w:space="0" w:color="auto"/>
              <w:right w:val="single" w:sz="4" w:space="0" w:color="auto"/>
            </w:tcBorders>
            <w:shd w:val="clear" w:color="000000" w:fill="FFFFFF"/>
            <w:noWrap/>
            <w:vAlign w:val="center"/>
            <w:hideMark/>
          </w:tcPr>
          <w:p w14:paraId="02A9B6D3" w14:textId="77777777" w:rsidR="00CB7C9F" w:rsidRPr="00CB7C9F" w:rsidRDefault="00CB7C9F" w:rsidP="00447060">
            <w:pPr>
              <w:jc w:val="center"/>
              <w:rPr>
                <w:rFonts w:cs="Calibri"/>
              </w:rPr>
            </w:pPr>
            <w:r w:rsidRPr="00CB7C9F">
              <w:rPr>
                <w:rFonts w:cs="Calibri"/>
              </w:rPr>
              <w:t>21.0</w:t>
            </w:r>
          </w:p>
        </w:tc>
      </w:tr>
      <w:tr w:rsidR="00CB7C9F" w:rsidRPr="00CB7C9F" w14:paraId="10E886AC"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3B9F0C08"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South</w:t>
            </w:r>
          </w:p>
        </w:tc>
        <w:tc>
          <w:tcPr>
            <w:tcW w:w="610" w:type="pct"/>
            <w:tcBorders>
              <w:top w:val="nil"/>
              <w:left w:val="nil"/>
              <w:bottom w:val="single" w:sz="4" w:space="0" w:color="auto"/>
              <w:right w:val="single" w:sz="4" w:space="0" w:color="auto"/>
            </w:tcBorders>
            <w:shd w:val="clear" w:color="000000" w:fill="FFFFFF"/>
            <w:noWrap/>
            <w:vAlign w:val="center"/>
            <w:hideMark/>
          </w:tcPr>
          <w:p w14:paraId="5F9D7256" w14:textId="77777777" w:rsidR="00CB7C9F" w:rsidRPr="00CB7C9F" w:rsidRDefault="00CB7C9F" w:rsidP="00447060">
            <w:pPr>
              <w:jc w:val="center"/>
              <w:rPr>
                <w:rFonts w:cs="Calibri"/>
              </w:rPr>
            </w:pPr>
            <w:r w:rsidRPr="00CB7C9F">
              <w:rPr>
                <w:rFonts w:cs="Calibri"/>
              </w:rPr>
              <w:t>17.6</w:t>
            </w:r>
          </w:p>
        </w:tc>
        <w:tc>
          <w:tcPr>
            <w:tcW w:w="610" w:type="pct"/>
            <w:tcBorders>
              <w:top w:val="nil"/>
              <w:left w:val="nil"/>
              <w:bottom w:val="single" w:sz="4" w:space="0" w:color="auto"/>
              <w:right w:val="single" w:sz="4" w:space="0" w:color="auto"/>
            </w:tcBorders>
            <w:shd w:val="clear" w:color="000000" w:fill="FFFFFF"/>
            <w:noWrap/>
            <w:vAlign w:val="center"/>
            <w:hideMark/>
          </w:tcPr>
          <w:p w14:paraId="36382881" w14:textId="77777777" w:rsidR="00CB7C9F" w:rsidRPr="00CB7C9F" w:rsidRDefault="00CB7C9F" w:rsidP="00447060">
            <w:pPr>
              <w:jc w:val="center"/>
              <w:rPr>
                <w:rFonts w:cs="Calibri"/>
              </w:rPr>
            </w:pPr>
            <w:r w:rsidRPr="00CB7C9F">
              <w:rPr>
                <w:rFonts w:cs="Calibri"/>
              </w:rPr>
              <w:t>17.5</w:t>
            </w:r>
          </w:p>
        </w:tc>
        <w:tc>
          <w:tcPr>
            <w:tcW w:w="610" w:type="pct"/>
            <w:tcBorders>
              <w:top w:val="nil"/>
              <w:left w:val="nil"/>
              <w:bottom w:val="single" w:sz="4" w:space="0" w:color="auto"/>
              <w:right w:val="single" w:sz="4" w:space="0" w:color="auto"/>
            </w:tcBorders>
            <w:shd w:val="clear" w:color="000000" w:fill="FFFFFF"/>
            <w:noWrap/>
            <w:vAlign w:val="center"/>
            <w:hideMark/>
          </w:tcPr>
          <w:p w14:paraId="2376BFD8" w14:textId="77777777" w:rsidR="00CB7C9F" w:rsidRPr="00CB7C9F" w:rsidRDefault="00CB7C9F" w:rsidP="00447060">
            <w:pPr>
              <w:jc w:val="center"/>
              <w:rPr>
                <w:rFonts w:cs="Calibri"/>
              </w:rPr>
            </w:pPr>
            <w:r w:rsidRPr="00CB7C9F">
              <w:rPr>
                <w:rFonts w:cs="Calibri"/>
              </w:rPr>
              <w:t>17.2</w:t>
            </w:r>
          </w:p>
        </w:tc>
        <w:tc>
          <w:tcPr>
            <w:tcW w:w="610" w:type="pct"/>
            <w:tcBorders>
              <w:top w:val="nil"/>
              <w:left w:val="nil"/>
              <w:bottom w:val="single" w:sz="4" w:space="0" w:color="auto"/>
              <w:right w:val="single" w:sz="4" w:space="0" w:color="auto"/>
            </w:tcBorders>
            <w:shd w:val="clear" w:color="000000" w:fill="FFFFFF"/>
            <w:noWrap/>
            <w:vAlign w:val="center"/>
            <w:hideMark/>
          </w:tcPr>
          <w:p w14:paraId="1DAA994A" w14:textId="77777777" w:rsidR="00CB7C9F" w:rsidRPr="00CB7C9F" w:rsidRDefault="00CB7C9F" w:rsidP="00447060">
            <w:pPr>
              <w:jc w:val="center"/>
              <w:rPr>
                <w:rFonts w:cs="Calibri"/>
              </w:rPr>
            </w:pPr>
            <w:r w:rsidRPr="00CB7C9F">
              <w:rPr>
                <w:rFonts w:cs="Calibri"/>
              </w:rPr>
              <w:t>17.8</w:t>
            </w:r>
          </w:p>
        </w:tc>
        <w:tc>
          <w:tcPr>
            <w:tcW w:w="610" w:type="pct"/>
            <w:tcBorders>
              <w:top w:val="nil"/>
              <w:left w:val="nil"/>
              <w:bottom w:val="single" w:sz="4" w:space="0" w:color="auto"/>
              <w:right w:val="single" w:sz="4" w:space="0" w:color="auto"/>
            </w:tcBorders>
            <w:shd w:val="clear" w:color="000000" w:fill="FFFFFF"/>
            <w:noWrap/>
            <w:vAlign w:val="center"/>
            <w:hideMark/>
          </w:tcPr>
          <w:p w14:paraId="34C75ADD" w14:textId="77777777" w:rsidR="00CB7C9F" w:rsidRPr="00CB7C9F" w:rsidRDefault="00CB7C9F" w:rsidP="00447060">
            <w:pPr>
              <w:jc w:val="center"/>
              <w:rPr>
                <w:rFonts w:cs="Calibri"/>
              </w:rPr>
            </w:pPr>
            <w:r w:rsidRPr="00CB7C9F">
              <w:rPr>
                <w:rFonts w:cs="Calibri"/>
              </w:rPr>
              <w:t>17.8</w:t>
            </w:r>
          </w:p>
        </w:tc>
        <w:tc>
          <w:tcPr>
            <w:tcW w:w="610" w:type="pct"/>
            <w:tcBorders>
              <w:top w:val="nil"/>
              <w:left w:val="nil"/>
              <w:bottom w:val="single" w:sz="4" w:space="0" w:color="auto"/>
              <w:right w:val="single" w:sz="4" w:space="0" w:color="auto"/>
            </w:tcBorders>
            <w:shd w:val="clear" w:color="000000" w:fill="FFFFFF"/>
            <w:noWrap/>
            <w:vAlign w:val="center"/>
            <w:hideMark/>
          </w:tcPr>
          <w:p w14:paraId="5EF5A5DA" w14:textId="77777777" w:rsidR="00CB7C9F" w:rsidRPr="00CB7C9F" w:rsidRDefault="00CB7C9F" w:rsidP="00447060">
            <w:pPr>
              <w:jc w:val="center"/>
              <w:rPr>
                <w:rFonts w:cs="Calibri"/>
              </w:rPr>
            </w:pPr>
            <w:r w:rsidRPr="00CB7C9F">
              <w:rPr>
                <w:rFonts w:cs="Calibri"/>
              </w:rPr>
              <w:t>17.5</w:t>
            </w:r>
          </w:p>
        </w:tc>
      </w:tr>
      <w:tr w:rsidR="00CB7C9F" w:rsidRPr="00CB7C9F" w14:paraId="7484DF59"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43832C3B"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Islands</w:t>
            </w:r>
          </w:p>
        </w:tc>
        <w:tc>
          <w:tcPr>
            <w:tcW w:w="610" w:type="pct"/>
            <w:tcBorders>
              <w:top w:val="nil"/>
              <w:left w:val="nil"/>
              <w:bottom w:val="single" w:sz="4" w:space="0" w:color="auto"/>
              <w:right w:val="single" w:sz="4" w:space="0" w:color="auto"/>
            </w:tcBorders>
            <w:shd w:val="clear" w:color="000000" w:fill="FFFFFF"/>
            <w:noWrap/>
            <w:vAlign w:val="center"/>
            <w:hideMark/>
          </w:tcPr>
          <w:p w14:paraId="1A44B2AC" w14:textId="77777777" w:rsidR="00CB7C9F" w:rsidRPr="00CB7C9F" w:rsidRDefault="00CB7C9F" w:rsidP="00447060">
            <w:pPr>
              <w:jc w:val="center"/>
              <w:rPr>
                <w:rFonts w:cs="Calibri"/>
              </w:rPr>
            </w:pPr>
            <w:r w:rsidRPr="00CB7C9F">
              <w:rPr>
                <w:rFonts w:cs="Calibri"/>
              </w:rPr>
              <w:t>8.4</w:t>
            </w:r>
          </w:p>
        </w:tc>
        <w:tc>
          <w:tcPr>
            <w:tcW w:w="610" w:type="pct"/>
            <w:tcBorders>
              <w:top w:val="nil"/>
              <w:left w:val="nil"/>
              <w:bottom w:val="single" w:sz="4" w:space="0" w:color="auto"/>
              <w:right w:val="single" w:sz="4" w:space="0" w:color="auto"/>
            </w:tcBorders>
            <w:shd w:val="clear" w:color="000000" w:fill="FFFFFF"/>
            <w:noWrap/>
            <w:vAlign w:val="center"/>
            <w:hideMark/>
          </w:tcPr>
          <w:p w14:paraId="58871ECA" w14:textId="77777777" w:rsidR="00CB7C9F" w:rsidRPr="00CB7C9F" w:rsidRDefault="00CB7C9F" w:rsidP="00447060">
            <w:pPr>
              <w:jc w:val="center"/>
              <w:rPr>
                <w:rFonts w:cs="Calibri"/>
              </w:rPr>
            </w:pPr>
            <w:r w:rsidRPr="00CB7C9F">
              <w:rPr>
                <w:rFonts w:cs="Calibri"/>
              </w:rPr>
              <w:t>8.2</w:t>
            </w:r>
          </w:p>
        </w:tc>
        <w:tc>
          <w:tcPr>
            <w:tcW w:w="610" w:type="pct"/>
            <w:tcBorders>
              <w:top w:val="nil"/>
              <w:left w:val="nil"/>
              <w:bottom w:val="single" w:sz="4" w:space="0" w:color="auto"/>
              <w:right w:val="single" w:sz="4" w:space="0" w:color="auto"/>
            </w:tcBorders>
            <w:shd w:val="clear" w:color="000000" w:fill="FFFFFF"/>
            <w:noWrap/>
            <w:vAlign w:val="center"/>
            <w:hideMark/>
          </w:tcPr>
          <w:p w14:paraId="52B50EF6" w14:textId="77777777" w:rsidR="00CB7C9F" w:rsidRPr="00CB7C9F" w:rsidRDefault="00CB7C9F" w:rsidP="00447060">
            <w:pPr>
              <w:jc w:val="center"/>
              <w:rPr>
                <w:rFonts w:cs="Calibri"/>
              </w:rPr>
            </w:pPr>
            <w:r w:rsidRPr="00CB7C9F">
              <w:rPr>
                <w:rFonts w:cs="Calibri"/>
              </w:rPr>
              <w:t>8.1</w:t>
            </w:r>
          </w:p>
        </w:tc>
        <w:tc>
          <w:tcPr>
            <w:tcW w:w="610" w:type="pct"/>
            <w:tcBorders>
              <w:top w:val="nil"/>
              <w:left w:val="nil"/>
              <w:bottom w:val="single" w:sz="4" w:space="0" w:color="auto"/>
              <w:right w:val="single" w:sz="4" w:space="0" w:color="auto"/>
            </w:tcBorders>
            <w:shd w:val="clear" w:color="000000" w:fill="FFFFFF"/>
            <w:noWrap/>
            <w:vAlign w:val="center"/>
            <w:hideMark/>
          </w:tcPr>
          <w:p w14:paraId="070BDC92" w14:textId="77777777" w:rsidR="00CB7C9F" w:rsidRPr="00CB7C9F" w:rsidRDefault="00CB7C9F" w:rsidP="00447060">
            <w:pPr>
              <w:jc w:val="center"/>
              <w:rPr>
                <w:rFonts w:cs="Calibri"/>
              </w:rPr>
            </w:pPr>
            <w:r w:rsidRPr="00CB7C9F">
              <w:rPr>
                <w:rFonts w:cs="Calibri"/>
              </w:rPr>
              <w:t>8.4</w:t>
            </w:r>
          </w:p>
        </w:tc>
        <w:tc>
          <w:tcPr>
            <w:tcW w:w="610" w:type="pct"/>
            <w:tcBorders>
              <w:top w:val="nil"/>
              <w:left w:val="nil"/>
              <w:bottom w:val="single" w:sz="4" w:space="0" w:color="auto"/>
              <w:right w:val="single" w:sz="4" w:space="0" w:color="auto"/>
            </w:tcBorders>
            <w:shd w:val="clear" w:color="000000" w:fill="FFFFFF"/>
            <w:noWrap/>
            <w:vAlign w:val="center"/>
            <w:hideMark/>
          </w:tcPr>
          <w:p w14:paraId="6D198169" w14:textId="77777777" w:rsidR="00CB7C9F" w:rsidRPr="00CB7C9F" w:rsidRDefault="00CB7C9F" w:rsidP="00447060">
            <w:pPr>
              <w:jc w:val="center"/>
              <w:rPr>
                <w:rFonts w:cs="Calibri"/>
              </w:rPr>
            </w:pPr>
            <w:r w:rsidRPr="00CB7C9F">
              <w:rPr>
                <w:rFonts w:cs="Calibri"/>
              </w:rPr>
              <w:t>8.4</w:t>
            </w:r>
          </w:p>
        </w:tc>
        <w:tc>
          <w:tcPr>
            <w:tcW w:w="610" w:type="pct"/>
            <w:tcBorders>
              <w:top w:val="nil"/>
              <w:left w:val="nil"/>
              <w:bottom w:val="single" w:sz="4" w:space="0" w:color="auto"/>
              <w:right w:val="single" w:sz="4" w:space="0" w:color="auto"/>
            </w:tcBorders>
            <w:shd w:val="clear" w:color="000000" w:fill="FFFFFF"/>
            <w:noWrap/>
            <w:vAlign w:val="center"/>
            <w:hideMark/>
          </w:tcPr>
          <w:p w14:paraId="06869814" w14:textId="77777777" w:rsidR="00CB7C9F" w:rsidRPr="00CB7C9F" w:rsidRDefault="00CB7C9F" w:rsidP="00447060">
            <w:pPr>
              <w:jc w:val="center"/>
              <w:rPr>
                <w:rFonts w:cs="Calibri"/>
              </w:rPr>
            </w:pPr>
            <w:r w:rsidRPr="00CB7C9F">
              <w:rPr>
                <w:rFonts w:cs="Calibri"/>
              </w:rPr>
              <w:t>8.3</w:t>
            </w:r>
          </w:p>
        </w:tc>
      </w:tr>
      <w:tr w:rsidR="00CB7C9F" w:rsidRPr="00CB7C9F" w14:paraId="78C1C4F4"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noWrap/>
            <w:vAlign w:val="center"/>
            <w:hideMark/>
          </w:tcPr>
          <w:p w14:paraId="2879605B" w14:textId="77777777" w:rsidR="00CB7C9F" w:rsidRPr="00CB7C9F" w:rsidRDefault="00CB7C9F" w:rsidP="00447060">
            <w:pPr>
              <w:spacing w:after="0" w:line="240" w:lineRule="auto"/>
              <w:rPr>
                <w:rFonts w:eastAsia="Times New Roman" w:cs="Calibri"/>
                <w:b/>
                <w:lang w:eastAsia="it-IT"/>
              </w:rPr>
            </w:pPr>
            <w:r w:rsidRPr="00CB7C9F">
              <w:rPr>
                <w:rFonts w:eastAsia="Times New Roman" w:cs="Calibri"/>
                <w:b/>
                <w:lang w:eastAsia="it-IT"/>
              </w:rPr>
              <w:t>Total</w:t>
            </w:r>
          </w:p>
        </w:tc>
        <w:tc>
          <w:tcPr>
            <w:tcW w:w="610" w:type="pct"/>
            <w:tcBorders>
              <w:top w:val="nil"/>
              <w:left w:val="nil"/>
              <w:bottom w:val="single" w:sz="4" w:space="0" w:color="auto"/>
              <w:right w:val="single" w:sz="4" w:space="0" w:color="auto"/>
            </w:tcBorders>
            <w:shd w:val="clear" w:color="000000" w:fill="FFFFFF"/>
            <w:noWrap/>
            <w:vAlign w:val="center"/>
            <w:hideMark/>
          </w:tcPr>
          <w:p w14:paraId="537242D2" w14:textId="77777777" w:rsidR="00CB7C9F" w:rsidRPr="00CB7C9F" w:rsidRDefault="00CB7C9F" w:rsidP="00447060">
            <w:pPr>
              <w:jc w:val="center"/>
              <w:rPr>
                <w:rFonts w:cs="Calibri"/>
                <w:b/>
              </w:rPr>
            </w:pPr>
            <w:r w:rsidRPr="00CB7C9F">
              <w:rPr>
                <w:rFonts w:cs="Calibri"/>
                <w:b/>
              </w:rPr>
              <w:t>100.0</w:t>
            </w:r>
          </w:p>
        </w:tc>
        <w:tc>
          <w:tcPr>
            <w:tcW w:w="610" w:type="pct"/>
            <w:tcBorders>
              <w:top w:val="nil"/>
              <w:left w:val="nil"/>
              <w:bottom w:val="single" w:sz="4" w:space="0" w:color="auto"/>
              <w:right w:val="single" w:sz="4" w:space="0" w:color="auto"/>
            </w:tcBorders>
            <w:shd w:val="clear" w:color="000000" w:fill="FFFFFF"/>
            <w:noWrap/>
            <w:vAlign w:val="center"/>
            <w:hideMark/>
          </w:tcPr>
          <w:p w14:paraId="617A623B" w14:textId="77777777" w:rsidR="00CB7C9F" w:rsidRPr="00CB7C9F" w:rsidRDefault="00CB7C9F" w:rsidP="00447060">
            <w:pPr>
              <w:jc w:val="center"/>
              <w:rPr>
                <w:rFonts w:cs="Calibri"/>
                <w:b/>
              </w:rPr>
            </w:pPr>
            <w:r w:rsidRPr="00CB7C9F">
              <w:rPr>
                <w:rFonts w:cs="Calibri"/>
                <w:b/>
              </w:rPr>
              <w:t>100.0</w:t>
            </w:r>
          </w:p>
        </w:tc>
        <w:tc>
          <w:tcPr>
            <w:tcW w:w="610" w:type="pct"/>
            <w:tcBorders>
              <w:top w:val="nil"/>
              <w:left w:val="nil"/>
              <w:bottom w:val="single" w:sz="4" w:space="0" w:color="auto"/>
              <w:right w:val="single" w:sz="4" w:space="0" w:color="auto"/>
            </w:tcBorders>
            <w:shd w:val="clear" w:color="000000" w:fill="FFFFFF"/>
            <w:noWrap/>
            <w:vAlign w:val="center"/>
            <w:hideMark/>
          </w:tcPr>
          <w:p w14:paraId="2F175983" w14:textId="77777777" w:rsidR="00CB7C9F" w:rsidRPr="00CB7C9F" w:rsidRDefault="00CB7C9F" w:rsidP="00447060">
            <w:pPr>
              <w:jc w:val="center"/>
              <w:rPr>
                <w:rFonts w:cs="Calibri"/>
                <w:b/>
              </w:rPr>
            </w:pPr>
            <w:r w:rsidRPr="00CB7C9F">
              <w:rPr>
                <w:rFonts w:cs="Calibri"/>
                <w:b/>
              </w:rPr>
              <w:t>100.0</w:t>
            </w:r>
          </w:p>
        </w:tc>
        <w:tc>
          <w:tcPr>
            <w:tcW w:w="610" w:type="pct"/>
            <w:tcBorders>
              <w:top w:val="nil"/>
              <w:left w:val="nil"/>
              <w:bottom w:val="single" w:sz="4" w:space="0" w:color="auto"/>
              <w:right w:val="single" w:sz="4" w:space="0" w:color="auto"/>
            </w:tcBorders>
            <w:shd w:val="clear" w:color="000000" w:fill="FFFFFF"/>
            <w:noWrap/>
            <w:vAlign w:val="center"/>
            <w:hideMark/>
          </w:tcPr>
          <w:p w14:paraId="2DD1B588" w14:textId="77777777" w:rsidR="00CB7C9F" w:rsidRPr="00CB7C9F" w:rsidRDefault="00CB7C9F" w:rsidP="00447060">
            <w:pPr>
              <w:jc w:val="center"/>
              <w:rPr>
                <w:rFonts w:cs="Calibri"/>
                <w:b/>
              </w:rPr>
            </w:pPr>
            <w:r w:rsidRPr="00CB7C9F">
              <w:rPr>
                <w:rFonts w:cs="Calibri"/>
                <w:b/>
              </w:rPr>
              <w:t>100.0</w:t>
            </w:r>
          </w:p>
        </w:tc>
        <w:tc>
          <w:tcPr>
            <w:tcW w:w="610" w:type="pct"/>
            <w:tcBorders>
              <w:top w:val="nil"/>
              <w:left w:val="nil"/>
              <w:bottom w:val="single" w:sz="4" w:space="0" w:color="auto"/>
              <w:right w:val="single" w:sz="4" w:space="0" w:color="auto"/>
            </w:tcBorders>
            <w:shd w:val="clear" w:color="000000" w:fill="FFFFFF"/>
            <w:noWrap/>
            <w:vAlign w:val="center"/>
            <w:hideMark/>
          </w:tcPr>
          <w:p w14:paraId="612DEC0F" w14:textId="77777777" w:rsidR="00CB7C9F" w:rsidRPr="00CB7C9F" w:rsidRDefault="00CB7C9F" w:rsidP="00447060">
            <w:pPr>
              <w:jc w:val="center"/>
              <w:rPr>
                <w:rFonts w:cs="Calibri"/>
                <w:b/>
              </w:rPr>
            </w:pPr>
            <w:r w:rsidRPr="00CB7C9F">
              <w:rPr>
                <w:rFonts w:cs="Calibri"/>
                <w:b/>
              </w:rPr>
              <w:t>100.0</w:t>
            </w:r>
          </w:p>
        </w:tc>
        <w:tc>
          <w:tcPr>
            <w:tcW w:w="610" w:type="pct"/>
            <w:tcBorders>
              <w:top w:val="nil"/>
              <w:left w:val="nil"/>
              <w:bottom w:val="single" w:sz="4" w:space="0" w:color="auto"/>
              <w:right w:val="single" w:sz="4" w:space="0" w:color="auto"/>
            </w:tcBorders>
            <w:shd w:val="clear" w:color="000000" w:fill="FFFFFF"/>
            <w:noWrap/>
            <w:vAlign w:val="center"/>
            <w:hideMark/>
          </w:tcPr>
          <w:p w14:paraId="39C5EA7E" w14:textId="77777777" w:rsidR="00CB7C9F" w:rsidRPr="00CB7C9F" w:rsidRDefault="00CB7C9F" w:rsidP="00447060">
            <w:pPr>
              <w:jc w:val="center"/>
              <w:rPr>
                <w:rFonts w:cs="Calibri"/>
                <w:b/>
              </w:rPr>
            </w:pPr>
            <w:r w:rsidRPr="00CB7C9F">
              <w:rPr>
                <w:rFonts w:cs="Calibri"/>
                <w:b/>
              </w:rPr>
              <w:t>100.0</w:t>
            </w:r>
          </w:p>
        </w:tc>
      </w:tr>
    </w:tbl>
    <w:p w14:paraId="646D51A0" w14:textId="09E74BFA" w:rsidR="00CB7C9F" w:rsidRDefault="00CB7C9F" w:rsidP="00CB7C9F">
      <w:pPr>
        <w:jc w:val="both"/>
      </w:pPr>
    </w:p>
    <w:p w14:paraId="095A6840" w14:textId="553E8B0B" w:rsidR="00CB7C9F" w:rsidRDefault="00CB7C9F" w:rsidP="00CB7C9F">
      <w:pPr>
        <w:pStyle w:val="Beskrivning"/>
      </w:pPr>
      <w:bookmarkStart w:id="650" w:name="_Ref51220950"/>
      <w:bookmarkStart w:id="651" w:name="_Toc51312477"/>
      <w:r>
        <w:t xml:space="preserve">Table </w:t>
      </w:r>
      <w:r w:rsidR="00B10991">
        <w:fldChar w:fldCharType="begin"/>
      </w:r>
      <w:r w:rsidR="00B10991">
        <w:instrText xml:space="preserve"> SEQ Table \* ARABIC </w:instrText>
      </w:r>
      <w:r w:rsidR="00B10991">
        <w:fldChar w:fldCharType="separate"/>
      </w:r>
      <w:r w:rsidR="00355D35">
        <w:rPr>
          <w:noProof/>
        </w:rPr>
        <w:t>8</w:t>
      </w:r>
      <w:r w:rsidR="00B10991">
        <w:rPr>
          <w:noProof/>
        </w:rPr>
        <w:fldChar w:fldCharType="end"/>
      </w:r>
      <w:bookmarkEnd w:id="650"/>
      <w:r>
        <w:t xml:space="preserve">: </w:t>
      </w:r>
      <w:r w:rsidRPr="00DF2425">
        <w:t>Percentage distribution of employees by geographical area and quarter</w:t>
      </w:r>
      <w:bookmarkEnd w:id="651"/>
    </w:p>
    <w:tbl>
      <w:tblPr>
        <w:tblW w:w="5000" w:type="pct"/>
        <w:tblCellMar>
          <w:left w:w="70" w:type="dxa"/>
          <w:right w:w="70" w:type="dxa"/>
        </w:tblCellMar>
        <w:tblLook w:val="04A0" w:firstRow="1" w:lastRow="0" w:firstColumn="1" w:lastColumn="0" w:noHBand="0" w:noVBand="1"/>
      </w:tblPr>
      <w:tblGrid>
        <w:gridCol w:w="2414"/>
        <w:gridCol w:w="1101"/>
        <w:gridCol w:w="1101"/>
        <w:gridCol w:w="1100"/>
        <w:gridCol w:w="1100"/>
        <w:gridCol w:w="1100"/>
        <w:gridCol w:w="1100"/>
      </w:tblGrid>
      <w:tr w:rsidR="00CB7C9F" w:rsidRPr="00CB7C9F" w14:paraId="3E42E1AC" w14:textId="77777777" w:rsidTr="00447060">
        <w:trPr>
          <w:trHeight w:val="375"/>
        </w:trPr>
        <w:tc>
          <w:tcPr>
            <w:tcW w:w="133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7337613"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Geographical area</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C457505" w14:textId="77777777" w:rsidR="00CB7C9F" w:rsidRPr="00CB7C9F" w:rsidRDefault="00CB7C9F" w:rsidP="00447060">
            <w:pPr>
              <w:jc w:val="center"/>
              <w:rPr>
                <w:rFonts w:ascii="Segoe UI" w:hAnsi="Segoe UI" w:cs="Segoe UI"/>
                <w:b/>
                <w:sz w:val="21"/>
                <w:szCs w:val="21"/>
                <w:lang w:val="en-US"/>
              </w:rPr>
            </w:pPr>
            <w:r w:rsidRPr="00CB7C9F">
              <w:rPr>
                <w:rFonts w:ascii="Segoe UI" w:hAnsi="Segoe UI" w:cs="Segoe UI"/>
                <w:b/>
                <w:sz w:val="21"/>
                <w:szCs w:val="21"/>
                <w:lang w:val="en-US"/>
              </w:rPr>
              <w:t>Q32018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FA70A8B"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Q42018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64C6C82"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Q12019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EB945C"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Q22019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A78528"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Q32019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9AC338F" w14:textId="77777777" w:rsidR="00CB7C9F" w:rsidRPr="00CB7C9F" w:rsidRDefault="00CB7C9F" w:rsidP="00447060">
            <w:pPr>
              <w:jc w:val="both"/>
              <w:rPr>
                <w:rFonts w:ascii="Segoe UI" w:hAnsi="Segoe UI" w:cs="Segoe UI"/>
                <w:b/>
                <w:sz w:val="21"/>
                <w:szCs w:val="21"/>
                <w:lang w:val="en-US"/>
              </w:rPr>
            </w:pPr>
            <w:r w:rsidRPr="00CB7C9F">
              <w:rPr>
                <w:rFonts w:ascii="Segoe UI" w:hAnsi="Segoe UI" w:cs="Segoe UI"/>
                <w:b/>
                <w:sz w:val="21"/>
                <w:szCs w:val="21"/>
                <w:lang w:val="en-US"/>
              </w:rPr>
              <w:t>Q42019</w:t>
            </w:r>
          </w:p>
        </w:tc>
      </w:tr>
      <w:tr w:rsidR="00CB7C9F" w:rsidRPr="00CB7C9F" w14:paraId="4A357684"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26D84C77"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North - West</w:t>
            </w:r>
          </w:p>
        </w:tc>
        <w:tc>
          <w:tcPr>
            <w:tcW w:w="610" w:type="pct"/>
            <w:tcBorders>
              <w:top w:val="nil"/>
              <w:left w:val="nil"/>
              <w:bottom w:val="single" w:sz="4" w:space="0" w:color="auto"/>
              <w:right w:val="single" w:sz="4" w:space="0" w:color="auto"/>
            </w:tcBorders>
            <w:shd w:val="clear" w:color="000000" w:fill="FFFFFF"/>
            <w:noWrap/>
            <w:vAlign w:val="center"/>
            <w:hideMark/>
          </w:tcPr>
          <w:p w14:paraId="52FA47EC" w14:textId="77777777" w:rsidR="00CB7C9F" w:rsidRPr="00CB7C9F" w:rsidRDefault="00CB7C9F" w:rsidP="00447060">
            <w:pPr>
              <w:jc w:val="center"/>
              <w:rPr>
                <w:rFonts w:cs="Calibri"/>
              </w:rPr>
            </w:pPr>
            <w:r w:rsidRPr="00CB7C9F">
              <w:rPr>
                <w:rFonts w:cs="Calibri"/>
              </w:rPr>
              <w:t>1.5</w:t>
            </w:r>
          </w:p>
        </w:tc>
        <w:tc>
          <w:tcPr>
            <w:tcW w:w="610" w:type="pct"/>
            <w:tcBorders>
              <w:top w:val="nil"/>
              <w:left w:val="nil"/>
              <w:bottom w:val="single" w:sz="4" w:space="0" w:color="auto"/>
              <w:right w:val="single" w:sz="4" w:space="0" w:color="auto"/>
            </w:tcBorders>
            <w:shd w:val="clear" w:color="000000" w:fill="FFFFFF"/>
            <w:noWrap/>
            <w:vAlign w:val="center"/>
            <w:hideMark/>
          </w:tcPr>
          <w:p w14:paraId="66A608A4" w14:textId="77777777" w:rsidR="00CB7C9F" w:rsidRPr="00CB7C9F" w:rsidRDefault="00CB7C9F" w:rsidP="00447060">
            <w:pPr>
              <w:jc w:val="center"/>
              <w:rPr>
                <w:rFonts w:cs="Calibri"/>
              </w:rPr>
            </w:pPr>
            <w:r w:rsidRPr="00CB7C9F">
              <w:rPr>
                <w:rFonts w:cs="Calibri"/>
              </w:rPr>
              <w:t>1.8</w:t>
            </w:r>
          </w:p>
        </w:tc>
        <w:tc>
          <w:tcPr>
            <w:tcW w:w="610" w:type="pct"/>
            <w:tcBorders>
              <w:top w:val="nil"/>
              <w:left w:val="nil"/>
              <w:bottom w:val="single" w:sz="4" w:space="0" w:color="auto"/>
              <w:right w:val="single" w:sz="4" w:space="0" w:color="auto"/>
            </w:tcBorders>
            <w:shd w:val="clear" w:color="000000" w:fill="FFFFFF"/>
            <w:noWrap/>
            <w:vAlign w:val="center"/>
            <w:hideMark/>
          </w:tcPr>
          <w:p w14:paraId="0AA6689A" w14:textId="77777777" w:rsidR="00CB7C9F" w:rsidRPr="00CB7C9F" w:rsidRDefault="00CB7C9F" w:rsidP="00447060">
            <w:pPr>
              <w:jc w:val="center"/>
              <w:rPr>
                <w:rFonts w:cs="Calibri"/>
              </w:rPr>
            </w:pPr>
            <w:r w:rsidRPr="00CB7C9F">
              <w:rPr>
                <w:rFonts w:cs="Calibri"/>
              </w:rPr>
              <w:t>2.8</w:t>
            </w:r>
          </w:p>
        </w:tc>
        <w:tc>
          <w:tcPr>
            <w:tcW w:w="610" w:type="pct"/>
            <w:tcBorders>
              <w:top w:val="nil"/>
              <w:left w:val="nil"/>
              <w:bottom w:val="single" w:sz="4" w:space="0" w:color="auto"/>
              <w:right w:val="single" w:sz="4" w:space="0" w:color="auto"/>
            </w:tcBorders>
            <w:shd w:val="clear" w:color="000000" w:fill="FFFFFF"/>
            <w:noWrap/>
            <w:vAlign w:val="center"/>
            <w:hideMark/>
          </w:tcPr>
          <w:p w14:paraId="2D079A70" w14:textId="77777777" w:rsidR="00CB7C9F" w:rsidRPr="00CB7C9F" w:rsidRDefault="00CB7C9F" w:rsidP="00447060">
            <w:pPr>
              <w:jc w:val="center"/>
              <w:rPr>
                <w:rFonts w:cs="Calibri"/>
              </w:rPr>
            </w:pPr>
            <w:r w:rsidRPr="00CB7C9F">
              <w:rPr>
                <w:rFonts w:cs="Calibri"/>
              </w:rPr>
              <w:t>1.6</w:t>
            </w:r>
          </w:p>
        </w:tc>
        <w:tc>
          <w:tcPr>
            <w:tcW w:w="610" w:type="pct"/>
            <w:tcBorders>
              <w:top w:val="nil"/>
              <w:left w:val="nil"/>
              <w:bottom w:val="single" w:sz="4" w:space="0" w:color="auto"/>
              <w:right w:val="single" w:sz="4" w:space="0" w:color="auto"/>
            </w:tcBorders>
            <w:shd w:val="clear" w:color="000000" w:fill="FFFFFF"/>
            <w:noWrap/>
            <w:vAlign w:val="center"/>
            <w:hideMark/>
          </w:tcPr>
          <w:p w14:paraId="17BC80E6" w14:textId="77777777" w:rsidR="00CB7C9F" w:rsidRPr="00CB7C9F" w:rsidRDefault="00CB7C9F" w:rsidP="00447060">
            <w:pPr>
              <w:jc w:val="center"/>
              <w:rPr>
                <w:rFonts w:cs="Calibri"/>
              </w:rPr>
            </w:pPr>
            <w:r w:rsidRPr="00CB7C9F">
              <w:rPr>
                <w:rFonts w:cs="Calibri"/>
              </w:rPr>
              <w:t>2.1</w:t>
            </w:r>
          </w:p>
        </w:tc>
        <w:tc>
          <w:tcPr>
            <w:tcW w:w="610" w:type="pct"/>
            <w:tcBorders>
              <w:top w:val="nil"/>
              <w:left w:val="nil"/>
              <w:bottom w:val="single" w:sz="4" w:space="0" w:color="auto"/>
              <w:right w:val="single" w:sz="4" w:space="0" w:color="auto"/>
            </w:tcBorders>
            <w:shd w:val="clear" w:color="000000" w:fill="FFFFFF"/>
            <w:noWrap/>
            <w:vAlign w:val="center"/>
            <w:hideMark/>
          </w:tcPr>
          <w:p w14:paraId="35A9B299" w14:textId="77777777" w:rsidR="00CB7C9F" w:rsidRPr="00CB7C9F" w:rsidRDefault="00CB7C9F" w:rsidP="00447060">
            <w:pPr>
              <w:jc w:val="center"/>
              <w:rPr>
                <w:rFonts w:cs="Calibri"/>
              </w:rPr>
            </w:pPr>
            <w:r w:rsidRPr="00CB7C9F">
              <w:rPr>
                <w:rFonts w:cs="Calibri"/>
              </w:rPr>
              <w:t>2.6</w:t>
            </w:r>
          </w:p>
        </w:tc>
      </w:tr>
      <w:tr w:rsidR="00CB7C9F" w:rsidRPr="00CB7C9F" w14:paraId="78A08CD7"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0010851E"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North - East</w:t>
            </w:r>
          </w:p>
        </w:tc>
        <w:tc>
          <w:tcPr>
            <w:tcW w:w="610" w:type="pct"/>
            <w:tcBorders>
              <w:top w:val="nil"/>
              <w:left w:val="nil"/>
              <w:bottom w:val="single" w:sz="4" w:space="0" w:color="auto"/>
              <w:right w:val="single" w:sz="4" w:space="0" w:color="auto"/>
            </w:tcBorders>
            <w:shd w:val="clear" w:color="000000" w:fill="FFFFFF"/>
            <w:noWrap/>
            <w:vAlign w:val="center"/>
            <w:hideMark/>
          </w:tcPr>
          <w:p w14:paraId="14CF773D" w14:textId="77777777" w:rsidR="00CB7C9F" w:rsidRPr="00CB7C9F" w:rsidRDefault="00CB7C9F" w:rsidP="00447060">
            <w:pPr>
              <w:jc w:val="center"/>
              <w:rPr>
                <w:rFonts w:cs="Calibri"/>
              </w:rPr>
            </w:pPr>
            <w:r w:rsidRPr="00CB7C9F">
              <w:rPr>
                <w:rFonts w:cs="Calibri"/>
              </w:rPr>
              <w:t>1.6</w:t>
            </w:r>
          </w:p>
        </w:tc>
        <w:tc>
          <w:tcPr>
            <w:tcW w:w="610" w:type="pct"/>
            <w:tcBorders>
              <w:top w:val="nil"/>
              <w:left w:val="nil"/>
              <w:bottom w:val="single" w:sz="4" w:space="0" w:color="auto"/>
              <w:right w:val="single" w:sz="4" w:space="0" w:color="auto"/>
            </w:tcBorders>
            <w:shd w:val="clear" w:color="000000" w:fill="FFFFFF"/>
            <w:noWrap/>
            <w:vAlign w:val="center"/>
            <w:hideMark/>
          </w:tcPr>
          <w:p w14:paraId="761E207F" w14:textId="77777777" w:rsidR="00CB7C9F" w:rsidRPr="00CB7C9F" w:rsidRDefault="00CB7C9F" w:rsidP="00447060">
            <w:pPr>
              <w:jc w:val="center"/>
              <w:rPr>
                <w:rFonts w:cs="Calibri"/>
              </w:rPr>
            </w:pPr>
            <w:r w:rsidRPr="00CB7C9F">
              <w:rPr>
                <w:rFonts w:cs="Calibri"/>
              </w:rPr>
              <w:t>2.0</w:t>
            </w:r>
          </w:p>
        </w:tc>
        <w:tc>
          <w:tcPr>
            <w:tcW w:w="610" w:type="pct"/>
            <w:tcBorders>
              <w:top w:val="nil"/>
              <w:left w:val="nil"/>
              <w:bottom w:val="single" w:sz="4" w:space="0" w:color="auto"/>
              <w:right w:val="single" w:sz="4" w:space="0" w:color="auto"/>
            </w:tcBorders>
            <w:shd w:val="clear" w:color="000000" w:fill="FFFFFF"/>
            <w:noWrap/>
            <w:vAlign w:val="center"/>
            <w:hideMark/>
          </w:tcPr>
          <w:p w14:paraId="7CD19E9D" w14:textId="77777777" w:rsidR="00CB7C9F" w:rsidRPr="00CB7C9F" w:rsidRDefault="00CB7C9F" w:rsidP="00447060">
            <w:pPr>
              <w:jc w:val="center"/>
              <w:rPr>
                <w:rFonts w:cs="Calibri"/>
              </w:rPr>
            </w:pPr>
            <w:r w:rsidRPr="00CB7C9F">
              <w:rPr>
                <w:rFonts w:cs="Calibri"/>
              </w:rPr>
              <w:t>3.1</w:t>
            </w:r>
          </w:p>
        </w:tc>
        <w:tc>
          <w:tcPr>
            <w:tcW w:w="610" w:type="pct"/>
            <w:tcBorders>
              <w:top w:val="nil"/>
              <w:left w:val="nil"/>
              <w:bottom w:val="single" w:sz="4" w:space="0" w:color="auto"/>
              <w:right w:val="single" w:sz="4" w:space="0" w:color="auto"/>
            </w:tcBorders>
            <w:shd w:val="clear" w:color="000000" w:fill="FFFFFF"/>
            <w:noWrap/>
            <w:vAlign w:val="center"/>
            <w:hideMark/>
          </w:tcPr>
          <w:p w14:paraId="10BEEC31" w14:textId="77777777" w:rsidR="00CB7C9F" w:rsidRPr="00CB7C9F" w:rsidRDefault="00CB7C9F" w:rsidP="00447060">
            <w:pPr>
              <w:jc w:val="center"/>
              <w:rPr>
                <w:rFonts w:cs="Calibri"/>
              </w:rPr>
            </w:pPr>
            <w:r w:rsidRPr="00CB7C9F">
              <w:rPr>
                <w:rFonts w:cs="Calibri"/>
              </w:rPr>
              <w:t>1.7</w:t>
            </w:r>
          </w:p>
        </w:tc>
        <w:tc>
          <w:tcPr>
            <w:tcW w:w="610" w:type="pct"/>
            <w:tcBorders>
              <w:top w:val="nil"/>
              <w:left w:val="nil"/>
              <w:bottom w:val="single" w:sz="4" w:space="0" w:color="auto"/>
              <w:right w:val="single" w:sz="4" w:space="0" w:color="auto"/>
            </w:tcBorders>
            <w:shd w:val="clear" w:color="000000" w:fill="FFFFFF"/>
            <w:noWrap/>
            <w:vAlign w:val="center"/>
            <w:hideMark/>
          </w:tcPr>
          <w:p w14:paraId="0777D0B9" w14:textId="77777777" w:rsidR="00CB7C9F" w:rsidRPr="00CB7C9F" w:rsidRDefault="00CB7C9F" w:rsidP="00447060">
            <w:pPr>
              <w:jc w:val="center"/>
              <w:rPr>
                <w:rFonts w:cs="Calibri"/>
              </w:rPr>
            </w:pPr>
            <w:r w:rsidRPr="00CB7C9F">
              <w:rPr>
                <w:rFonts w:cs="Calibri"/>
              </w:rPr>
              <w:t>2.2</w:t>
            </w:r>
          </w:p>
        </w:tc>
        <w:tc>
          <w:tcPr>
            <w:tcW w:w="610" w:type="pct"/>
            <w:tcBorders>
              <w:top w:val="nil"/>
              <w:left w:val="nil"/>
              <w:bottom w:val="single" w:sz="4" w:space="0" w:color="auto"/>
              <w:right w:val="single" w:sz="4" w:space="0" w:color="auto"/>
            </w:tcBorders>
            <w:shd w:val="clear" w:color="000000" w:fill="FFFFFF"/>
            <w:noWrap/>
            <w:vAlign w:val="center"/>
            <w:hideMark/>
          </w:tcPr>
          <w:p w14:paraId="1A8EF02C" w14:textId="77777777" w:rsidR="00CB7C9F" w:rsidRPr="00CB7C9F" w:rsidRDefault="00CB7C9F" w:rsidP="00447060">
            <w:pPr>
              <w:jc w:val="center"/>
              <w:rPr>
                <w:rFonts w:cs="Calibri"/>
              </w:rPr>
            </w:pPr>
            <w:r w:rsidRPr="00CB7C9F">
              <w:rPr>
                <w:rFonts w:cs="Calibri"/>
              </w:rPr>
              <w:t>2.6</w:t>
            </w:r>
          </w:p>
        </w:tc>
      </w:tr>
      <w:tr w:rsidR="00CB7C9F" w:rsidRPr="00CB7C9F" w14:paraId="7383BB0A"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42481189"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Centre</w:t>
            </w:r>
          </w:p>
        </w:tc>
        <w:tc>
          <w:tcPr>
            <w:tcW w:w="610" w:type="pct"/>
            <w:tcBorders>
              <w:top w:val="nil"/>
              <w:left w:val="nil"/>
              <w:bottom w:val="single" w:sz="4" w:space="0" w:color="auto"/>
              <w:right w:val="single" w:sz="4" w:space="0" w:color="auto"/>
            </w:tcBorders>
            <w:shd w:val="clear" w:color="000000" w:fill="FFFFFF"/>
            <w:noWrap/>
            <w:vAlign w:val="center"/>
            <w:hideMark/>
          </w:tcPr>
          <w:p w14:paraId="61D5914E" w14:textId="77777777" w:rsidR="00CB7C9F" w:rsidRPr="00CB7C9F" w:rsidRDefault="00CB7C9F" w:rsidP="00447060">
            <w:pPr>
              <w:jc w:val="center"/>
              <w:rPr>
                <w:rFonts w:cs="Calibri"/>
              </w:rPr>
            </w:pPr>
            <w:r w:rsidRPr="00CB7C9F">
              <w:rPr>
                <w:rFonts w:cs="Calibri"/>
              </w:rPr>
              <w:t>1.0</w:t>
            </w:r>
          </w:p>
        </w:tc>
        <w:tc>
          <w:tcPr>
            <w:tcW w:w="610" w:type="pct"/>
            <w:tcBorders>
              <w:top w:val="nil"/>
              <w:left w:val="nil"/>
              <w:bottom w:val="single" w:sz="4" w:space="0" w:color="auto"/>
              <w:right w:val="single" w:sz="4" w:space="0" w:color="auto"/>
            </w:tcBorders>
            <w:shd w:val="clear" w:color="000000" w:fill="FFFFFF"/>
            <w:noWrap/>
            <w:vAlign w:val="center"/>
            <w:hideMark/>
          </w:tcPr>
          <w:p w14:paraId="593443B0" w14:textId="77777777" w:rsidR="00CB7C9F" w:rsidRPr="00CB7C9F" w:rsidRDefault="00CB7C9F" w:rsidP="00447060">
            <w:pPr>
              <w:jc w:val="center"/>
              <w:rPr>
                <w:rFonts w:cs="Calibri"/>
              </w:rPr>
            </w:pPr>
            <w:r w:rsidRPr="00CB7C9F">
              <w:rPr>
                <w:rFonts w:cs="Calibri"/>
              </w:rPr>
              <w:t>1.2</w:t>
            </w:r>
          </w:p>
        </w:tc>
        <w:tc>
          <w:tcPr>
            <w:tcW w:w="610" w:type="pct"/>
            <w:tcBorders>
              <w:top w:val="nil"/>
              <w:left w:val="nil"/>
              <w:bottom w:val="single" w:sz="4" w:space="0" w:color="auto"/>
              <w:right w:val="single" w:sz="4" w:space="0" w:color="auto"/>
            </w:tcBorders>
            <w:shd w:val="clear" w:color="000000" w:fill="FFFFFF"/>
            <w:noWrap/>
            <w:vAlign w:val="center"/>
            <w:hideMark/>
          </w:tcPr>
          <w:p w14:paraId="4515956C" w14:textId="77777777" w:rsidR="00CB7C9F" w:rsidRPr="00CB7C9F" w:rsidRDefault="00CB7C9F" w:rsidP="00447060">
            <w:pPr>
              <w:jc w:val="center"/>
              <w:rPr>
                <w:rFonts w:cs="Calibri"/>
              </w:rPr>
            </w:pPr>
            <w:r w:rsidRPr="00CB7C9F">
              <w:rPr>
                <w:rFonts w:cs="Calibri"/>
              </w:rPr>
              <w:t>1.7</w:t>
            </w:r>
          </w:p>
        </w:tc>
        <w:tc>
          <w:tcPr>
            <w:tcW w:w="610" w:type="pct"/>
            <w:tcBorders>
              <w:top w:val="nil"/>
              <w:left w:val="nil"/>
              <w:bottom w:val="single" w:sz="4" w:space="0" w:color="auto"/>
              <w:right w:val="single" w:sz="4" w:space="0" w:color="auto"/>
            </w:tcBorders>
            <w:shd w:val="clear" w:color="000000" w:fill="FFFFFF"/>
            <w:noWrap/>
            <w:vAlign w:val="center"/>
            <w:hideMark/>
          </w:tcPr>
          <w:p w14:paraId="68122BF2" w14:textId="77777777" w:rsidR="00CB7C9F" w:rsidRPr="00CB7C9F" w:rsidRDefault="00CB7C9F" w:rsidP="00447060">
            <w:pPr>
              <w:jc w:val="center"/>
              <w:rPr>
                <w:rFonts w:cs="Calibri"/>
              </w:rPr>
            </w:pPr>
            <w:r w:rsidRPr="00CB7C9F">
              <w:rPr>
                <w:rFonts w:cs="Calibri"/>
              </w:rPr>
              <w:t>0.9</w:t>
            </w:r>
          </w:p>
        </w:tc>
        <w:tc>
          <w:tcPr>
            <w:tcW w:w="610" w:type="pct"/>
            <w:tcBorders>
              <w:top w:val="nil"/>
              <w:left w:val="nil"/>
              <w:bottom w:val="single" w:sz="4" w:space="0" w:color="auto"/>
              <w:right w:val="single" w:sz="4" w:space="0" w:color="auto"/>
            </w:tcBorders>
            <w:shd w:val="clear" w:color="000000" w:fill="FFFFFF"/>
            <w:noWrap/>
            <w:vAlign w:val="center"/>
            <w:hideMark/>
          </w:tcPr>
          <w:p w14:paraId="1C2CC958" w14:textId="77777777" w:rsidR="00CB7C9F" w:rsidRPr="00CB7C9F" w:rsidRDefault="00CB7C9F" w:rsidP="00447060">
            <w:pPr>
              <w:jc w:val="center"/>
              <w:rPr>
                <w:rFonts w:cs="Calibri"/>
              </w:rPr>
            </w:pPr>
            <w:r w:rsidRPr="00CB7C9F">
              <w:rPr>
                <w:rFonts w:cs="Calibri"/>
              </w:rPr>
              <w:t>1.3</w:t>
            </w:r>
          </w:p>
        </w:tc>
        <w:tc>
          <w:tcPr>
            <w:tcW w:w="610" w:type="pct"/>
            <w:tcBorders>
              <w:top w:val="nil"/>
              <w:left w:val="nil"/>
              <w:bottom w:val="single" w:sz="4" w:space="0" w:color="auto"/>
              <w:right w:val="single" w:sz="4" w:space="0" w:color="auto"/>
            </w:tcBorders>
            <w:shd w:val="clear" w:color="000000" w:fill="FFFFFF"/>
            <w:noWrap/>
            <w:vAlign w:val="center"/>
            <w:hideMark/>
          </w:tcPr>
          <w:p w14:paraId="7D34F40E" w14:textId="77777777" w:rsidR="00CB7C9F" w:rsidRPr="00CB7C9F" w:rsidRDefault="00CB7C9F" w:rsidP="00447060">
            <w:pPr>
              <w:jc w:val="center"/>
              <w:rPr>
                <w:rFonts w:cs="Calibri"/>
              </w:rPr>
            </w:pPr>
            <w:r w:rsidRPr="00CB7C9F">
              <w:rPr>
                <w:rFonts w:cs="Calibri"/>
              </w:rPr>
              <w:t>1.6</w:t>
            </w:r>
          </w:p>
        </w:tc>
      </w:tr>
      <w:tr w:rsidR="00CB7C9F" w:rsidRPr="00CB7C9F" w14:paraId="6B96BF1B"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1FAB5583"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South</w:t>
            </w:r>
          </w:p>
        </w:tc>
        <w:tc>
          <w:tcPr>
            <w:tcW w:w="610" w:type="pct"/>
            <w:tcBorders>
              <w:top w:val="nil"/>
              <w:left w:val="nil"/>
              <w:bottom w:val="single" w:sz="4" w:space="0" w:color="auto"/>
              <w:right w:val="single" w:sz="4" w:space="0" w:color="auto"/>
            </w:tcBorders>
            <w:shd w:val="clear" w:color="000000" w:fill="FFFFFF"/>
            <w:noWrap/>
            <w:vAlign w:val="center"/>
            <w:hideMark/>
          </w:tcPr>
          <w:p w14:paraId="0AFC4534" w14:textId="77777777" w:rsidR="00CB7C9F" w:rsidRPr="00CB7C9F" w:rsidRDefault="00CB7C9F" w:rsidP="00447060">
            <w:pPr>
              <w:jc w:val="center"/>
              <w:rPr>
                <w:rFonts w:cs="Calibri"/>
              </w:rPr>
            </w:pPr>
            <w:r w:rsidRPr="00CB7C9F">
              <w:rPr>
                <w:rFonts w:cs="Calibri"/>
              </w:rPr>
              <w:t>0.7</w:t>
            </w:r>
          </w:p>
        </w:tc>
        <w:tc>
          <w:tcPr>
            <w:tcW w:w="610" w:type="pct"/>
            <w:tcBorders>
              <w:top w:val="nil"/>
              <w:left w:val="nil"/>
              <w:bottom w:val="single" w:sz="4" w:space="0" w:color="auto"/>
              <w:right w:val="single" w:sz="4" w:space="0" w:color="auto"/>
            </w:tcBorders>
            <w:shd w:val="clear" w:color="000000" w:fill="FFFFFF"/>
            <w:noWrap/>
            <w:vAlign w:val="center"/>
            <w:hideMark/>
          </w:tcPr>
          <w:p w14:paraId="0AF7A1BA" w14:textId="77777777" w:rsidR="00CB7C9F" w:rsidRPr="00CB7C9F" w:rsidRDefault="00CB7C9F" w:rsidP="00447060">
            <w:pPr>
              <w:jc w:val="center"/>
              <w:rPr>
                <w:rFonts w:cs="Calibri"/>
              </w:rPr>
            </w:pPr>
            <w:r w:rsidRPr="00CB7C9F">
              <w:rPr>
                <w:rFonts w:cs="Calibri"/>
              </w:rPr>
              <w:t>0.9</w:t>
            </w:r>
          </w:p>
        </w:tc>
        <w:tc>
          <w:tcPr>
            <w:tcW w:w="610" w:type="pct"/>
            <w:tcBorders>
              <w:top w:val="nil"/>
              <w:left w:val="nil"/>
              <w:bottom w:val="single" w:sz="4" w:space="0" w:color="auto"/>
              <w:right w:val="single" w:sz="4" w:space="0" w:color="auto"/>
            </w:tcBorders>
            <w:shd w:val="clear" w:color="000000" w:fill="FFFFFF"/>
            <w:noWrap/>
            <w:vAlign w:val="center"/>
            <w:hideMark/>
          </w:tcPr>
          <w:p w14:paraId="59041B22" w14:textId="77777777" w:rsidR="00CB7C9F" w:rsidRPr="00CB7C9F" w:rsidRDefault="00CB7C9F" w:rsidP="00447060">
            <w:pPr>
              <w:jc w:val="center"/>
              <w:rPr>
                <w:rFonts w:cs="Calibri"/>
              </w:rPr>
            </w:pPr>
            <w:r w:rsidRPr="00CB7C9F">
              <w:rPr>
                <w:rFonts w:cs="Calibri"/>
              </w:rPr>
              <w:t>1.2</w:t>
            </w:r>
          </w:p>
        </w:tc>
        <w:tc>
          <w:tcPr>
            <w:tcW w:w="610" w:type="pct"/>
            <w:tcBorders>
              <w:top w:val="nil"/>
              <w:left w:val="nil"/>
              <w:bottom w:val="single" w:sz="4" w:space="0" w:color="auto"/>
              <w:right w:val="single" w:sz="4" w:space="0" w:color="auto"/>
            </w:tcBorders>
            <w:shd w:val="clear" w:color="000000" w:fill="FFFFFF"/>
            <w:noWrap/>
            <w:vAlign w:val="center"/>
            <w:hideMark/>
          </w:tcPr>
          <w:p w14:paraId="0D91DAE5" w14:textId="77777777" w:rsidR="00CB7C9F" w:rsidRPr="00CB7C9F" w:rsidRDefault="00CB7C9F" w:rsidP="00447060">
            <w:pPr>
              <w:jc w:val="center"/>
              <w:rPr>
                <w:rFonts w:cs="Calibri"/>
              </w:rPr>
            </w:pPr>
            <w:r w:rsidRPr="00CB7C9F">
              <w:rPr>
                <w:rFonts w:cs="Calibri"/>
              </w:rPr>
              <w:t>0.6</w:t>
            </w:r>
          </w:p>
        </w:tc>
        <w:tc>
          <w:tcPr>
            <w:tcW w:w="610" w:type="pct"/>
            <w:tcBorders>
              <w:top w:val="nil"/>
              <w:left w:val="nil"/>
              <w:bottom w:val="single" w:sz="4" w:space="0" w:color="auto"/>
              <w:right w:val="single" w:sz="4" w:space="0" w:color="auto"/>
            </w:tcBorders>
            <w:shd w:val="clear" w:color="000000" w:fill="FFFFFF"/>
            <w:noWrap/>
            <w:vAlign w:val="center"/>
            <w:hideMark/>
          </w:tcPr>
          <w:p w14:paraId="2F873A1D" w14:textId="77777777" w:rsidR="00CB7C9F" w:rsidRPr="00CB7C9F" w:rsidRDefault="00CB7C9F" w:rsidP="00447060">
            <w:pPr>
              <w:jc w:val="center"/>
              <w:rPr>
                <w:rFonts w:cs="Calibri"/>
              </w:rPr>
            </w:pPr>
            <w:r w:rsidRPr="00CB7C9F">
              <w:rPr>
                <w:rFonts w:cs="Calibri"/>
              </w:rPr>
              <w:t>0.9</w:t>
            </w:r>
          </w:p>
        </w:tc>
        <w:tc>
          <w:tcPr>
            <w:tcW w:w="610" w:type="pct"/>
            <w:tcBorders>
              <w:top w:val="nil"/>
              <w:left w:val="nil"/>
              <w:bottom w:val="single" w:sz="4" w:space="0" w:color="auto"/>
              <w:right w:val="single" w:sz="4" w:space="0" w:color="auto"/>
            </w:tcBorders>
            <w:shd w:val="clear" w:color="000000" w:fill="FFFFFF"/>
            <w:noWrap/>
            <w:vAlign w:val="center"/>
            <w:hideMark/>
          </w:tcPr>
          <w:p w14:paraId="71CD49D7" w14:textId="77777777" w:rsidR="00CB7C9F" w:rsidRPr="00CB7C9F" w:rsidRDefault="00CB7C9F" w:rsidP="00447060">
            <w:pPr>
              <w:jc w:val="center"/>
              <w:rPr>
                <w:rFonts w:cs="Calibri"/>
              </w:rPr>
            </w:pPr>
            <w:r w:rsidRPr="00CB7C9F">
              <w:rPr>
                <w:rFonts w:cs="Calibri"/>
              </w:rPr>
              <w:t>1.1</w:t>
            </w:r>
          </w:p>
        </w:tc>
      </w:tr>
      <w:tr w:rsidR="00CB7C9F" w:rsidRPr="00CB7C9F" w14:paraId="37E37356"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112E4E58" w14:textId="77777777" w:rsidR="00CB7C9F" w:rsidRPr="00CB7C9F" w:rsidRDefault="00CB7C9F" w:rsidP="00447060">
            <w:pPr>
              <w:spacing w:after="0" w:line="240" w:lineRule="auto"/>
              <w:rPr>
                <w:rFonts w:eastAsia="Times New Roman" w:cs="Calibri"/>
                <w:lang w:eastAsia="it-IT"/>
              </w:rPr>
            </w:pPr>
            <w:r w:rsidRPr="00CB7C9F">
              <w:rPr>
                <w:rFonts w:eastAsia="Times New Roman" w:cs="Calibri"/>
                <w:lang w:eastAsia="it-IT"/>
              </w:rPr>
              <w:t>Islands</w:t>
            </w:r>
          </w:p>
        </w:tc>
        <w:tc>
          <w:tcPr>
            <w:tcW w:w="610" w:type="pct"/>
            <w:tcBorders>
              <w:top w:val="nil"/>
              <w:left w:val="nil"/>
              <w:bottom w:val="single" w:sz="4" w:space="0" w:color="auto"/>
              <w:right w:val="single" w:sz="4" w:space="0" w:color="auto"/>
            </w:tcBorders>
            <w:shd w:val="clear" w:color="000000" w:fill="FFFFFF"/>
            <w:noWrap/>
            <w:vAlign w:val="center"/>
            <w:hideMark/>
          </w:tcPr>
          <w:p w14:paraId="38805039" w14:textId="77777777" w:rsidR="00CB7C9F" w:rsidRPr="00CB7C9F" w:rsidRDefault="00CB7C9F" w:rsidP="00447060">
            <w:pPr>
              <w:jc w:val="center"/>
              <w:rPr>
                <w:rFonts w:cs="Calibri"/>
              </w:rPr>
            </w:pPr>
            <w:r w:rsidRPr="00CB7C9F">
              <w:rPr>
                <w:rFonts w:cs="Calibri"/>
              </w:rPr>
              <w:t>0.5</w:t>
            </w:r>
          </w:p>
        </w:tc>
        <w:tc>
          <w:tcPr>
            <w:tcW w:w="610" w:type="pct"/>
            <w:tcBorders>
              <w:top w:val="nil"/>
              <w:left w:val="nil"/>
              <w:bottom w:val="single" w:sz="4" w:space="0" w:color="auto"/>
              <w:right w:val="single" w:sz="4" w:space="0" w:color="auto"/>
            </w:tcBorders>
            <w:shd w:val="clear" w:color="000000" w:fill="FFFFFF"/>
            <w:noWrap/>
            <w:vAlign w:val="center"/>
            <w:hideMark/>
          </w:tcPr>
          <w:p w14:paraId="2D9274C6" w14:textId="77777777" w:rsidR="00CB7C9F" w:rsidRPr="00CB7C9F" w:rsidRDefault="00CB7C9F" w:rsidP="00447060">
            <w:pPr>
              <w:jc w:val="center"/>
              <w:rPr>
                <w:rFonts w:cs="Calibri"/>
              </w:rPr>
            </w:pPr>
            <w:r w:rsidRPr="00CB7C9F">
              <w:rPr>
                <w:rFonts w:cs="Calibri"/>
              </w:rPr>
              <w:t>0.6</w:t>
            </w:r>
          </w:p>
        </w:tc>
        <w:tc>
          <w:tcPr>
            <w:tcW w:w="610" w:type="pct"/>
            <w:tcBorders>
              <w:top w:val="nil"/>
              <w:left w:val="nil"/>
              <w:bottom w:val="single" w:sz="4" w:space="0" w:color="auto"/>
              <w:right w:val="single" w:sz="4" w:space="0" w:color="auto"/>
            </w:tcBorders>
            <w:shd w:val="clear" w:color="000000" w:fill="FFFFFF"/>
            <w:noWrap/>
            <w:vAlign w:val="center"/>
            <w:hideMark/>
          </w:tcPr>
          <w:p w14:paraId="66969024" w14:textId="77777777" w:rsidR="00CB7C9F" w:rsidRPr="00CB7C9F" w:rsidRDefault="00CB7C9F" w:rsidP="00447060">
            <w:pPr>
              <w:jc w:val="center"/>
              <w:rPr>
                <w:rFonts w:cs="Calibri"/>
              </w:rPr>
            </w:pPr>
            <w:r w:rsidRPr="00CB7C9F">
              <w:rPr>
                <w:rFonts w:cs="Calibri"/>
              </w:rPr>
              <w:t>0.8</w:t>
            </w:r>
          </w:p>
        </w:tc>
        <w:tc>
          <w:tcPr>
            <w:tcW w:w="610" w:type="pct"/>
            <w:tcBorders>
              <w:top w:val="nil"/>
              <w:left w:val="nil"/>
              <w:bottom w:val="single" w:sz="4" w:space="0" w:color="auto"/>
              <w:right w:val="single" w:sz="4" w:space="0" w:color="auto"/>
            </w:tcBorders>
            <w:shd w:val="clear" w:color="000000" w:fill="FFFFFF"/>
            <w:noWrap/>
            <w:vAlign w:val="center"/>
            <w:hideMark/>
          </w:tcPr>
          <w:p w14:paraId="3924A878" w14:textId="77777777" w:rsidR="00CB7C9F" w:rsidRPr="00CB7C9F" w:rsidRDefault="00CB7C9F" w:rsidP="00447060">
            <w:pPr>
              <w:jc w:val="center"/>
              <w:rPr>
                <w:rFonts w:cs="Calibri"/>
              </w:rPr>
            </w:pPr>
            <w:r w:rsidRPr="00CB7C9F">
              <w:rPr>
                <w:rFonts w:cs="Calibri"/>
              </w:rPr>
              <w:t>0.4</w:t>
            </w:r>
          </w:p>
        </w:tc>
        <w:tc>
          <w:tcPr>
            <w:tcW w:w="610" w:type="pct"/>
            <w:tcBorders>
              <w:top w:val="nil"/>
              <w:left w:val="nil"/>
              <w:bottom w:val="single" w:sz="4" w:space="0" w:color="auto"/>
              <w:right w:val="single" w:sz="4" w:space="0" w:color="auto"/>
            </w:tcBorders>
            <w:shd w:val="clear" w:color="000000" w:fill="FFFFFF"/>
            <w:noWrap/>
            <w:vAlign w:val="center"/>
            <w:hideMark/>
          </w:tcPr>
          <w:p w14:paraId="4E5FD2F1" w14:textId="77777777" w:rsidR="00CB7C9F" w:rsidRPr="00CB7C9F" w:rsidRDefault="00CB7C9F" w:rsidP="00447060">
            <w:pPr>
              <w:jc w:val="center"/>
              <w:rPr>
                <w:rFonts w:cs="Calibri"/>
              </w:rPr>
            </w:pPr>
            <w:r w:rsidRPr="00CB7C9F">
              <w:rPr>
                <w:rFonts w:cs="Calibri"/>
              </w:rPr>
              <w:t>0.6</w:t>
            </w:r>
          </w:p>
        </w:tc>
        <w:tc>
          <w:tcPr>
            <w:tcW w:w="610" w:type="pct"/>
            <w:tcBorders>
              <w:top w:val="nil"/>
              <w:left w:val="nil"/>
              <w:bottom w:val="single" w:sz="4" w:space="0" w:color="auto"/>
              <w:right w:val="single" w:sz="4" w:space="0" w:color="auto"/>
            </w:tcBorders>
            <w:shd w:val="clear" w:color="000000" w:fill="FFFFFF"/>
            <w:noWrap/>
            <w:vAlign w:val="center"/>
            <w:hideMark/>
          </w:tcPr>
          <w:p w14:paraId="4D2C4F1A" w14:textId="77777777" w:rsidR="00CB7C9F" w:rsidRPr="00CB7C9F" w:rsidRDefault="00CB7C9F" w:rsidP="00447060">
            <w:pPr>
              <w:jc w:val="center"/>
              <w:rPr>
                <w:rFonts w:cs="Calibri"/>
              </w:rPr>
            </w:pPr>
            <w:r w:rsidRPr="00CB7C9F">
              <w:rPr>
                <w:rFonts w:cs="Calibri"/>
              </w:rPr>
              <w:t>0.6</w:t>
            </w:r>
          </w:p>
        </w:tc>
      </w:tr>
      <w:tr w:rsidR="00CB7C9F" w:rsidRPr="00CB7C9F" w14:paraId="67451DB4"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noWrap/>
            <w:vAlign w:val="center"/>
            <w:hideMark/>
          </w:tcPr>
          <w:p w14:paraId="2BCC6A62" w14:textId="77777777" w:rsidR="00CB7C9F" w:rsidRPr="00CB7C9F" w:rsidRDefault="00CB7C9F" w:rsidP="00447060">
            <w:pPr>
              <w:spacing w:after="0" w:line="240" w:lineRule="auto"/>
              <w:rPr>
                <w:rFonts w:eastAsia="Times New Roman" w:cs="Calibri"/>
                <w:b/>
                <w:lang w:eastAsia="it-IT"/>
              </w:rPr>
            </w:pPr>
            <w:r w:rsidRPr="00CB7C9F">
              <w:rPr>
                <w:rFonts w:eastAsia="Times New Roman" w:cs="Calibri"/>
                <w:b/>
                <w:lang w:eastAsia="it-IT"/>
              </w:rPr>
              <w:t>Total</w:t>
            </w:r>
          </w:p>
        </w:tc>
        <w:tc>
          <w:tcPr>
            <w:tcW w:w="610" w:type="pct"/>
            <w:tcBorders>
              <w:top w:val="nil"/>
              <w:left w:val="nil"/>
              <w:bottom w:val="single" w:sz="4" w:space="0" w:color="auto"/>
              <w:right w:val="single" w:sz="4" w:space="0" w:color="auto"/>
            </w:tcBorders>
            <w:shd w:val="clear" w:color="000000" w:fill="FFFFFF"/>
            <w:noWrap/>
            <w:vAlign w:val="center"/>
            <w:hideMark/>
          </w:tcPr>
          <w:p w14:paraId="5C19F7A8" w14:textId="77777777" w:rsidR="00CB7C9F" w:rsidRPr="00CB7C9F" w:rsidRDefault="00CB7C9F" w:rsidP="00447060">
            <w:pPr>
              <w:jc w:val="center"/>
              <w:rPr>
                <w:rFonts w:cs="Calibri"/>
                <w:b/>
              </w:rPr>
            </w:pPr>
            <w:r w:rsidRPr="00CB7C9F">
              <w:rPr>
                <w:rFonts w:cs="Calibri"/>
                <w:b/>
              </w:rPr>
              <w:t>1.2</w:t>
            </w:r>
          </w:p>
        </w:tc>
        <w:tc>
          <w:tcPr>
            <w:tcW w:w="610" w:type="pct"/>
            <w:tcBorders>
              <w:top w:val="nil"/>
              <w:left w:val="nil"/>
              <w:bottom w:val="single" w:sz="4" w:space="0" w:color="auto"/>
              <w:right w:val="single" w:sz="4" w:space="0" w:color="auto"/>
            </w:tcBorders>
            <w:shd w:val="clear" w:color="000000" w:fill="FFFFFF"/>
            <w:noWrap/>
            <w:vAlign w:val="center"/>
            <w:hideMark/>
          </w:tcPr>
          <w:p w14:paraId="6B3EE1DD" w14:textId="77777777" w:rsidR="00CB7C9F" w:rsidRPr="00CB7C9F" w:rsidRDefault="00CB7C9F" w:rsidP="00447060">
            <w:pPr>
              <w:jc w:val="center"/>
              <w:rPr>
                <w:rFonts w:cs="Calibri"/>
                <w:b/>
              </w:rPr>
            </w:pPr>
            <w:r w:rsidRPr="00CB7C9F">
              <w:rPr>
                <w:rFonts w:cs="Calibri"/>
                <w:b/>
              </w:rPr>
              <w:t>1.4</w:t>
            </w:r>
          </w:p>
        </w:tc>
        <w:tc>
          <w:tcPr>
            <w:tcW w:w="610" w:type="pct"/>
            <w:tcBorders>
              <w:top w:val="nil"/>
              <w:left w:val="nil"/>
              <w:bottom w:val="single" w:sz="4" w:space="0" w:color="auto"/>
              <w:right w:val="single" w:sz="4" w:space="0" w:color="auto"/>
            </w:tcBorders>
            <w:shd w:val="clear" w:color="000000" w:fill="FFFFFF"/>
            <w:noWrap/>
            <w:vAlign w:val="center"/>
            <w:hideMark/>
          </w:tcPr>
          <w:p w14:paraId="666BC276" w14:textId="77777777" w:rsidR="00CB7C9F" w:rsidRPr="00CB7C9F" w:rsidRDefault="00CB7C9F" w:rsidP="00447060">
            <w:pPr>
              <w:jc w:val="center"/>
              <w:rPr>
                <w:rFonts w:cs="Calibri"/>
                <w:b/>
              </w:rPr>
            </w:pPr>
            <w:r w:rsidRPr="00CB7C9F">
              <w:rPr>
                <w:rFonts w:cs="Calibri"/>
                <w:b/>
              </w:rPr>
              <w:t>2.2</w:t>
            </w:r>
          </w:p>
        </w:tc>
        <w:tc>
          <w:tcPr>
            <w:tcW w:w="610" w:type="pct"/>
            <w:tcBorders>
              <w:top w:val="nil"/>
              <w:left w:val="nil"/>
              <w:bottom w:val="single" w:sz="4" w:space="0" w:color="auto"/>
              <w:right w:val="single" w:sz="4" w:space="0" w:color="auto"/>
            </w:tcBorders>
            <w:shd w:val="clear" w:color="000000" w:fill="FFFFFF"/>
            <w:noWrap/>
            <w:vAlign w:val="center"/>
            <w:hideMark/>
          </w:tcPr>
          <w:p w14:paraId="4F10075A" w14:textId="77777777" w:rsidR="00CB7C9F" w:rsidRPr="00CB7C9F" w:rsidRDefault="00CB7C9F" w:rsidP="00447060">
            <w:pPr>
              <w:jc w:val="center"/>
              <w:rPr>
                <w:rFonts w:cs="Calibri"/>
                <w:b/>
              </w:rPr>
            </w:pPr>
            <w:r w:rsidRPr="00CB7C9F">
              <w:rPr>
                <w:rFonts w:cs="Calibri"/>
                <w:b/>
              </w:rPr>
              <w:t>1.2</w:t>
            </w:r>
          </w:p>
        </w:tc>
        <w:tc>
          <w:tcPr>
            <w:tcW w:w="610" w:type="pct"/>
            <w:tcBorders>
              <w:top w:val="nil"/>
              <w:left w:val="nil"/>
              <w:bottom w:val="single" w:sz="4" w:space="0" w:color="auto"/>
              <w:right w:val="single" w:sz="4" w:space="0" w:color="auto"/>
            </w:tcBorders>
            <w:shd w:val="clear" w:color="000000" w:fill="FFFFFF"/>
            <w:noWrap/>
            <w:vAlign w:val="center"/>
            <w:hideMark/>
          </w:tcPr>
          <w:p w14:paraId="34F6E369" w14:textId="77777777" w:rsidR="00CB7C9F" w:rsidRPr="00CB7C9F" w:rsidRDefault="00CB7C9F" w:rsidP="00447060">
            <w:pPr>
              <w:jc w:val="center"/>
              <w:rPr>
                <w:rFonts w:cs="Calibri"/>
                <w:b/>
              </w:rPr>
            </w:pPr>
            <w:r w:rsidRPr="00CB7C9F">
              <w:rPr>
                <w:rFonts w:cs="Calibri"/>
                <w:b/>
              </w:rPr>
              <w:t>1.6</w:t>
            </w:r>
          </w:p>
        </w:tc>
        <w:tc>
          <w:tcPr>
            <w:tcW w:w="610" w:type="pct"/>
            <w:tcBorders>
              <w:top w:val="nil"/>
              <w:left w:val="nil"/>
              <w:bottom w:val="single" w:sz="4" w:space="0" w:color="auto"/>
              <w:right w:val="single" w:sz="4" w:space="0" w:color="auto"/>
            </w:tcBorders>
            <w:shd w:val="clear" w:color="000000" w:fill="FFFFFF"/>
            <w:noWrap/>
            <w:vAlign w:val="center"/>
            <w:hideMark/>
          </w:tcPr>
          <w:p w14:paraId="7E7EF334" w14:textId="77777777" w:rsidR="00CB7C9F" w:rsidRPr="00CB7C9F" w:rsidRDefault="00CB7C9F" w:rsidP="00447060">
            <w:pPr>
              <w:jc w:val="center"/>
              <w:rPr>
                <w:rFonts w:cs="Calibri"/>
                <w:b/>
              </w:rPr>
            </w:pPr>
            <w:r w:rsidRPr="00CB7C9F">
              <w:rPr>
                <w:rFonts w:cs="Calibri"/>
                <w:b/>
              </w:rPr>
              <w:t>2.0</w:t>
            </w:r>
          </w:p>
        </w:tc>
      </w:tr>
    </w:tbl>
    <w:p w14:paraId="448DD861" w14:textId="5315E767" w:rsidR="00CB7C9F" w:rsidRDefault="00CB7C9F" w:rsidP="00CB7C9F">
      <w:pPr>
        <w:pStyle w:val="Beskrivning"/>
      </w:pPr>
      <w:bookmarkStart w:id="652" w:name="_Toc51312478"/>
      <w:r>
        <w:t xml:space="preserve">Table </w:t>
      </w:r>
      <w:r w:rsidR="00B10991">
        <w:fldChar w:fldCharType="begin"/>
      </w:r>
      <w:r w:rsidR="00B10991">
        <w:instrText xml:space="preserve"> SEQ Table \* ARABIC </w:instrText>
      </w:r>
      <w:r w:rsidR="00B10991">
        <w:fldChar w:fldCharType="separate"/>
      </w:r>
      <w:r w:rsidR="00355D35">
        <w:rPr>
          <w:noProof/>
        </w:rPr>
        <w:t>9</w:t>
      </w:r>
      <w:r w:rsidR="00B10991">
        <w:rPr>
          <w:noProof/>
        </w:rPr>
        <w:fldChar w:fldCharType="end"/>
      </w:r>
      <w:r>
        <w:t xml:space="preserve">: </w:t>
      </w:r>
      <w:r w:rsidRPr="00B13CEA">
        <w:t>Italian OJAs quarterly rate by geographical area and quarter</w:t>
      </w:r>
      <w:bookmarkEnd w:id="652"/>
    </w:p>
    <w:tbl>
      <w:tblPr>
        <w:tblW w:w="5000" w:type="pct"/>
        <w:tblCellMar>
          <w:left w:w="70" w:type="dxa"/>
          <w:right w:w="70" w:type="dxa"/>
        </w:tblCellMar>
        <w:tblLook w:val="04A0" w:firstRow="1" w:lastRow="0" w:firstColumn="1" w:lastColumn="0" w:noHBand="0" w:noVBand="1"/>
      </w:tblPr>
      <w:tblGrid>
        <w:gridCol w:w="2414"/>
        <w:gridCol w:w="1101"/>
        <w:gridCol w:w="1101"/>
        <w:gridCol w:w="1100"/>
        <w:gridCol w:w="1100"/>
        <w:gridCol w:w="1100"/>
        <w:gridCol w:w="1100"/>
      </w:tblGrid>
      <w:tr w:rsidR="00CB7C9F" w:rsidRPr="00577DAA" w14:paraId="31B36ADA" w14:textId="77777777" w:rsidTr="00447060">
        <w:trPr>
          <w:trHeight w:val="375"/>
        </w:trPr>
        <w:tc>
          <w:tcPr>
            <w:tcW w:w="133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3578119"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Geographical area</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0065A9" w14:textId="77777777" w:rsidR="00CB7C9F" w:rsidRPr="00577DAA" w:rsidRDefault="00CB7C9F" w:rsidP="00447060">
            <w:pPr>
              <w:jc w:val="center"/>
              <w:rPr>
                <w:rFonts w:ascii="Segoe UI" w:hAnsi="Segoe UI" w:cs="Segoe UI"/>
                <w:b/>
                <w:color w:val="172B4D"/>
                <w:sz w:val="21"/>
                <w:szCs w:val="21"/>
                <w:lang w:val="en-US"/>
              </w:rPr>
            </w:pPr>
            <w:r w:rsidRPr="00577DAA">
              <w:rPr>
                <w:rFonts w:ascii="Segoe UI" w:hAnsi="Segoe UI" w:cs="Segoe UI"/>
                <w:b/>
                <w:color w:val="172B4D"/>
                <w:sz w:val="21"/>
                <w:szCs w:val="21"/>
                <w:lang w:val="en-US"/>
              </w:rPr>
              <w:t>Q32018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D48EC79"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Q42018</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1A49CE6"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Q12019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23ED35"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Q22019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44FF94B"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Q32019</w:t>
            </w:r>
          </w:p>
        </w:tc>
        <w:tc>
          <w:tcPr>
            <w:tcW w:w="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B1BB9CB" w14:textId="77777777" w:rsidR="00CB7C9F" w:rsidRPr="00577DAA" w:rsidRDefault="00CB7C9F" w:rsidP="00447060">
            <w:pPr>
              <w:jc w:val="both"/>
              <w:rPr>
                <w:rFonts w:ascii="Segoe UI" w:hAnsi="Segoe UI" w:cs="Segoe UI"/>
                <w:b/>
                <w:color w:val="172B4D"/>
                <w:sz w:val="21"/>
                <w:szCs w:val="21"/>
                <w:lang w:val="en-US"/>
              </w:rPr>
            </w:pPr>
            <w:r w:rsidRPr="00577DAA">
              <w:rPr>
                <w:rFonts w:ascii="Segoe UI" w:hAnsi="Segoe UI" w:cs="Segoe UI"/>
                <w:b/>
                <w:color w:val="172B4D"/>
                <w:sz w:val="21"/>
                <w:szCs w:val="21"/>
                <w:lang w:val="en-US"/>
              </w:rPr>
              <w:t>Q42019</w:t>
            </w:r>
          </w:p>
        </w:tc>
      </w:tr>
      <w:tr w:rsidR="00CB7C9F" w:rsidRPr="009243B7" w14:paraId="6B4AEB37"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4B16F952" w14:textId="77777777" w:rsidR="00CB7C9F" w:rsidRPr="00577DAA" w:rsidRDefault="00CB7C9F" w:rsidP="00447060">
            <w:pPr>
              <w:spacing w:after="0" w:line="240" w:lineRule="auto"/>
              <w:rPr>
                <w:rFonts w:eastAsia="Times New Roman" w:cs="Calibri"/>
                <w:color w:val="172B4D"/>
                <w:lang w:eastAsia="it-IT"/>
              </w:rPr>
            </w:pPr>
            <w:r w:rsidRPr="00577DAA">
              <w:rPr>
                <w:rFonts w:eastAsia="Times New Roman" w:cs="Calibri"/>
                <w:color w:val="172B4D"/>
                <w:lang w:eastAsia="it-IT"/>
              </w:rPr>
              <w:t>North - West</w:t>
            </w:r>
          </w:p>
        </w:tc>
        <w:tc>
          <w:tcPr>
            <w:tcW w:w="610" w:type="pct"/>
            <w:tcBorders>
              <w:top w:val="nil"/>
              <w:left w:val="nil"/>
              <w:bottom w:val="single" w:sz="4" w:space="0" w:color="auto"/>
              <w:right w:val="single" w:sz="4" w:space="0" w:color="auto"/>
            </w:tcBorders>
            <w:shd w:val="clear" w:color="000000" w:fill="FFFFFF"/>
            <w:noWrap/>
            <w:vAlign w:val="center"/>
            <w:hideMark/>
          </w:tcPr>
          <w:p w14:paraId="4B67AD9C"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5</w:t>
            </w:r>
          </w:p>
        </w:tc>
        <w:tc>
          <w:tcPr>
            <w:tcW w:w="610" w:type="pct"/>
            <w:tcBorders>
              <w:top w:val="nil"/>
              <w:left w:val="nil"/>
              <w:bottom w:val="single" w:sz="4" w:space="0" w:color="auto"/>
              <w:right w:val="single" w:sz="4" w:space="0" w:color="auto"/>
            </w:tcBorders>
            <w:shd w:val="clear" w:color="000000" w:fill="FFFFFF"/>
            <w:noWrap/>
            <w:vAlign w:val="center"/>
            <w:hideMark/>
          </w:tcPr>
          <w:p w14:paraId="637C05F2"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8</w:t>
            </w:r>
          </w:p>
        </w:tc>
        <w:tc>
          <w:tcPr>
            <w:tcW w:w="610" w:type="pct"/>
            <w:tcBorders>
              <w:top w:val="nil"/>
              <w:left w:val="nil"/>
              <w:bottom w:val="single" w:sz="4" w:space="0" w:color="auto"/>
              <w:right w:val="single" w:sz="4" w:space="0" w:color="auto"/>
            </w:tcBorders>
            <w:shd w:val="clear" w:color="000000" w:fill="FFFFFF"/>
            <w:noWrap/>
            <w:vAlign w:val="center"/>
            <w:hideMark/>
          </w:tcPr>
          <w:p w14:paraId="27FD11AC"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8</w:t>
            </w:r>
          </w:p>
        </w:tc>
        <w:tc>
          <w:tcPr>
            <w:tcW w:w="610" w:type="pct"/>
            <w:tcBorders>
              <w:top w:val="nil"/>
              <w:left w:val="nil"/>
              <w:bottom w:val="single" w:sz="4" w:space="0" w:color="auto"/>
              <w:right w:val="single" w:sz="4" w:space="0" w:color="auto"/>
            </w:tcBorders>
            <w:shd w:val="clear" w:color="000000" w:fill="FFFFFF"/>
            <w:noWrap/>
            <w:vAlign w:val="center"/>
            <w:hideMark/>
          </w:tcPr>
          <w:p w14:paraId="329BB785"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1ADC4076"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1</w:t>
            </w:r>
          </w:p>
        </w:tc>
        <w:tc>
          <w:tcPr>
            <w:tcW w:w="610" w:type="pct"/>
            <w:tcBorders>
              <w:top w:val="nil"/>
              <w:left w:val="nil"/>
              <w:bottom w:val="single" w:sz="4" w:space="0" w:color="auto"/>
              <w:right w:val="single" w:sz="4" w:space="0" w:color="auto"/>
            </w:tcBorders>
            <w:shd w:val="clear" w:color="000000" w:fill="FFFFFF"/>
            <w:noWrap/>
            <w:vAlign w:val="center"/>
            <w:hideMark/>
          </w:tcPr>
          <w:p w14:paraId="0EA1ABDD"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6</w:t>
            </w:r>
          </w:p>
        </w:tc>
      </w:tr>
      <w:tr w:rsidR="00CB7C9F" w:rsidRPr="009243B7" w14:paraId="7685D8A1"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342E8415" w14:textId="77777777" w:rsidR="00CB7C9F" w:rsidRPr="00577DAA" w:rsidRDefault="00CB7C9F" w:rsidP="00447060">
            <w:pPr>
              <w:spacing w:after="0" w:line="240" w:lineRule="auto"/>
              <w:rPr>
                <w:rFonts w:eastAsia="Times New Roman" w:cs="Calibri"/>
                <w:color w:val="172B4D"/>
                <w:lang w:eastAsia="it-IT"/>
              </w:rPr>
            </w:pPr>
            <w:r w:rsidRPr="00577DAA">
              <w:rPr>
                <w:rFonts w:eastAsia="Times New Roman" w:cs="Calibri"/>
                <w:color w:val="172B4D"/>
                <w:lang w:eastAsia="it-IT"/>
              </w:rPr>
              <w:t>North - East</w:t>
            </w:r>
          </w:p>
        </w:tc>
        <w:tc>
          <w:tcPr>
            <w:tcW w:w="610" w:type="pct"/>
            <w:tcBorders>
              <w:top w:val="nil"/>
              <w:left w:val="nil"/>
              <w:bottom w:val="single" w:sz="4" w:space="0" w:color="auto"/>
              <w:right w:val="single" w:sz="4" w:space="0" w:color="auto"/>
            </w:tcBorders>
            <w:shd w:val="clear" w:color="000000" w:fill="FFFFFF"/>
            <w:noWrap/>
            <w:vAlign w:val="center"/>
            <w:hideMark/>
          </w:tcPr>
          <w:p w14:paraId="778DF111"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1B661868"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0</w:t>
            </w:r>
          </w:p>
        </w:tc>
        <w:tc>
          <w:tcPr>
            <w:tcW w:w="610" w:type="pct"/>
            <w:tcBorders>
              <w:top w:val="nil"/>
              <w:left w:val="nil"/>
              <w:bottom w:val="single" w:sz="4" w:space="0" w:color="auto"/>
              <w:right w:val="single" w:sz="4" w:space="0" w:color="auto"/>
            </w:tcBorders>
            <w:shd w:val="clear" w:color="000000" w:fill="FFFFFF"/>
            <w:noWrap/>
            <w:vAlign w:val="center"/>
            <w:hideMark/>
          </w:tcPr>
          <w:p w14:paraId="36C311BE" w14:textId="77777777" w:rsidR="00CB7C9F" w:rsidRPr="00577DAA" w:rsidRDefault="00CB7C9F" w:rsidP="00447060">
            <w:pPr>
              <w:jc w:val="center"/>
              <w:rPr>
                <w:rFonts w:cs="Calibri"/>
                <w:color w:val="172B4D"/>
              </w:rPr>
            </w:pPr>
            <w:r w:rsidRPr="00577DAA">
              <w:rPr>
                <w:rFonts w:cs="Calibri"/>
                <w:color w:val="172B4D"/>
              </w:rPr>
              <w:t>3</w:t>
            </w:r>
            <w:r>
              <w:rPr>
                <w:rFonts w:cs="Calibri"/>
                <w:color w:val="172B4D"/>
              </w:rPr>
              <w:t>.</w:t>
            </w:r>
            <w:r w:rsidRPr="00577DAA">
              <w:rPr>
                <w:rFonts w:cs="Calibri"/>
                <w:color w:val="172B4D"/>
              </w:rPr>
              <w:t>1</w:t>
            </w:r>
          </w:p>
        </w:tc>
        <w:tc>
          <w:tcPr>
            <w:tcW w:w="610" w:type="pct"/>
            <w:tcBorders>
              <w:top w:val="nil"/>
              <w:left w:val="nil"/>
              <w:bottom w:val="single" w:sz="4" w:space="0" w:color="auto"/>
              <w:right w:val="single" w:sz="4" w:space="0" w:color="auto"/>
            </w:tcBorders>
            <w:shd w:val="clear" w:color="000000" w:fill="FFFFFF"/>
            <w:noWrap/>
            <w:vAlign w:val="center"/>
            <w:hideMark/>
          </w:tcPr>
          <w:p w14:paraId="748C7632"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7</w:t>
            </w:r>
          </w:p>
        </w:tc>
        <w:tc>
          <w:tcPr>
            <w:tcW w:w="610" w:type="pct"/>
            <w:tcBorders>
              <w:top w:val="nil"/>
              <w:left w:val="nil"/>
              <w:bottom w:val="single" w:sz="4" w:space="0" w:color="auto"/>
              <w:right w:val="single" w:sz="4" w:space="0" w:color="auto"/>
            </w:tcBorders>
            <w:shd w:val="clear" w:color="000000" w:fill="FFFFFF"/>
            <w:noWrap/>
            <w:vAlign w:val="center"/>
            <w:hideMark/>
          </w:tcPr>
          <w:p w14:paraId="4B9F43A4"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37F2BE93" w14:textId="77777777" w:rsidR="00CB7C9F" w:rsidRPr="00577DAA" w:rsidRDefault="00CB7C9F" w:rsidP="00447060">
            <w:pPr>
              <w:jc w:val="center"/>
              <w:rPr>
                <w:rFonts w:cs="Calibri"/>
                <w:color w:val="172B4D"/>
              </w:rPr>
            </w:pPr>
            <w:r w:rsidRPr="00577DAA">
              <w:rPr>
                <w:rFonts w:cs="Calibri"/>
                <w:color w:val="172B4D"/>
              </w:rPr>
              <w:t>2</w:t>
            </w:r>
            <w:r>
              <w:rPr>
                <w:rFonts w:cs="Calibri"/>
                <w:color w:val="172B4D"/>
              </w:rPr>
              <w:t>.</w:t>
            </w:r>
            <w:r w:rsidRPr="00577DAA">
              <w:rPr>
                <w:rFonts w:cs="Calibri"/>
                <w:color w:val="172B4D"/>
              </w:rPr>
              <w:t>6</w:t>
            </w:r>
          </w:p>
        </w:tc>
      </w:tr>
      <w:tr w:rsidR="00CB7C9F" w:rsidRPr="009243B7" w14:paraId="300BBA84"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07D4806B" w14:textId="77777777" w:rsidR="00CB7C9F" w:rsidRPr="00577DAA" w:rsidRDefault="00CB7C9F" w:rsidP="00447060">
            <w:pPr>
              <w:spacing w:after="0" w:line="240" w:lineRule="auto"/>
              <w:rPr>
                <w:rFonts w:eastAsia="Times New Roman" w:cs="Calibri"/>
                <w:color w:val="172B4D"/>
                <w:lang w:eastAsia="it-IT"/>
              </w:rPr>
            </w:pPr>
            <w:r w:rsidRPr="00577DAA">
              <w:rPr>
                <w:rFonts w:eastAsia="Times New Roman" w:cs="Calibri"/>
                <w:color w:val="172B4D"/>
                <w:lang w:eastAsia="it-IT"/>
              </w:rPr>
              <w:t>Centre</w:t>
            </w:r>
          </w:p>
        </w:tc>
        <w:tc>
          <w:tcPr>
            <w:tcW w:w="610" w:type="pct"/>
            <w:tcBorders>
              <w:top w:val="nil"/>
              <w:left w:val="nil"/>
              <w:bottom w:val="single" w:sz="4" w:space="0" w:color="auto"/>
              <w:right w:val="single" w:sz="4" w:space="0" w:color="auto"/>
            </w:tcBorders>
            <w:shd w:val="clear" w:color="000000" w:fill="FFFFFF"/>
            <w:noWrap/>
            <w:vAlign w:val="center"/>
            <w:hideMark/>
          </w:tcPr>
          <w:p w14:paraId="7E4F39F2"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0</w:t>
            </w:r>
          </w:p>
        </w:tc>
        <w:tc>
          <w:tcPr>
            <w:tcW w:w="610" w:type="pct"/>
            <w:tcBorders>
              <w:top w:val="nil"/>
              <w:left w:val="nil"/>
              <w:bottom w:val="single" w:sz="4" w:space="0" w:color="auto"/>
              <w:right w:val="single" w:sz="4" w:space="0" w:color="auto"/>
            </w:tcBorders>
            <w:shd w:val="clear" w:color="000000" w:fill="FFFFFF"/>
            <w:noWrap/>
            <w:vAlign w:val="center"/>
            <w:hideMark/>
          </w:tcPr>
          <w:p w14:paraId="406EF825"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7C326766"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7</w:t>
            </w:r>
          </w:p>
        </w:tc>
        <w:tc>
          <w:tcPr>
            <w:tcW w:w="610" w:type="pct"/>
            <w:tcBorders>
              <w:top w:val="nil"/>
              <w:left w:val="nil"/>
              <w:bottom w:val="single" w:sz="4" w:space="0" w:color="auto"/>
              <w:right w:val="single" w:sz="4" w:space="0" w:color="auto"/>
            </w:tcBorders>
            <w:shd w:val="clear" w:color="000000" w:fill="FFFFFF"/>
            <w:noWrap/>
            <w:vAlign w:val="center"/>
            <w:hideMark/>
          </w:tcPr>
          <w:p w14:paraId="34B5AA98"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9</w:t>
            </w:r>
          </w:p>
        </w:tc>
        <w:tc>
          <w:tcPr>
            <w:tcW w:w="610" w:type="pct"/>
            <w:tcBorders>
              <w:top w:val="nil"/>
              <w:left w:val="nil"/>
              <w:bottom w:val="single" w:sz="4" w:space="0" w:color="auto"/>
              <w:right w:val="single" w:sz="4" w:space="0" w:color="auto"/>
            </w:tcBorders>
            <w:shd w:val="clear" w:color="000000" w:fill="FFFFFF"/>
            <w:noWrap/>
            <w:vAlign w:val="center"/>
            <w:hideMark/>
          </w:tcPr>
          <w:p w14:paraId="385E4A7B"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3</w:t>
            </w:r>
          </w:p>
        </w:tc>
        <w:tc>
          <w:tcPr>
            <w:tcW w:w="610" w:type="pct"/>
            <w:tcBorders>
              <w:top w:val="nil"/>
              <w:left w:val="nil"/>
              <w:bottom w:val="single" w:sz="4" w:space="0" w:color="auto"/>
              <w:right w:val="single" w:sz="4" w:space="0" w:color="auto"/>
            </w:tcBorders>
            <w:shd w:val="clear" w:color="000000" w:fill="FFFFFF"/>
            <w:noWrap/>
            <w:vAlign w:val="center"/>
            <w:hideMark/>
          </w:tcPr>
          <w:p w14:paraId="145C328B"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6</w:t>
            </w:r>
          </w:p>
        </w:tc>
      </w:tr>
      <w:tr w:rsidR="00CB7C9F" w:rsidRPr="009243B7" w14:paraId="70C0CDB6"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4CFF2063" w14:textId="77777777" w:rsidR="00CB7C9F" w:rsidRPr="00577DAA" w:rsidRDefault="00CB7C9F" w:rsidP="00447060">
            <w:pPr>
              <w:spacing w:after="0" w:line="240" w:lineRule="auto"/>
              <w:rPr>
                <w:rFonts w:eastAsia="Times New Roman" w:cs="Calibri"/>
                <w:color w:val="172B4D"/>
                <w:lang w:eastAsia="it-IT"/>
              </w:rPr>
            </w:pPr>
            <w:r w:rsidRPr="00577DAA">
              <w:rPr>
                <w:rFonts w:eastAsia="Times New Roman" w:cs="Calibri"/>
                <w:color w:val="172B4D"/>
                <w:lang w:eastAsia="it-IT"/>
              </w:rPr>
              <w:t>South</w:t>
            </w:r>
          </w:p>
        </w:tc>
        <w:tc>
          <w:tcPr>
            <w:tcW w:w="610" w:type="pct"/>
            <w:tcBorders>
              <w:top w:val="nil"/>
              <w:left w:val="nil"/>
              <w:bottom w:val="single" w:sz="4" w:space="0" w:color="auto"/>
              <w:right w:val="single" w:sz="4" w:space="0" w:color="auto"/>
            </w:tcBorders>
            <w:shd w:val="clear" w:color="000000" w:fill="FFFFFF"/>
            <w:noWrap/>
            <w:vAlign w:val="center"/>
            <w:hideMark/>
          </w:tcPr>
          <w:p w14:paraId="728A45E9"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7</w:t>
            </w:r>
          </w:p>
        </w:tc>
        <w:tc>
          <w:tcPr>
            <w:tcW w:w="610" w:type="pct"/>
            <w:tcBorders>
              <w:top w:val="nil"/>
              <w:left w:val="nil"/>
              <w:bottom w:val="single" w:sz="4" w:space="0" w:color="auto"/>
              <w:right w:val="single" w:sz="4" w:space="0" w:color="auto"/>
            </w:tcBorders>
            <w:shd w:val="clear" w:color="000000" w:fill="FFFFFF"/>
            <w:noWrap/>
            <w:vAlign w:val="center"/>
            <w:hideMark/>
          </w:tcPr>
          <w:p w14:paraId="3DA8F494"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9</w:t>
            </w:r>
          </w:p>
        </w:tc>
        <w:tc>
          <w:tcPr>
            <w:tcW w:w="610" w:type="pct"/>
            <w:tcBorders>
              <w:top w:val="nil"/>
              <w:left w:val="nil"/>
              <w:bottom w:val="single" w:sz="4" w:space="0" w:color="auto"/>
              <w:right w:val="single" w:sz="4" w:space="0" w:color="auto"/>
            </w:tcBorders>
            <w:shd w:val="clear" w:color="000000" w:fill="FFFFFF"/>
            <w:noWrap/>
            <w:vAlign w:val="center"/>
            <w:hideMark/>
          </w:tcPr>
          <w:p w14:paraId="15BBB234"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5CB01F99"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6BB91EF3"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9</w:t>
            </w:r>
          </w:p>
        </w:tc>
        <w:tc>
          <w:tcPr>
            <w:tcW w:w="610" w:type="pct"/>
            <w:tcBorders>
              <w:top w:val="nil"/>
              <w:left w:val="nil"/>
              <w:bottom w:val="single" w:sz="4" w:space="0" w:color="auto"/>
              <w:right w:val="single" w:sz="4" w:space="0" w:color="auto"/>
            </w:tcBorders>
            <w:shd w:val="clear" w:color="000000" w:fill="FFFFFF"/>
            <w:noWrap/>
            <w:vAlign w:val="center"/>
            <w:hideMark/>
          </w:tcPr>
          <w:p w14:paraId="37E53F79" w14:textId="77777777" w:rsidR="00CB7C9F" w:rsidRPr="00577DAA" w:rsidRDefault="00CB7C9F" w:rsidP="00447060">
            <w:pPr>
              <w:jc w:val="center"/>
              <w:rPr>
                <w:rFonts w:cs="Calibri"/>
                <w:color w:val="172B4D"/>
              </w:rPr>
            </w:pPr>
            <w:r w:rsidRPr="00577DAA">
              <w:rPr>
                <w:rFonts w:cs="Calibri"/>
                <w:color w:val="172B4D"/>
              </w:rPr>
              <w:t>1</w:t>
            </w:r>
            <w:r>
              <w:rPr>
                <w:rFonts w:cs="Calibri"/>
                <w:color w:val="172B4D"/>
              </w:rPr>
              <w:t>.</w:t>
            </w:r>
            <w:r w:rsidRPr="00577DAA">
              <w:rPr>
                <w:rFonts w:cs="Calibri"/>
                <w:color w:val="172B4D"/>
              </w:rPr>
              <w:t>1</w:t>
            </w:r>
          </w:p>
        </w:tc>
      </w:tr>
      <w:tr w:rsidR="00CB7C9F" w:rsidRPr="009243B7" w14:paraId="02F82955"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vAlign w:val="center"/>
            <w:hideMark/>
          </w:tcPr>
          <w:p w14:paraId="2FA0A745" w14:textId="77777777" w:rsidR="00CB7C9F" w:rsidRPr="00577DAA" w:rsidRDefault="00CB7C9F" w:rsidP="00447060">
            <w:pPr>
              <w:spacing w:after="0" w:line="240" w:lineRule="auto"/>
              <w:rPr>
                <w:rFonts w:eastAsia="Times New Roman" w:cs="Calibri"/>
                <w:color w:val="172B4D"/>
                <w:lang w:eastAsia="it-IT"/>
              </w:rPr>
            </w:pPr>
            <w:r w:rsidRPr="00577DAA">
              <w:rPr>
                <w:rFonts w:eastAsia="Times New Roman" w:cs="Calibri"/>
                <w:color w:val="172B4D"/>
                <w:lang w:eastAsia="it-IT"/>
              </w:rPr>
              <w:t>Islands</w:t>
            </w:r>
          </w:p>
        </w:tc>
        <w:tc>
          <w:tcPr>
            <w:tcW w:w="610" w:type="pct"/>
            <w:tcBorders>
              <w:top w:val="nil"/>
              <w:left w:val="nil"/>
              <w:bottom w:val="single" w:sz="4" w:space="0" w:color="auto"/>
              <w:right w:val="single" w:sz="4" w:space="0" w:color="auto"/>
            </w:tcBorders>
            <w:shd w:val="clear" w:color="000000" w:fill="FFFFFF"/>
            <w:noWrap/>
            <w:vAlign w:val="center"/>
            <w:hideMark/>
          </w:tcPr>
          <w:p w14:paraId="413DC820"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5</w:t>
            </w:r>
          </w:p>
        </w:tc>
        <w:tc>
          <w:tcPr>
            <w:tcW w:w="610" w:type="pct"/>
            <w:tcBorders>
              <w:top w:val="nil"/>
              <w:left w:val="nil"/>
              <w:bottom w:val="single" w:sz="4" w:space="0" w:color="auto"/>
              <w:right w:val="single" w:sz="4" w:space="0" w:color="auto"/>
            </w:tcBorders>
            <w:shd w:val="clear" w:color="000000" w:fill="FFFFFF"/>
            <w:noWrap/>
            <w:vAlign w:val="center"/>
            <w:hideMark/>
          </w:tcPr>
          <w:p w14:paraId="7A334718"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1C3B4AE6"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8</w:t>
            </w:r>
          </w:p>
        </w:tc>
        <w:tc>
          <w:tcPr>
            <w:tcW w:w="610" w:type="pct"/>
            <w:tcBorders>
              <w:top w:val="nil"/>
              <w:left w:val="nil"/>
              <w:bottom w:val="single" w:sz="4" w:space="0" w:color="auto"/>
              <w:right w:val="single" w:sz="4" w:space="0" w:color="auto"/>
            </w:tcBorders>
            <w:shd w:val="clear" w:color="000000" w:fill="FFFFFF"/>
            <w:noWrap/>
            <w:vAlign w:val="center"/>
            <w:hideMark/>
          </w:tcPr>
          <w:p w14:paraId="29B511AD"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4</w:t>
            </w:r>
          </w:p>
        </w:tc>
        <w:tc>
          <w:tcPr>
            <w:tcW w:w="610" w:type="pct"/>
            <w:tcBorders>
              <w:top w:val="nil"/>
              <w:left w:val="nil"/>
              <w:bottom w:val="single" w:sz="4" w:space="0" w:color="auto"/>
              <w:right w:val="single" w:sz="4" w:space="0" w:color="auto"/>
            </w:tcBorders>
            <w:shd w:val="clear" w:color="000000" w:fill="FFFFFF"/>
            <w:noWrap/>
            <w:vAlign w:val="center"/>
            <w:hideMark/>
          </w:tcPr>
          <w:p w14:paraId="2273F590"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55A05560" w14:textId="77777777" w:rsidR="00CB7C9F" w:rsidRPr="00577DAA" w:rsidRDefault="00CB7C9F" w:rsidP="00447060">
            <w:pPr>
              <w:jc w:val="center"/>
              <w:rPr>
                <w:rFonts w:cs="Calibri"/>
                <w:color w:val="172B4D"/>
              </w:rPr>
            </w:pPr>
            <w:r w:rsidRPr="00577DAA">
              <w:rPr>
                <w:rFonts w:cs="Calibri"/>
                <w:color w:val="172B4D"/>
              </w:rPr>
              <w:t>0</w:t>
            </w:r>
            <w:r>
              <w:rPr>
                <w:rFonts w:cs="Calibri"/>
                <w:color w:val="172B4D"/>
              </w:rPr>
              <w:t>.</w:t>
            </w:r>
            <w:r w:rsidRPr="00577DAA">
              <w:rPr>
                <w:rFonts w:cs="Calibri"/>
                <w:color w:val="172B4D"/>
              </w:rPr>
              <w:t>6</w:t>
            </w:r>
          </w:p>
        </w:tc>
      </w:tr>
      <w:tr w:rsidR="00CB7C9F" w:rsidRPr="009243B7" w14:paraId="6A1F3954" w14:textId="77777777" w:rsidTr="00447060">
        <w:trPr>
          <w:trHeight w:val="375"/>
        </w:trPr>
        <w:tc>
          <w:tcPr>
            <w:tcW w:w="1337" w:type="pct"/>
            <w:tcBorders>
              <w:top w:val="nil"/>
              <w:left w:val="single" w:sz="4" w:space="0" w:color="auto"/>
              <w:bottom w:val="single" w:sz="4" w:space="0" w:color="auto"/>
              <w:right w:val="single" w:sz="4" w:space="0" w:color="auto"/>
            </w:tcBorders>
            <w:shd w:val="clear" w:color="000000" w:fill="FFFFFF"/>
            <w:noWrap/>
            <w:vAlign w:val="center"/>
            <w:hideMark/>
          </w:tcPr>
          <w:p w14:paraId="0556531C" w14:textId="77777777" w:rsidR="00CB7C9F" w:rsidRPr="00577DAA" w:rsidRDefault="00CB7C9F" w:rsidP="00447060">
            <w:pPr>
              <w:spacing w:after="0" w:line="240" w:lineRule="auto"/>
              <w:rPr>
                <w:rFonts w:eastAsia="Times New Roman" w:cs="Calibri"/>
                <w:b/>
                <w:color w:val="172B4D"/>
                <w:lang w:eastAsia="it-IT"/>
              </w:rPr>
            </w:pPr>
            <w:r w:rsidRPr="00577DAA">
              <w:rPr>
                <w:rFonts w:eastAsia="Times New Roman" w:cs="Calibri"/>
                <w:b/>
                <w:color w:val="172B4D"/>
                <w:lang w:eastAsia="it-IT"/>
              </w:rPr>
              <w:t>Total</w:t>
            </w:r>
          </w:p>
        </w:tc>
        <w:tc>
          <w:tcPr>
            <w:tcW w:w="610" w:type="pct"/>
            <w:tcBorders>
              <w:top w:val="nil"/>
              <w:left w:val="nil"/>
              <w:bottom w:val="single" w:sz="4" w:space="0" w:color="auto"/>
              <w:right w:val="single" w:sz="4" w:space="0" w:color="auto"/>
            </w:tcBorders>
            <w:shd w:val="clear" w:color="000000" w:fill="FFFFFF"/>
            <w:noWrap/>
            <w:vAlign w:val="center"/>
            <w:hideMark/>
          </w:tcPr>
          <w:p w14:paraId="5BBF199C" w14:textId="77777777" w:rsidR="00CB7C9F" w:rsidRPr="00577DAA" w:rsidRDefault="00CB7C9F" w:rsidP="00447060">
            <w:pPr>
              <w:jc w:val="center"/>
              <w:rPr>
                <w:rFonts w:cs="Calibri"/>
                <w:b/>
                <w:color w:val="172B4D"/>
              </w:rPr>
            </w:pPr>
            <w:r w:rsidRPr="00577DAA">
              <w:rPr>
                <w:rFonts w:cs="Calibri"/>
                <w:b/>
                <w:color w:val="172B4D"/>
              </w:rPr>
              <w:t>1</w:t>
            </w:r>
            <w:r>
              <w:rPr>
                <w:rFonts w:cs="Calibri"/>
                <w:b/>
                <w:color w:val="172B4D"/>
              </w:rPr>
              <w:t>.</w:t>
            </w:r>
            <w:r w:rsidRPr="00577DAA">
              <w:rPr>
                <w:rFonts w:cs="Calibri"/>
                <w:b/>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4D466E99" w14:textId="77777777" w:rsidR="00CB7C9F" w:rsidRPr="00577DAA" w:rsidRDefault="00CB7C9F" w:rsidP="00447060">
            <w:pPr>
              <w:jc w:val="center"/>
              <w:rPr>
                <w:rFonts w:cs="Calibri"/>
                <w:b/>
                <w:color w:val="172B4D"/>
              </w:rPr>
            </w:pPr>
            <w:r w:rsidRPr="00577DAA">
              <w:rPr>
                <w:rFonts w:cs="Calibri"/>
                <w:b/>
                <w:color w:val="172B4D"/>
              </w:rPr>
              <w:t>1</w:t>
            </w:r>
            <w:r>
              <w:rPr>
                <w:rFonts w:cs="Calibri"/>
                <w:b/>
                <w:color w:val="172B4D"/>
              </w:rPr>
              <w:t>.</w:t>
            </w:r>
            <w:r w:rsidRPr="00577DAA">
              <w:rPr>
                <w:rFonts w:cs="Calibri"/>
                <w:b/>
                <w:color w:val="172B4D"/>
              </w:rPr>
              <w:t>4</w:t>
            </w:r>
          </w:p>
        </w:tc>
        <w:tc>
          <w:tcPr>
            <w:tcW w:w="610" w:type="pct"/>
            <w:tcBorders>
              <w:top w:val="nil"/>
              <w:left w:val="nil"/>
              <w:bottom w:val="single" w:sz="4" w:space="0" w:color="auto"/>
              <w:right w:val="single" w:sz="4" w:space="0" w:color="auto"/>
            </w:tcBorders>
            <w:shd w:val="clear" w:color="000000" w:fill="FFFFFF"/>
            <w:noWrap/>
            <w:vAlign w:val="center"/>
            <w:hideMark/>
          </w:tcPr>
          <w:p w14:paraId="220DB495" w14:textId="77777777" w:rsidR="00CB7C9F" w:rsidRPr="00577DAA" w:rsidRDefault="00CB7C9F" w:rsidP="00447060">
            <w:pPr>
              <w:jc w:val="center"/>
              <w:rPr>
                <w:rFonts w:cs="Calibri"/>
                <w:b/>
                <w:color w:val="172B4D"/>
              </w:rPr>
            </w:pPr>
            <w:r w:rsidRPr="00577DAA">
              <w:rPr>
                <w:rFonts w:cs="Calibri"/>
                <w:b/>
                <w:color w:val="172B4D"/>
              </w:rPr>
              <w:t>2</w:t>
            </w:r>
            <w:r>
              <w:rPr>
                <w:rFonts w:cs="Calibri"/>
                <w:b/>
                <w:color w:val="172B4D"/>
              </w:rPr>
              <w:t>.</w:t>
            </w:r>
            <w:r w:rsidRPr="00577DAA">
              <w:rPr>
                <w:rFonts w:cs="Calibri"/>
                <w:b/>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02D5792C" w14:textId="77777777" w:rsidR="00CB7C9F" w:rsidRPr="00577DAA" w:rsidRDefault="00CB7C9F" w:rsidP="00447060">
            <w:pPr>
              <w:jc w:val="center"/>
              <w:rPr>
                <w:rFonts w:cs="Calibri"/>
                <w:b/>
                <w:color w:val="172B4D"/>
              </w:rPr>
            </w:pPr>
            <w:r w:rsidRPr="00577DAA">
              <w:rPr>
                <w:rFonts w:cs="Calibri"/>
                <w:b/>
                <w:color w:val="172B4D"/>
              </w:rPr>
              <w:t>1</w:t>
            </w:r>
            <w:r>
              <w:rPr>
                <w:rFonts w:cs="Calibri"/>
                <w:b/>
                <w:color w:val="172B4D"/>
              </w:rPr>
              <w:t>.</w:t>
            </w:r>
            <w:r w:rsidRPr="00577DAA">
              <w:rPr>
                <w:rFonts w:cs="Calibri"/>
                <w:b/>
                <w:color w:val="172B4D"/>
              </w:rPr>
              <w:t>2</w:t>
            </w:r>
          </w:p>
        </w:tc>
        <w:tc>
          <w:tcPr>
            <w:tcW w:w="610" w:type="pct"/>
            <w:tcBorders>
              <w:top w:val="nil"/>
              <w:left w:val="nil"/>
              <w:bottom w:val="single" w:sz="4" w:space="0" w:color="auto"/>
              <w:right w:val="single" w:sz="4" w:space="0" w:color="auto"/>
            </w:tcBorders>
            <w:shd w:val="clear" w:color="000000" w:fill="FFFFFF"/>
            <w:noWrap/>
            <w:vAlign w:val="center"/>
            <w:hideMark/>
          </w:tcPr>
          <w:p w14:paraId="52963392" w14:textId="77777777" w:rsidR="00CB7C9F" w:rsidRPr="00577DAA" w:rsidRDefault="00CB7C9F" w:rsidP="00447060">
            <w:pPr>
              <w:jc w:val="center"/>
              <w:rPr>
                <w:rFonts w:cs="Calibri"/>
                <w:b/>
                <w:color w:val="172B4D"/>
              </w:rPr>
            </w:pPr>
            <w:r w:rsidRPr="00577DAA">
              <w:rPr>
                <w:rFonts w:cs="Calibri"/>
                <w:b/>
                <w:color w:val="172B4D"/>
              </w:rPr>
              <w:t>1</w:t>
            </w:r>
            <w:r>
              <w:rPr>
                <w:rFonts w:cs="Calibri"/>
                <w:b/>
                <w:color w:val="172B4D"/>
              </w:rPr>
              <w:t>.</w:t>
            </w:r>
            <w:r w:rsidRPr="00577DAA">
              <w:rPr>
                <w:rFonts w:cs="Calibri"/>
                <w:b/>
                <w:color w:val="172B4D"/>
              </w:rPr>
              <w:t>6</w:t>
            </w:r>
          </w:p>
        </w:tc>
        <w:tc>
          <w:tcPr>
            <w:tcW w:w="610" w:type="pct"/>
            <w:tcBorders>
              <w:top w:val="nil"/>
              <w:left w:val="nil"/>
              <w:bottom w:val="single" w:sz="4" w:space="0" w:color="auto"/>
              <w:right w:val="single" w:sz="4" w:space="0" w:color="auto"/>
            </w:tcBorders>
            <w:shd w:val="clear" w:color="000000" w:fill="FFFFFF"/>
            <w:noWrap/>
            <w:vAlign w:val="center"/>
            <w:hideMark/>
          </w:tcPr>
          <w:p w14:paraId="674556C9" w14:textId="77777777" w:rsidR="00CB7C9F" w:rsidRPr="00577DAA" w:rsidRDefault="00CB7C9F" w:rsidP="00447060">
            <w:pPr>
              <w:jc w:val="center"/>
              <w:rPr>
                <w:rFonts w:cs="Calibri"/>
                <w:b/>
                <w:color w:val="172B4D"/>
              </w:rPr>
            </w:pPr>
            <w:r w:rsidRPr="00577DAA">
              <w:rPr>
                <w:rFonts w:cs="Calibri"/>
                <w:b/>
                <w:color w:val="172B4D"/>
              </w:rPr>
              <w:t>2</w:t>
            </w:r>
            <w:r>
              <w:rPr>
                <w:rFonts w:cs="Calibri"/>
                <w:b/>
                <w:color w:val="172B4D"/>
              </w:rPr>
              <w:t>.</w:t>
            </w:r>
            <w:r w:rsidRPr="00577DAA">
              <w:rPr>
                <w:rFonts w:cs="Calibri"/>
                <w:b/>
                <w:color w:val="172B4D"/>
              </w:rPr>
              <w:t>0</w:t>
            </w:r>
          </w:p>
        </w:tc>
      </w:tr>
    </w:tbl>
    <w:p w14:paraId="6DC304EA" w14:textId="3BE76139" w:rsidR="00CB7C9F" w:rsidRDefault="00CB7C9F" w:rsidP="00CB7C9F"/>
    <w:p w14:paraId="368989F2" w14:textId="49AE8658" w:rsidR="00CB7C9F" w:rsidRDefault="00CB7C9F" w:rsidP="00CB7C9F">
      <w:pPr>
        <w:pStyle w:val="Beskrivning"/>
      </w:pPr>
      <w:bookmarkStart w:id="653" w:name="_Ref51220960"/>
      <w:bookmarkStart w:id="654" w:name="_Toc51312479"/>
      <w:r>
        <w:t xml:space="preserve">Table </w:t>
      </w:r>
      <w:r w:rsidR="00B10991">
        <w:fldChar w:fldCharType="begin"/>
      </w:r>
      <w:r w:rsidR="00B10991">
        <w:instrText xml:space="preserve"> SEQ Table \* ARABIC </w:instrText>
      </w:r>
      <w:r w:rsidR="00B10991">
        <w:fldChar w:fldCharType="separate"/>
      </w:r>
      <w:r w:rsidR="00355D35">
        <w:rPr>
          <w:noProof/>
        </w:rPr>
        <w:t>10</w:t>
      </w:r>
      <w:r w:rsidR="00B10991">
        <w:rPr>
          <w:noProof/>
        </w:rPr>
        <w:fldChar w:fldCharType="end"/>
      </w:r>
      <w:bookmarkEnd w:id="653"/>
      <w:r>
        <w:t xml:space="preserve">: </w:t>
      </w:r>
      <w:r w:rsidRPr="005F7CF3">
        <w:t>Italian OJAs quarterly rate by geographical area and quarter</w:t>
      </w:r>
      <w:bookmarkEnd w:id="654"/>
    </w:p>
    <w:p w14:paraId="63EA26F1" w14:textId="2BE4094E" w:rsidR="00331CAE" w:rsidRDefault="00331CAE" w:rsidP="00331CAE">
      <w:pPr>
        <w:spacing w:after="160" w:line="259" w:lineRule="auto"/>
        <w:jc w:val="both"/>
        <w:rPr>
          <w:lang w:val="en-GB"/>
        </w:rPr>
      </w:pPr>
      <w:r>
        <w:rPr>
          <w:lang w:val="en-GB"/>
        </w:rPr>
        <w:t>For more details and detailed analysis of particular case,</w:t>
      </w:r>
      <w:r w:rsidRPr="00E550EC">
        <w:rPr>
          <w:lang w:val="en-GB"/>
        </w:rPr>
        <w:t xml:space="preserve"> </w:t>
      </w:r>
      <w:r>
        <w:rPr>
          <w:lang w:val="en-GB"/>
        </w:rPr>
        <w:t>see reports provided by ISTAT</w:t>
      </w:r>
      <w:r w:rsidRPr="00E36B2E">
        <w:rPr>
          <w:rStyle w:val="Fotnotsreferens"/>
          <w:lang w:val="en-GB"/>
        </w:rPr>
        <w:t xml:space="preserve"> </w:t>
      </w:r>
      <w:r w:rsidRPr="00E36B2E">
        <w:rPr>
          <w:rStyle w:val="Fotnotsreferens"/>
          <w:lang w:val="en-GB"/>
        </w:rPr>
        <w:footnoteReference w:id="35"/>
      </w:r>
      <w:r>
        <w:rPr>
          <w:lang w:val="en-GB"/>
        </w:rPr>
        <w:t>.</w:t>
      </w:r>
    </w:p>
    <w:p w14:paraId="087EA437" w14:textId="77777777" w:rsidR="00331CAE" w:rsidRPr="00331CAE" w:rsidRDefault="00331CAE" w:rsidP="00331CAE"/>
    <w:p w14:paraId="3FC8FA23" w14:textId="52859FE4" w:rsidR="001F4C25" w:rsidRPr="001F4C25" w:rsidRDefault="00BB3E47" w:rsidP="001F4C25">
      <w:pPr>
        <w:pStyle w:val="Rubrik2"/>
        <w:rPr>
          <w:lang w:val="en-GB"/>
        </w:rPr>
      </w:pPr>
      <w:bookmarkStart w:id="657" w:name="_Toc51930064"/>
      <w:r>
        <w:rPr>
          <w:lang w:val="en-GB"/>
        </w:rPr>
        <w:t xml:space="preserve">Estimating </w:t>
      </w:r>
      <w:r w:rsidRPr="006A2C86">
        <w:rPr>
          <w:lang w:val="en-GB"/>
        </w:rPr>
        <w:t>labour market tightness using OJAs</w:t>
      </w:r>
      <w:bookmarkEnd w:id="657"/>
    </w:p>
    <w:p w14:paraId="45116E2D" w14:textId="77777777" w:rsidR="00BB3E47" w:rsidRPr="006A2C86" w:rsidRDefault="00BB3E47" w:rsidP="00BB3E47">
      <w:pPr>
        <w:jc w:val="both"/>
        <w:rPr>
          <w:lang w:val="en-GB"/>
        </w:rPr>
      </w:pPr>
      <w:r w:rsidRPr="006A2C86">
        <w:rPr>
          <w:lang w:val="en-GB"/>
        </w:rPr>
        <w:t>Since the end of 2017, French NSI’s Labour Department (Dares) and French National Employment Agency (NEA - Pôle emploi) have been working on a new version of the French labour market tightness indicator. Among other changes, new tightness indicators will include online job advertisements (OJAs).</w:t>
      </w:r>
    </w:p>
    <w:p w14:paraId="48BC9860" w14:textId="77777777" w:rsidR="00BB3E47" w:rsidRDefault="00BB3E47" w:rsidP="00BB3E47">
      <w:pPr>
        <w:pStyle w:val="Rubrik5"/>
        <w:rPr>
          <w:lang w:val="en-GB"/>
        </w:rPr>
      </w:pPr>
      <w:r w:rsidRPr="006A2C86">
        <w:rPr>
          <w:lang w:val="en-GB"/>
        </w:rPr>
        <w:lastRenderedPageBreak/>
        <w:t>Using online data to improve statistical outputs</w:t>
      </w:r>
    </w:p>
    <w:p w14:paraId="062E8786" w14:textId="0CD5EFDC" w:rsidR="00BB3E47" w:rsidRPr="006A2C86" w:rsidRDefault="00BB3E47" w:rsidP="00BB3E47">
      <w:pPr>
        <w:jc w:val="both"/>
        <w:rPr>
          <w:lang w:val="en-GB"/>
        </w:rPr>
      </w:pPr>
      <w:r w:rsidRPr="006A2C86">
        <w:rPr>
          <w:lang w:val="en-GB"/>
        </w:rPr>
        <w:t>From 1998 until mid-2017, French quarterly statistics on labour market tightness were published [</w:t>
      </w:r>
      <w:proofErr w:type="gramStart"/>
      <w:r w:rsidR="00CD2D96">
        <w:rPr>
          <w:lang w:val="en-GB"/>
        </w:rPr>
        <w:t>7</w:t>
      </w:r>
      <w:proofErr w:type="gramEnd"/>
      <w:r w:rsidRPr="006A2C86">
        <w:rPr>
          <w:lang w:val="en-GB"/>
        </w:rPr>
        <w:t xml:space="preserve">]. The main indicator computed was the number of new job offers relayed by the French NEA over the number of new jobseekers registered in the French NEA, broken down by occupation. Historical labour market tightness statistics were then computed using only job offers relayed by NEA. A newer version of this indicator, including online job advertisements (OJAs), is to </w:t>
      </w:r>
      <w:proofErr w:type="gramStart"/>
      <w:r w:rsidRPr="006A2C86">
        <w:rPr>
          <w:lang w:val="en-GB"/>
        </w:rPr>
        <w:t>be published</w:t>
      </w:r>
      <w:proofErr w:type="gramEnd"/>
      <w:r w:rsidRPr="006A2C86">
        <w:rPr>
          <w:lang w:val="en-GB"/>
        </w:rPr>
        <w:t xml:space="preserve"> by the end of 2020. It will be an annual statistics provided by region (over 100 French “departements”) and occupation, at a lower level of granularity (186 occupations instead of 77).</w:t>
      </w:r>
    </w:p>
    <w:p w14:paraId="4211E1B1" w14:textId="2F9A3C21" w:rsidR="00BB3E47" w:rsidRDefault="00BB3E47" w:rsidP="00BB3E47">
      <w:pPr>
        <w:jc w:val="both"/>
        <w:rPr>
          <w:lang w:val="en-GB"/>
        </w:rPr>
      </w:pPr>
      <w:r w:rsidRPr="006A2C86">
        <w:rPr>
          <w:lang w:val="en-GB"/>
        </w:rPr>
        <w:t>The initial purpose of including OJAs was to provide a more robust tightness indicator with a better coverage of job offers. Indeed, as mentioned in the ESSnet Big Dat</w:t>
      </w:r>
      <w:r w:rsidR="005D52AD">
        <w:rPr>
          <w:lang w:val="en-GB"/>
        </w:rPr>
        <w:t>a no.1 Final Technical Report [6</w:t>
      </w:r>
      <w:r w:rsidRPr="006A2C86">
        <w:rPr>
          <w:lang w:val="en-GB"/>
        </w:rPr>
        <w:t>], “coverage of job ads by Pôle emploi may fluctuate due to changes [...] of online job ads providers.” For example, a website closure or change in its business model (eg. charge per ad) could lead to an increase in the number of job offers repor</w:t>
      </w:r>
      <w:r>
        <w:rPr>
          <w:lang w:val="en-GB"/>
        </w:rPr>
        <w:t>ted on the French NEA website</w:t>
      </w:r>
      <w:r w:rsidR="00CD2D96">
        <w:rPr>
          <w:lang w:val="en-GB"/>
        </w:rPr>
        <w:t xml:space="preserve"> [8</w:t>
      </w:r>
      <w:r w:rsidRPr="006A2C86">
        <w:rPr>
          <w:lang w:val="en-GB"/>
        </w:rPr>
        <w:t>]. Moreover, a Fren</w:t>
      </w:r>
      <w:r>
        <w:rPr>
          <w:lang w:val="en-GB"/>
        </w:rPr>
        <w:t>c</w:t>
      </w:r>
      <w:r w:rsidR="00CD2D96">
        <w:rPr>
          <w:lang w:val="en-GB"/>
        </w:rPr>
        <w:t>h survey carried out in 2016 [9</w:t>
      </w:r>
      <w:r w:rsidRPr="006A2C86">
        <w:rPr>
          <w:lang w:val="en-GB"/>
        </w:rPr>
        <w:t>] showed that NEA’s offers are not representative of job offers. Thus, diversifying sources is a strategy to obtain a more reliable labour demand picture.</w:t>
      </w:r>
    </w:p>
    <w:p w14:paraId="430C1E1D" w14:textId="77777777" w:rsidR="00BB3E47" w:rsidRPr="00AB4B08" w:rsidRDefault="00BB3E47" w:rsidP="00BB3E47">
      <w:pPr>
        <w:pStyle w:val="Rubrik5"/>
        <w:rPr>
          <w:lang w:val="en-GB"/>
        </w:rPr>
      </w:pPr>
      <w:r w:rsidRPr="00AB4B08">
        <w:rPr>
          <w:lang w:val="en-GB"/>
        </w:rPr>
        <w:t>From raw data to statistical sources</w:t>
      </w:r>
    </w:p>
    <w:p w14:paraId="42EC1E12" w14:textId="0EBB2633" w:rsidR="00BB3E47" w:rsidRPr="00AB4B08" w:rsidRDefault="00BB3E47" w:rsidP="00BB3E47">
      <w:pPr>
        <w:jc w:val="both"/>
        <w:rPr>
          <w:lang w:val="en-GB"/>
        </w:rPr>
      </w:pPr>
      <w:r w:rsidRPr="00AB4B08">
        <w:rPr>
          <w:lang w:val="en-GB"/>
        </w:rPr>
        <w:t>As explained in the ESSnet Big Data no.1 Final Technical Report [</w:t>
      </w:r>
      <w:r w:rsidR="005D52AD">
        <w:rPr>
          <w:lang w:val="en-GB"/>
        </w:rPr>
        <w:t>6</w:t>
      </w:r>
      <w:r w:rsidRPr="00AB4B08">
        <w:rPr>
          <w:lang w:val="en-GB"/>
        </w:rPr>
        <w:t xml:space="preserve">], Dares collected online job offers through scraping from a sample of 14 websites. This includes specialized as well as generalist job boards and one aggregator. These chosen websites </w:t>
      </w:r>
      <w:proofErr w:type="gramStart"/>
      <w:r w:rsidRPr="00AB4B08">
        <w:rPr>
          <w:lang w:val="en-GB"/>
        </w:rPr>
        <w:t>were scraped</w:t>
      </w:r>
      <w:proofErr w:type="gramEnd"/>
      <w:r w:rsidRPr="00AB4B08">
        <w:rPr>
          <w:lang w:val="en-GB"/>
        </w:rPr>
        <w:t xml:space="preserve"> on a daily basis from late 2018 onwards</w:t>
      </w:r>
      <w:r>
        <w:rPr>
          <w:rStyle w:val="Fotnotsreferens"/>
          <w:lang w:val="en-GB"/>
        </w:rPr>
        <w:footnoteReference w:id="36"/>
      </w:r>
      <w:r w:rsidRPr="00AB4B08">
        <w:rPr>
          <w:lang w:val="en-GB"/>
        </w:rPr>
        <w:t>. In 2019, the number of online job offers collected by Dares amounted to more than 8.5 million.</w:t>
      </w:r>
    </w:p>
    <w:p w14:paraId="774A62B7" w14:textId="77777777" w:rsidR="00BB3E47" w:rsidRPr="00AB4B08" w:rsidRDefault="00BB3E47" w:rsidP="00BB3E47">
      <w:pPr>
        <w:jc w:val="both"/>
        <w:rPr>
          <w:lang w:val="en-GB"/>
        </w:rPr>
      </w:pPr>
      <w:r w:rsidRPr="00AB4B08">
        <w:rPr>
          <w:lang w:val="en-GB"/>
        </w:rPr>
        <w:t>Once collected, online job offers go through the following process:</w:t>
      </w:r>
    </w:p>
    <w:p w14:paraId="7BB9FFF0" w14:textId="77777777" w:rsidR="00BB3E47" w:rsidRPr="00AB4B08" w:rsidRDefault="00BB3E47" w:rsidP="003C50B1">
      <w:pPr>
        <w:pStyle w:val="Liststycke"/>
        <w:numPr>
          <w:ilvl w:val="0"/>
          <w:numId w:val="17"/>
        </w:numPr>
        <w:jc w:val="both"/>
        <w:rPr>
          <w:lang w:val="en-GB"/>
        </w:rPr>
      </w:pPr>
      <w:r w:rsidRPr="00AB4B08">
        <w:rPr>
          <w:lang w:val="en-GB"/>
        </w:rPr>
        <w:t>fields harmonization across websites</w:t>
      </w:r>
    </w:p>
    <w:p w14:paraId="299C84F6" w14:textId="77777777" w:rsidR="00BB3E47" w:rsidRPr="00AB4B08" w:rsidRDefault="00BB3E47" w:rsidP="003C50B1">
      <w:pPr>
        <w:pStyle w:val="Liststycke"/>
        <w:numPr>
          <w:ilvl w:val="0"/>
          <w:numId w:val="17"/>
        </w:numPr>
        <w:jc w:val="both"/>
        <w:rPr>
          <w:lang w:val="en-GB"/>
        </w:rPr>
      </w:pPr>
      <w:r w:rsidRPr="00AB4B08">
        <w:rPr>
          <w:lang w:val="en-GB"/>
        </w:rPr>
        <w:t>location recoding using external database of city names and codes</w:t>
      </w:r>
    </w:p>
    <w:p w14:paraId="74A5A50F" w14:textId="77777777" w:rsidR="00BB3E47" w:rsidRPr="00AB4B08" w:rsidRDefault="00BB3E47" w:rsidP="003C50B1">
      <w:pPr>
        <w:pStyle w:val="Liststycke"/>
        <w:numPr>
          <w:ilvl w:val="0"/>
          <w:numId w:val="17"/>
        </w:numPr>
        <w:jc w:val="both"/>
        <w:rPr>
          <w:lang w:val="en-GB"/>
        </w:rPr>
      </w:pPr>
      <w:r w:rsidRPr="00AB4B08">
        <w:rPr>
          <w:lang w:val="en-GB"/>
        </w:rPr>
        <w:t>job offers titles processing and cleaning</w:t>
      </w:r>
    </w:p>
    <w:p w14:paraId="11BA2C89" w14:textId="6D61F45B" w:rsidR="00BB3E47" w:rsidRPr="00AB4B08" w:rsidRDefault="00BB3E47" w:rsidP="003C50B1">
      <w:pPr>
        <w:pStyle w:val="Liststycke"/>
        <w:numPr>
          <w:ilvl w:val="0"/>
          <w:numId w:val="17"/>
        </w:numPr>
        <w:jc w:val="both"/>
        <w:rPr>
          <w:lang w:val="en-GB"/>
        </w:rPr>
      </w:pPr>
      <w:proofErr w:type="gramStart"/>
      <w:r>
        <w:rPr>
          <w:lang w:val="en-GB"/>
        </w:rPr>
        <w:t>o</w:t>
      </w:r>
      <w:r w:rsidRPr="00AB4B08">
        <w:rPr>
          <w:lang w:val="en-GB"/>
        </w:rPr>
        <w:t>ccupation</w:t>
      </w:r>
      <w:proofErr w:type="gramEnd"/>
      <w:r w:rsidRPr="00AB4B08">
        <w:rPr>
          <w:lang w:val="en-GB"/>
        </w:rPr>
        <w:t xml:space="preserve"> categorization (into the French professions’ nomenclature, ROME) with a SVM model trained on ~1,558,800 annotated job offers titles</w:t>
      </w:r>
      <w:r w:rsidR="0083153A">
        <w:rPr>
          <w:lang w:val="en-GB"/>
        </w:rPr>
        <w:t xml:space="preserve"> (see </w:t>
      </w:r>
      <w:r w:rsidR="0083153A">
        <w:rPr>
          <w:rStyle w:val="Fotnotsreferens"/>
          <w:lang w:val="en-GB"/>
        </w:rPr>
        <w:footnoteReference w:id="37"/>
      </w:r>
      <w:r w:rsidR="0083153A">
        <w:rPr>
          <w:lang w:val="en-GB"/>
        </w:rPr>
        <w:t>)</w:t>
      </w:r>
      <w:r w:rsidRPr="00AB4B08">
        <w:rPr>
          <w:lang w:val="en-GB"/>
        </w:rPr>
        <w:t>.</w:t>
      </w:r>
    </w:p>
    <w:p w14:paraId="2E4B2F74" w14:textId="77777777" w:rsidR="00BB3E47" w:rsidRPr="00AB4B08" w:rsidRDefault="00BB3E47" w:rsidP="003C50B1">
      <w:pPr>
        <w:pStyle w:val="Liststycke"/>
        <w:numPr>
          <w:ilvl w:val="0"/>
          <w:numId w:val="17"/>
        </w:numPr>
        <w:jc w:val="both"/>
        <w:rPr>
          <w:lang w:val="en-GB"/>
        </w:rPr>
      </w:pPr>
      <w:r w:rsidRPr="00AB4B08">
        <w:rPr>
          <w:lang w:val="en-GB"/>
        </w:rPr>
        <w:t>duplicates removal</w:t>
      </w:r>
    </w:p>
    <w:p w14:paraId="15684B03" w14:textId="77777777" w:rsidR="00BB3E47" w:rsidRDefault="00BB3E47" w:rsidP="00BB3E47">
      <w:pPr>
        <w:jc w:val="both"/>
        <w:rPr>
          <w:lang w:val="en-GB"/>
        </w:rPr>
      </w:pPr>
      <w:r w:rsidRPr="00AB4B08">
        <w:rPr>
          <w:lang w:val="en-GB"/>
        </w:rPr>
        <w:t xml:space="preserve">At the end of this process, resulting job offers </w:t>
      </w:r>
      <w:proofErr w:type="gramStart"/>
      <w:r w:rsidRPr="00AB4B08">
        <w:rPr>
          <w:lang w:val="en-GB"/>
        </w:rPr>
        <w:t>are then added</w:t>
      </w:r>
      <w:proofErr w:type="gramEnd"/>
      <w:r w:rsidRPr="00AB4B08">
        <w:rPr>
          <w:lang w:val="en-GB"/>
        </w:rPr>
        <w:t xml:space="preserve"> to the job offers relayed by NEA. However, due to remaining statistical sources mismatch, OJAs and NEA offers </w:t>
      </w:r>
      <w:proofErr w:type="gramStart"/>
      <w:r w:rsidRPr="00AB4B08">
        <w:rPr>
          <w:lang w:val="en-GB"/>
        </w:rPr>
        <w:t>are not yet deduplicated</w:t>
      </w:r>
      <w:proofErr w:type="gramEnd"/>
      <w:r w:rsidRPr="00AB4B08">
        <w:rPr>
          <w:lang w:val="en-GB"/>
        </w:rPr>
        <w:t xml:space="preserve"> between them. Finally, they </w:t>
      </w:r>
      <w:proofErr w:type="gramStart"/>
      <w:r w:rsidRPr="00AB4B08">
        <w:rPr>
          <w:lang w:val="en-GB"/>
        </w:rPr>
        <w:t>are combined</w:t>
      </w:r>
      <w:proofErr w:type="gramEnd"/>
      <w:r w:rsidRPr="00AB4B08">
        <w:rPr>
          <w:lang w:val="en-GB"/>
        </w:rPr>
        <w:t xml:space="preserve"> to other data sources (number of jobseekers, labour force needs...) to estimate labour tightness broken down by region and/or occupation.</w:t>
      </w:r>
    </w:p>
    <w:p w14:paraId="5D126BB5" w14:textId="77777777" w:rsidR="00BB3E47" w:rsidRDefault="00BB3E47" w:rsidP="00BB3E47">
      <w:pPr>
        <w:pStyle w:val="Rubrik5"/>
        <w:rPr>
          <w:lang w:val="en-GB"/>
        </w:rPr>
      </w:pPr>
      <w:r w:rsidRPr="00ED1A62">
        <w:rPr>
          <w:lang w:val="en-GB"/>
        </w:rPr>
        <w:lastRenderedPageBreak/>
        <w:t>First results</w:t>
      </w:r>
    </w:p>
    <w:p w14:paraId="26BAF2BF" w14:textId="77777777" w:rsidR="00BB3E47" w:rsidRPr="00ED1A62" w:rsidRDefault="00BB3E47" w:rsidP="00BB3E47">
      <w:pPr>
        <w:jc w:val="both"/>
        <w:rPr>
          <w:lang w:val="en-GB"/>
        </w:rPr>
      </w:pPr>
      <w:r w:rsidRPr="00ED1A62">
        <w:rPr>
          <w:lang w:val="en-GB"/>
        </w:rPr>
        <w:t>Although this new version of the French labour market tightness indicator is not finalised yet</w:t>
      </w:r>
      <w:r>
        <w:rPr>
          <w:rStyle w:val="Fotnotsreferens"/>
          <w:lang w:val="en-GB"/>
        </w:rPr>
        <w:footnoteReference w:id="38"/>
      </w:r>
      <w:r w:rsidRPr="00ED1A62">
        <w:rPr>
          <w:lang w:val="en-GB"/>
        </w:rPr>
        <w:t xml:space="preserve">, some preliminary results </w:t>
      </w:r>
      <w:proofErr w:type="gramStart"/>
      <w:r w:rsidRPr="00ED1A62">
        <w:rPr>
          <w:lang w:val="en-GB"/>
        </w:rPr>
        <w:t>are shown</w:t>
      </w:r>
      <w:proofErr w:type="gramEnd"/>
      <w:r w:rsidRPr="00ED1A62">
        <w:rPr>
          <w:lang w:val="en-GB"/>
        </w:rPr>
        <w:t xml:space="preserve"> below. While tightness </w:t>
      </w:r>
      <w:proofErr w:type="gramStart"/>
      <w:r w:rsidRPr="00ED1A62">
        <w:rPr>
          <w:lang w:val="en-GB"/>
        </w:rPr>
        <w:t>is calculated</w:t>
      </w:r>
      <w:proofErr w:type="gramEnd"/>
      <w:r w:rsidRPr="00ED1A62">
        <w:rPr>
          <w:lang w:val="en-GB"/>
        </w:rPr>
        <w:t xml:space="preserve"> by occupation at the most detailed level, we focus on aggregated results by occupation groups or qualification</w:t>
      </w:r>
      <w:r>
        <w:rPr>
          <w:rStyle w:val="Fotnotsreferens"/>
          <w:lang w:val="en-GB"/>
        </w:rPr>
        <w:footnoteReference w:id="39"/>
      </w:r>
      <w:r w:rsidRPr="00ED1A62">
        <w:rPr>
          <w:lang w:val="en-GB"/>
        </w:rPr>
        <w:t>.</w:t>
      </w:r>
    </w:p>
    <w:p w14:paraId="123676F4" w14:textId="77777777" w:rsidR="00E33971" w:rsidRDefault="00BB3E47" w:rsidP="002561C8">
      <w:pPr>
        <w:jc w:val="both"/>
        <w:rPr>
          <w:noProof/>
          <w:lang w:val="en-GB" w:eastAsia="en-GB"/>
        </w:rPr>
      </w:pPr>
      <w:r w:rsidRPr="00ED1A62">
        <w:rPr>
          <w:lang w:val="en-GB"/>
        </w:rPr>
        <w:t xml:space="preserve">When looking at the average tightness by occupation groups (according to French FAP nomenclature occupational classification system), half of them are slightly, or not </w:t>
      </w:r>
      <w:proofErr w:type="gramStart"/>
      <w:r w:rsidRPr="00ED1A62">
        <w:rPr>
          <w:lang w:val="en-GB"/>
        </w:rPr>
        <w:t>impacted</w:t>
      </w:r>
      <w:proofErr w:type="gramEnd"/>
      <w:r w:rsidRPr="00ED1A62">
        <w:rPr>
          <w:lang w:val="en-GB"/>
        </w:rPr>
        <w:t xml:space="preserve"> by the addition of OJAs </w:t>
      </w:r>
      <w:r>
        <w:rPr>
          <w:lang w:val="en-GB"/>
        </w:rPr>
        <w:t xml:space="preserve">(+/- 0.1, </w:t>
      </w:r>
      <w:r>
        <w:rPr>
          <w:lang w:val="en-GB"/>
        </w:rPr>
        <w:fldChar w:fldCharType="begin"/>
      </w:r>
      <w:r>
        <w:rPr>
          <w:lang w:val="en-GB"/>
        </w:rPr>
        <w:instrText xml:space="preserve"> REF _Ref51015137 \h </w:instrText>
      </w:r>
      <w:r>
        <w:rPr>
          <w:lang w:val="en-GB"/>
        </w:rPr>
      </w:r>
      <w:r>
        <w:rPr>
          <w:lang w:val="en-GB"/>
        </w:rPr>
        <w:fldChar w:fldCharType="separate"/>
      </w:r>
      <w:r w:rsidR="00A56E9D">
        <w:t xml:space="preserve">Figure </w:t>
      </w:r>
      <w:r w:rsidR="00A56E9D">
        <w:rPr>
          <w:noProof/>
        </w:rPr>
        <w:t>28</w:t>
      </w:r>
      <w:r>
        <w:rPr>
          <w:lang w:val="en-GB"/>
        </w:rPr>
        <w:fldChar w:fldCharType="end"/>
      </w:r>
      <w:r w:rsidRPr="00ED1A62">
        <w:rPr>
          <w:lang w:val="en-GB"/>
        </w:rPr>
        <w:t xml:space="preserve">). Only three occupation groups gain at least 0.3 points on the tightness scale: information and communication technologies (+0.30), research (+0.30) and industry executives and engineers (+0.51). A significant reduction of labour tightness (higher than 0.3 on the tightness scale) </w:t>
      </w:r>
      <w:proofErr w:type="gramStart"/>
      <w:r w:rsidRPr="00ED1A62">
        <w:rPr>
          <w:lang w:val="en-GB"/>
        </w:rPr>
        <w:t>is noted</w:t>
      </w:r>
      <w:proofErr w:type="gramEnd"/>
      <w:r w:rsidRPr="00ED1A62">
        <w:rPr>
          <w:lang w:val="en-GB"/>
        </w:rPr>
        <w:t xml:space="preserve"> for only one occupation group: electricity and electronics (-0.37).</w:t>
      </w:r>
    </w:p>
    <w:p w14:paraId="54901A49" w14:textId="77777777" w:rsidR="00E33971" w:rsidRDefault="00E33971" w:rsidP="002561C8">
      <w:pPr>
        <w:jc w:val="both"/>
        <w:rPr>
          <w:noProof/>
          <w:lang w:val="en-GB" w:eastAsia="en-GB"/>
        </w:rPr>
      </w:pPr>
    </w:p>
    <w:p w14:paraId="3DE5A1FF" w14:textId="77777777" w:rsidR="00E33971" w:rsidRDefault="00E33971" w:rsidP="002561C8">
      <w:pPr>
        <w:jc w:val="both"/>
        <w:rPr>
          <w:noProof/>
          <w:lang w:val="en-GB" w:eastAsia="en-GB"/>
        </w:rPr>
      </w:pPr>
    </w:p>
    <w:p w14:paraId="5C46A75B" w14:textId="77777777" w:rsidR="00E33971" w:rsidRDefault="00E33971" w:rsidP="002561C8">
      <w:pPr>
        <w:jc w:val="both"/>
        <w:rPr>
          <w:noProof/>
          <w:lang w:val="en-GB" w:eastAsia="en-GB"/>
        </w:rPr>
      </w:pPr>
    </w:p>
    <w:p w14:paraId="61F191DD" w14:textId="77777777" w:rsidR="00E33971" w:rsidRDefault="00E33971" w:rsidP="002561C8">
      <w:pPr>
        <w:jc w:val="both"/>
        <w:rPr>
          <w:noProof/>
          <w:lang w:val="en-GB" w:eastAsia="en-GB"/>
        </w:rPr>
      </w:pPr>
    </w:p>
    <w:p w14:paraId="6C970945" w14:textId="43E276BA" w:rsidR="00BB3E47" w:rsidRDefault="00BB3E47" w:rsidP="002561C8">
      <w:pPr>
        <w:jc w:val="both"/>
        <w:rPr>
          <w:lang w:val="en-GB"/>
        </w:rPr>
      </w:pPr>
      <w:r>
        <w:rPr>
          <w:noProof/>
          <w:lang w:val="sv-SE" w:eastAsia="sv-SE"/>
        </w:rPr>
        <w:drawing>
          <wp:anchor distT="0" distB="0" distL="114300" distR="114300" simplePos="0" relativeHeight="251665408" behindDoc="1" locked="0" layoutInCell="1" allowOverlap="1" wp14:anchorId="7855FD62" wp14:editId="15E6A120">
            <wp:simplePos x="0" y="0"/>
            <wp:positionH relativeFrom="column">
              <wp:posOffset>0</wp:posOffset>
            </wp:positionH>
            <wp:positionV relativeFrom="paragraph">
              <wp:posOffset>327025</wp:posOffset>
            </wp:positionV>
            <wp:extent cx="5952490" cy="2379980"/>
            <wp:effectExtent l="0" t="0" r="0" b="1270"/>
            <wp:wrapTopAndBottom/>
            <wp:docPr id="23" name="Image 2" descr="C:\Users\claire.dumesnildemar\Documents\Jocas_Divers\Essnet\Tightness_domains_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ire.dumesnildemar\Documents\Jocas_Divers\Essnet\Tightness_domains_2019.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10441"/>
                    <a:stretch/>
                  </pic:blipFill>
                  <pic:spPr bwMode="auto">
                    <a:xfrm>
                      <a:off x="0" y="0"/>
                      <a:ext cx="5952490" cy="2379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4B991E" w14:textId="1823F5EB" w:rsidR="00BB3E47" w:rsidRDefault="00BB3E47" w:rsidP="00BB3E47">
      <w:pPr>
        <w:pStyle w:val="Beskrivning"/>
      </w:pPr>
      <w:bookmarkStart w:id="658" w:name="_Ref51015137"/>
      <w:bookmarkStart w:id="659" w:name="_Toc51930112"/>
      <w:r>
        <w:t xml:space="preserve">Figure </w:t>
      </w:r>
      <w:r w:rsidR="00B10991">
        <w:fldChar w:fldCharType="begin"/>
      </w:r>
      <w:r w:rsidR="00B10991">
        <w:instrText xml:space="preserve"> SEQ Figure \* ARABIC </w:instrText>
      </w:r>
      <w:r w:rsidR="00B10991">
        <w:fldChar w:fldCharType="separate"/>
      </w:r>
      <w:r w:rsidR="00355D35">
        <w:rPr>
          <w:noProof/>
        </w:rPr>
        <w:t>36</w:t>
      </w:r>
      <w:r w:rsidR="00B10991">
        <w:rPr>
          <w:noProof/>
        </w:rPr>
        <w:fldChar w:fldCharType="end"/>
      </w:r>
      <w:bookmarkEnd w:id="658"/>
      <w:r>
        <w:t xml:space="preserve">: </w:t>
      </w:r>
      <w:r w:rsidRPr="00FC168A">
        <w:t>Mean tightness by occupation groups, including OJAs</w:t>
      </w:r>
      <w:bookmarkEnd w:id="659"/>
    </w:p>
    <w:p w14:paraId="643E1A3E" w14:textId="40C7049B" w:rsidR="00BB3E47" w:rsidRDefault="00BB3E47" w:rsidP="00BB3E47">
      <w:pPr>
        <w:jc w:val="both"/>
      </w:pPr>
      <w:r w:rsidRPr="00ED1A62">
        <w:t>It appears that most impacted groups are either groups with highly qualified occupations or, on the contrary, relatively lowly qualified occupations. Occupational tightness distribution broken down by qualification c</w:t>
      </w:r>
      <w:r>
        <w:t>orroborates this finding (</w:t>
      </w:r>
      <w:r>
        <w:fldChar w:fldCharType="begin"/>
      </w:r>
      <w:r>
        <w:instrText xml:space="preserve"> REF _Ref51015171 \h </w:instrText>
      </w:r>
      <w:r>
        <w:fldChar w:fldCharType="separate"/>
      </w:r>
      <w:r w:rsidR="00A56E9D">
        <w:t xml:space="preserve">Figure </w:t>
      </w:r>
      <w:r w:rsidR="00A56E9D">
        <w:rPr>
          <w:noProof/>
        </w:rPr>
        <w:t>29</w:t>
      </w:r>
      <w:r>
        <w:fldChar w:fldCharType="end"/>
      </w:r>
      <w:r w:rsidRPr="00ED1A62">
        <w:t>). Overall, labour tightness in upper qualified occupations increases when adding OJAs (+0.28), whereas lower qualified occupations’ tightness decreases (-0.25). Thus, it seems that adding OJAs to NEA’s offers modifies the distribution of labour demand in favour of more qualified occupations, leading as a result to an intensification of labour tightness in these occupations. This result is consistent with that obtained by Dares [</w:t>
      </w:r>
      <w:r>
        <w:t>11</w:t>
      </w:r>
      <w:r w:rsidRPr="00ED1A62">
        <w:t xml:space="preserve">] which shows that 20% of recruitments for executive jobs are advertised online when only 5% of vacancies in </w:t>
      </w:r>
      <w:r w:rsidRPr="00ED1A62">
        <w:lastRenderedPageBreak/>
        <w:t>elementary occupations are. On the contrary, elementary occupations are over-represented in French national employment agency’s job offers.</w:t>
      </w:r>
    </w:p>
    <w:p w14:paraId="2E087DA9" w14:textId="77777777" w:rsidR="00E33971" w:rsidRDefault="00E33971" w:rsidP="00BB3E47">
      <w:pPr>
        <w:jc w:val="both"/>
      </w:pPr>
    </w:p>
    <w:p w14:paraId="3D81B096" w14:textId="77777777" w:rsidR="00BB3E47" w:rsidRDefault="00BB3E47" w:rsidP="00BB3E47">
      <w:pPr>
        <w:jc w:val="both"/>
      </w:pPr>
      <w:r>
        <w:rPr>
          <w:noProof/>
          <w:lang w:val="sv-SE" w:eastAsia="sv-SE"/>
        </w:rPr>
        <w:drawing>
          <wp:inline distT="0" distB="0" distL="0" distR="0" wp14:anchorId="4BBFFA4D" wp14:editId="1EF24639">
            <wp:extent cx="5731510" cy="2510420"/>
            <wp:effectExtent l="0" t="0" r="2540" b="4445"/>
            <wp:docPr id="26" name="Image 12" descr="C:\Users\claire.dumesnildemar\Documents\Jocas_Divers\Essnet\Tightness_qualif_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laire.dumesnildemar\Documents\Jocas_Divers\Essnet\Tightness_qualif_2019.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11305"/>
                    <a:stretch/>
                  </pic:blipFill>
                  <pic:spPr bwMode="auto">
                    <a:xfrm>
                      <a:off x="0" y="0"/>
                      <a:ext cx="5731510" cy="2510420"/>
                    </a:xfrm>
                    <a:prstGeom prst="rect">
                      <a:avLst/>
                    </a:prstGeom>
                    <a:noFill/>
                    <a:ln>
                      <a:noFill/>
                    </a:ln>
                    <a:extLst>
                      <a:ext uri="{53640926-AAD7-44D8-BBD7-CCE9431645EC}">
                        <a14:shadowObscured xmlns:a14="http://schemas.microsoft.com/office/drawing/2010/main"/>
                      </a:ext>
                    </a:extLst>
                  </pic:spPr>
                </pic:pic>
              </a:graphicData>
            </a:graphic>
          </wp:inline>
        </w:drawing>
      </w:r>
    </w:p>
    <w:p w14:paraId="33605232" w14:textId="08D811E2" w:rsidR="00BB3E47" w:rsidRDefault="00BB3E47" w:rsidP="00BB3E47">
      <w:pPr>
        <w:pStyle w:val="Beskrivning"/>
      </w:pPr>
      <w:bookmarkStart w:id="660" w:name="_Ref51015171"/>
      <w:bookmarkStart w:id="661" w:name="_Toc51930113"/>
      <w:r>
        <w:t xml:space="preserve">Figure </w:t>
      </w:r>
      <w:r w:rsidR="00B10991">
        <w:fldChar w:fldCharType="begin"/>
      </w:r>
      <w:r w:rsidR="00B10991">
        <w:instrText xml:space="preserve"> SEQ Figure \* ARABIC </w:instrText>
      </w:r>
      <w:r w:rsidR="00B10991">
        <w:fldChar w:fldCharType="separate"/>
      </w:r>
      <w:r w:rsidR="00355D35">
        <w:rPr>
          <w:noProof/>
        </w:rPr>
        <w:t>37</w:t>
      </w:r>
      <w:r w:rsidR="00B10991">
        <w:rPr>
          <w:noProof/>
        </w:rPr>
        <w:fldChar w:fldCharType="end"/>
      </w:r>
      <w:bookmarkEnd w:id="660"/>
      <w:r>
        <w:t xml:space="preserve">: </w:t>
      </w:r>
      <w:r w:rsidRPr="003B35F2">
        <w:t>Tightness distribution among qualification groups</w:t>
      </w:r>
      <w:bookmarkEnd w:id="661"/>
    </w:p>
    <w:p w14:paraId="113E0AA1" w14:textId="77777777" w:rsidR="00BB3E47" w:rsidRDefault="00BB3E47" w:rsidP="00BB3E47">
      <w:pPr>
        <w:pStyle w:val="Rubrik5"/>
      </w:pPr>
      <w:r>
        <w:t>Possible insights</w:t>
      </w:r>
    </w:p>
    <w:p w14:paraId="142A7A63" w14:textId="77777777" w:rsidR="00BB3E47" w:rsidRDefault="00BB3E47" w:rsidP="00BB3E47">
      <w:pPr>
        <w:jc w:val="both"/>
      </w:pPr>
      <w:r>
        <w:t>So far, the main insight remains the consolidation of job offers’ handling process (localisation, classification, company recoding and deduplication). Apart from technical issues, comparison with administrative sources will eventually also give a better understanding on how online job offers reflects labour market demand and possibly helps adjusting OJAs weights in tightness computation.</w:t>
      </w:r>
    </w:p>
    <w:p w14:paraId="3CA5EEC6" w14:textId="77777777" w:rsidR="00BB3E47" w:rsidRDefault="00BB3E47" w:rsidP="00BB3E47">
      <w:pPr>
        <w:jc w:val="both"/>
      </w:pPr>
      <w:r>
        <w:t>Finally, although many improvements are to be made, this publication shows the technical feasibility of integrating data from the Internet into statistical indicators computation and paves the way for other experiments using big data and online sources at Dares.</w:t>
      </w:r>
    </w:p>
    <w:p w14:paraId="6D7A60A8" w14:textId="3BAA6C01" w:rsidR="00E65E1E" w:rsidRDefault="00E65E1E" w:rsidP="00BB3E47">
      <w:pPr>
        <w:spacing w:after="160" w:line="259" w:lineRule="auto"/>
        <w:jc w:val="both"/>
        <w:rPr>
          <w:lang w:val="en-GB"/>
        </w:rPr>
      </w:pPr>
      <w:r>
        <w:rPr>
          <w:lang w:val="en-GB"/>
        </w:rPr>
        <w:t>For more details and detailed analysis of particular case,</w:t>
      </w:r>
      <w:r w:rsidRPr="00E550EC">
        <w:rPr>
          <w:lang w:val="en-GB"/>
        </w:rPr>
        <w:t xml:space="preserve"> </w:t>
      </w:r>
      <w:r>
        <w:rPr>
          <w:lang w:val="en-GB"/>
        </w:rPr>
        <w:t>see reports provided by DARES</w:t>
      </w:r>
      <w:r w:rsidRPr="00E36B2E">
        <w:rPr>
          <w:rStyle w:val="Fotnotsreferens"/>
          <w:lang w:val="en-GB"/>
        </w:rPr>
        <w:t xml:space="preserve"> </w:t>
      </w:r>
      <w:r w:rsidRPr="00E36B2E">
        <w:rPr>
          <w:rStyle w:val="Fotnotsreferens"/>
          <w:lang w:val="en-GB"/>
        </w:rPr>
        <w:footnoteReference w:id="40"/>
      </w:r>
      <w:r>
        <w:rPr>
          <w:lang w:val="en-GB"/>
        </w:rPr>
        <w:t>.</w:t>
      </w:r>
    </w:p>
    <w:p w14:paraId="594768C8" w14:textId="77777777" w:rsidR="00794B21" w:rsidRPr="00794B21" w:rsidRDefault="00794B21" w:rsidP="00794B21">
      <w:pPr>
        <w:rPr>
          <w:lang w:val="en-GB"/>
        </w:rPr>
      </w:pPr>
    </w:p>
    <w:p w14:paraId="20CB902C" w14:textId="3EC40AB6" w:rsidR="0006479F" w:rsidRDefault="00833497" w:rsidP="00AD6B69">
      <w:pPr>
        <w:pStyle w:val="Rubrik2"/>
        <w:rPr>
          <w:lang w:val="en-GB"/>
        </w:rPr>
      </w:pPr>
      <w:bookmarkStart w:id="664" w:name="_Toc51930065"/>
      <w:r>
        <w:rPr>
          <w:lang w:val="en-GB"/>
        </w:rPr>
        <w:t>Estimation of</w:t>
      </w:r>
      <w:r w:rsidR="00AD6B69" w:rsidRPr="00AD6B69">
        <w:rPr>
          <w:lang w:val="en-GB"/>
        </w:rPr>
        <w:t xml:space="preserve"> GDP components using OJA</w:t>
      </w:r>
      <w:bookmarkEnd w:id="664"/>
    </w:p>
    <w:p w14:paraId="57A8B102" w14:textId="3E405FF9" w:rsidR="00191D23" w:rsidRPr="00191D23" w:rsidRDefault="00191D23" w:rsidP="00620BEC">
      <w:pPr>
        <w:jc w:val="both"/>
        <w:rPr>
          <w:lang w:val="en-GB"/>
        </w:rPr>
      </w:pPr>
      <w:r w:rsidRPr="00191D23">
        <w:rPr>
          <w:lang w:val="en-GB"/>
        </w:rPr>
        <w:t>The following chapter outlines our experiments regarding use of OJAs for economic indicators. Our initial plan was to find a new source to forecast or maybe even nowcast tardy GDP components. OJA seem to correlate well to these data, so we tried to procure earlier indicators using job portals data.</w:t>
      </w:r>
    </w:p>
    <w:p w14:paraId="0841554C" w14:textId="17E002B3" w:rsidR="00191D23" w:rsidRPr="00191D23" w:rsidRDefault="00191D23" w:rsidP="00620BEC">
      <w:pPr>
        <w:jc w:val="both"/>
        <w:rPr>
          <w:lang w:val="en-GB"/>
        </w:rPr>
      </w:pPr>
      <w:r w:rsidRPr="00191D23">
        <w:rPr>
          <w:lang w:val="en-GB"/>
        </w:rPr>
        <w:t xml:space="preserve">Our data includes around 4 years of weekly scraped job portal data from the two main job portals in Slovenia, with an unfortunate loss of data between the end of 2017 and start of 2018 (as show on the picture below on the left, loss period in pink). In the </w:t>
      </w:r>
      <w:r w:rsidR="006D4A25" w:rsidRPr="00191D23">
        <w:rPr>
          <w:lang w:val="en-GB"/>
        </w:rPr>
        <w:t>experiments,</w:t>
      </w:r>
      <w:r w:rsidRPr="00191D23">
        <w:rPr>
          <w:lang w:val="en-GB"/>
        </w:rPr>
        <w:t xml:space="preserve"> they </w:t>
      </w:r>
      <w:proofErr w:type="gramStart"/>
      <w:r w:rsidRPr="00191D23">
        <w:rPr>
          <w:lang w:val="en-GB"/>
        </w:rPr>
        <w:t>were averaged</w:t>
      </w:r>
      <w:proofErr w:type="gramEnd"/>
      <w:r w:rsidRPr="00191D23">
        <w:rPr>
          <w:lang w:val="en-GB"/>
        </w:rPr>
        <w:t xml:space="preserve"> into monthly periods to be comparable to the indicators.</w:t>
      </w:r>
    </w:p>
    <w:p w14:paraId="212FED64" w14:textId="024E51D9" w:rsidR="00833497" w:rsidRDefault="00833497" w:rsidP="00833497">
      <w:pPr>
        <w:pStyle w:val="Ingetavstnd"/>
      </w:pPr>
    </w:p>
    <w:p w14:paraId="11A6AE9A" w14:textId="081713B0" w:rsidR="00833497" w:rsidRDefault="00833497" w:rsidP="00833497">
      <w:pPr>
        <w:pStyle w:val="Ingetavstnd"/>
      </w:pPr>
      <w:r>
        <w:rPr>
          <w:noProof/>
          <w:lang w:val="sv-SE" w:eastAsia="sv-SE"/>
        </w:rPr>
        <w:drawing>
          <wp:inline distT="0" distB="0" distL="0" distR="0" wp14:anchorId="785B044D" wp14:editId="6E1BE31C">
            <wp:extent cx="5629702" cy="2299354"/>
            <wp:effectExtent l="0" t="0" r="952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1610" cy="2300133"/>
                    </a:xfrm>
                    <a:prstGeom prst="rect">
                      <a:avLst/>
                    </a:prstGeom>
                    <a:noFill/>
                    <a:ln>
                      <a:noFill/>
                    </a:ln>
                  </pic:spPr>
                </pic:pic>
              </a:graphicData>
            </a:graphic>
          </wp:inline>
        </w:drawing>
      </w:r>
    </w:p>
    <w:p w14:paraId="6236DE00" w14:textId="33F79B60" w:rsidR="00AA4425" w:rsidRDefault="00AA4425" w:rsidP="00E20AC4">
      <w:pPr>
        <w:jc w:val="both"/>
        <w:rPr>
          <w:lang w:val="en-US"/>
        </w:rPr>
      </w:pPr>
    </w:p>
    <w:p w14:paraId="3D107BAE" w14:textId="2763EF42" w:rsidR="008A1290" w:rsidRDefault="00833497" w:rsidP="00833497">
      <w:pPr>
        <w:pStyle w:val="Beskrivning"/>
      </w:pPr>
      <w:bookmarkStart w:id="665" w:name="_Toc51930114"/>
      <w:r>
        <w:t xml:space="preserve">Figure </w:t>
      </w:r>
      <w:r w:rsidR="00B10991">
        <w:fldChar w:fldCharType="begin"/>
      </w:r>
      <w:r w:rsidR="00B10991">
        <w:instrText xml:space="preserve"> SEQ Figure \* ARABIC </w:instrText>
      </w:r>
      <w:r w:rsidR="00B10991">
        <w:fldChar w:fldCharType="separate"/>
      </w:r>
      <w:r w:rsidR="00355D35">
        <w:rPr>
          <w:noProof/>
        </w:rPr>
        <w:t>38</w:t>
      </w:r>
      <w:r w:rsidR="00B10991">
        <w:rPr>
          <w:noProof/>
        </w:rPr>
        <w:fldChar w:fldCharType="end"/>
      </w:r>
      <w:r>
        <w:t xml:space="preserve">: </w:t>
      </w:r>
      <w:r w:rsidRPr="00A127E7">
        <w:t>The job portals and economic indicators data</w:t>
      </w:r>
      <w:bookmarkEnd w:id="665"/>
    </w:p>
    <w:p w14:paraId="22EEC9F8" w14:textId="00AA7980" w:rsidR="00191D23" w:rsidRPr="00191D23" w:rsidRDefault="00191D23" w:rsidP="000C5D99">
      <w:pPr>
        <w:jc w:val="both"/>
      </w:pPr>
      <w:r w:rsidRPr="00191D23">
        <w:t xml:space="preserve">The estimated economic indicators are monthly VAT and indices from turnover from the sale of services (as can also be seen on the figure on the right above), which are used in our calculation of the national </w:t>
      </w:r>
      <w:proofErr w:type="gramStart"/>
      <w:r w:rsidRPr="00191D23">
        <w:t>GPS</w:t>
      </w:r>
      <w:proofErr w:type="gramEnd"/>
      <w:r w:rsidRPr="00191D23">
        <w:t>. Initial analysis shows that the indices correlate better with job portal data, and as such were more prominent in our experiments. Furthermore, out of each job portal data and the combination of both, the best results were obtained by using data from MojeDelo.si. Only these combinations are shown here.</w:t>
      </w:r>
    </w:p>
    <w:p w14:paraId="2097B93A" w14:textId="77777777" w:rsidR="00191D23" w:rsidRDefault="00191D23" w:rsidP="00191D23">
      <w:pPr>
        <w:pStyle w:val="Beskrivning"/>
      </w:pPr>
      <w:r>
        <w:rPr>
          <w:noProof/>
          <w:lang w:val="sv-SE" w:eastAsia="sv-SE"/>
        </w:rPr>
        <w:drawing>
          <wp:inline distT="0" distB="0" distL="0" distR="0" wp14:anchorId="34C31899" wp14:editId="3EE4A9D3">
            <wp:extent cx="5213445" cy="184901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2853" cy="1852355"/>
                    </a:xfrm>
                    <a:prstGeom prst="rect">
                      <a:avLst/>
                    </a:prstGeom>
                    <a:noFill/>
                    <a:ln>
                      <a:noFill/>
                    </a:ln>
                  </pic:spPr>
                </pic:pic>
              </a:graphicData>
            </a:graphic>
          </wp:inline>
        </w:drawing>
      </w:r>
    </w:p>
    <w:p w14:paraId="530CA0F9" w14:textId="6CFEA565" w:rsidR="00191D23" w:rsidRDefault="00191D23" w:rsidP="00191D23">
      <w:pPr>
        <w:pStyle w:val="Beskrivning"/>
      </w:pPr>
      <w:bookmarkStart w:id="666" w:name="_Ref51014920"/>
      <w:bookmarkStart w:id="667" w:name="_Toc51930115"/>
      <w:r>
        <w:t xml:space="preserve">Figure </w:t>
      </w:r>
      <w:r w:rsidR="00B10991">
        <w:fldChar w:fldCharType="begin"/>
      </w:r>
      <w:r w:rsidR="00B10991">
        <w:instrText xml:space="preserve"> SEQ Figure \* ARABIC </w:instrText>
      </w:r>
      <w:r w:rsidR="00B10991">
        <w:fldChar w:fldCharType="separate"/>
      </w:r>
      <w:r w:rsidR="00355D35">
        <w:rPr>
          <w:noProof/>
        </w:rPr>
        <w:t>39</w:t>
      </w:r>
      <w:r w:rsidR="00B10991">
        <w:rPr>
          <w:noProof/>
        </w:rPr>
        <w:fldChar w:fldCharType="end"/>
      </w:r>
      <w:bookmarkEnd w:id="666"/>
      <w:r>
        <w:t xml:space="preserve">: </w:t>
      </w:r>
      <w:r w:rsidRPr="007B5944">
        <w:t>Linear regression and ARIMAX models graphs</w:t>
      </w:r>
      <w:bookmarkEnd w:id="667"/>
    </w:p>
    <w:p w14:paraId="74CE3247" w14:textId="1F63B3A4" w:rsidR="00191D23" w:rsidRDefault="00191D23" w:rsidP="00F611D1">
      <w:pPr>
        <w:jc w:val="both"/>
      </w:pPr>
      <w:r>
        <w:t xml:space="preserve">Estimating began with a normal linear regression and progressed through ARIMAX (an </w:t>
      </w:r>
      <w:proofErr w:type="gramStart"/>
      <w:r>
        <w:t>ARIMA model</w:t>
      </w:r>
      <w:proofErr w:type="gramEnd"/>
      <w:r>
        <w:t xml:space="preserve"> with an exogenous X variable added as linear argument) to lagged models. The chosen measures for goodness of fit were Log-Likelihood and R2</w:t>
      </w:r>
      <w:r w:rsidR="007C3629">
        <w:t>. In the above picture (</w:t>
      </w:r>
      <w:r w:rsidR="006D4A25">
        <w:fldChar w:fldCharType="begin"/>
      </w:r>
      <w:r w:rsidR="006D4A25">
        <w:instrText xml:space="preserve"> REF _Ref51014920 \h </w:instrText>
      </w:r>
      <w:r w:rsidR="006D4A25">
        <w:fldChar w:fldCharType="separate"/>
      </w:r>
      <w:r w:rsidR="00A56E9D">
        <w:t xml:space="preserve">Figure </w:t>
      </w:r>
      <w:r w:rsidR="00A56E9D">
        <w:rPr>
          <w:noProof/>
        </w:rPr>
        <w:t>31</w:t>
      </w:r>
      <w:r w:rsidR="006D4A25">
        <w:fldChar w:fldCharType="end"/>
      </w:r>
      <w:r>
        <w:t>) the visual representation can be seen for the linear regression and ARIMAX models with the best goodnesses of fit.</w:t>
      </w:r>
    </w:p>
    <w:p w14:paraId="70D5864D" w14:textId="136A0FEF" w:rsidR="00191D23" w:rsidRDefault="00191D23" w:rsidP="00F611D1">
      <w:pPr>
        <w:jc w:val="both"/>
      </w:pPr>
      <w:r>
        <w:t xml:space="preserve">Our hypothesis for including lagged </w:t>
      </w:r>
      <w:proofErr w:type="gramStart"/>
      <w:r>
        <w:t>OJA data</w:t>
      </w:r>
      <w:proofErr w:type="gramEnd"/>
      <w:r>
        <w:t xml:space="preserve"> was that the job market is affected by the state of the economy after a while, which was established to a 3-period (months) lag on the OJA data by correlation comparisons. Both models were thus adjusted with consideration to the lag period. The results of lagged OJ</w:t>
      </w:r>
      <w:r w:rsidR="007C3629">
        <w:t>A data are shown below (</w:t>
      </w:r>
      <w:r w:rsidR="006D4A25">
        <w:fldChar w:fldCharType="begin"/>
      </w:r>
      <w:r w:rsidR="006D4A25">
        <w:instrText xml:space="preserve"> REF _Ref51014944 \h </w:instrText>
      </w:r>
      <w:r w:rsidR="006D4A25">
        <w:fldChar w:fldCharType="separate"/>
      </w:r>
      <w:r w:rsidR="00A56E9D">
        <w:t xml:space="preserve">Figure </w:t>
      </w:r>
      <w:r w:rsidR="00A56E9D">
        <w:rPr>
          <w:noProof/>
        </w:rPr>
        <w:t>32</w:t>
      </w:r>
      <w:r w:rsidR="006D4A25">
        <w:fldChar w:fldCharType="end"/>
      </w:r>
      <w:r>
        <w:t xml:space="preserve">). The results did not confirm our hypothesis; the lagged </w:t>
      </w:r>
      <w:proofErr w:type="gramStart"/>
      <w:r>
        <w:t>OJA data</w:t>
      </w:r>
      <w:proofErr w:type="gramEnd"/>
      <w:r>
        <w:t xml:space="preserve"> do not seem to be a good correlator to the indicators data and performed worse than non-lagged data.</w:t>
      </w:r>
    </w:p>
    <w:p w14:paraId="60DC6DBE" w14:textId="717DD5C4" w:rsidR="007C3629" w:rsidRDefault="007C3629" w:rsidP="00191D23">
      <w:r>
        <w:rPr>
          <w:noProof/>
          <w:lang w:val="sv-SE" w:eastAsia="sv-SE"/>
        </w:rPr>
        <w:lastRenderedPageBreak/>
        <w:drawing>
          <wp:inline distT="0" distB="0" distL="0" distR="0" wp14:anchorId="07651F6C" wp14:editId="6553D8D8">
            <wp:extent cx="4155744" cy="2572603"/>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1"/>
                    <a:stretch>
                      <a:fillRect/>
                    </a:stretch>
                  </pic:blipFill>
                  <pic:spPr>
                    <a:xfrm>
                      <a:off x="0" y="0"/>
                      <a:ext cx="4154151" cy="2571617"/>
                    </a:xfrm>
                    <a:prstGeom prst="rect">
                      <a:avLst/>
                    </a:prstGeom>
                  </pic:spPr>
                </pic:pic>
              </a:graphicData>
            </a:graphic>
          </wp:inline>
        </w:drawing>
      </w:r>
    </w:p>
    <w:p w14:paraId="037EA596" w14:textId="5E7980E5" w:rsidR="007C3629" w:rsidRDefault="007C3629" w:rsidP="007C3629">
      <w:pPr>
        <w:pStyle w:val="Beskrivning"/>
      </w:pPr>
      <w:bookmarkStart w:id="668" w:name="_Ref51014944"/>
      <w:bookmarkStart w:id="669" w:name="_Toc51930116"/>
      <w:r>
        <w:t xml:space="preserve">Figure </w:t>
      </w:r>
      <w:r w:rsidR="00B10991">
        <w:fldChar w:fldCharType="begin"/>
      </w:r>
      <w:r w:rsidR="00B10991">
        <w:instrText xml:space="preserve"> SEQ Figure \* ARABIC </w:instrText>
      </w:r>
      <w:r w:rsidR="00B10991">
        <w:fldChar w:fldCharType="separate"/>
      </w:r>
      <w:r w:rsidR="00355D35">
        <w:rPr>
          <w:noProof/>
        </w:rPr>
        <w:t>40</w:t>
      </w:r>
      <w:r w:rsidR="00B10991">
        <w:rPr>
          <w:noProof/>
        </w:rPr>
        <w:fldChar w:fldCharType="end"/>
      </w:r>
      <w:bookmarkEnd w:id="668"/>
      <w:r>
        <w:t xml:space="preserve">: </w:t>
      </w:r>
      <w:r w:rsidRPr="00A90DF2">
        <w:t>Linear regression and ARIMAX estimations with lagged MD data</w:t>
      </w:r>
      <w:bookmarkEnd w:id="669"/>
    </w:p>
    <w:p w14:paraId="396864A8" w14:textId="77777777" w:rsidR="001C4753" w:rsidRDefault="001C4753" w:rsidP="001C4753">
      <w:pPr>
        <w:jc w:val="both"/>
      </w:pPr>
      <w:r>
        <w:t>However after some more analysis and the inclusion of later data (namely the first quarter of 2020) the picture changes and the lagged data perform much better than non-lagged data with the following results:</w:t>
      </w:r>
    </w:p>
    <w:p w14:paraId="74EA559F" w14:textId="77777777" w:rsidR="001C4753" w:rsidRPr="00FD23B3" w:rsidRDefault="001C4753" w:rsidP="001C4753">
      <w:pPr>
        <w:ind w:hanging="11"/>
        <w:jc w:val="center"/>
        <w:rPr>
          <w:rFonts w:eastAsiaTheme="minorEastAsia"/>
          <w:sz w:val="18"/>
          <w:szCs w:val="18"/>
        </w:rPr>
      </w:pPr>
      <m:oMath>
        <m:r>
          <w:rPr>
            <w:rFonts w:ascii="Cambria Math" w:eastAsiaTheme="minorEastAsia" w:hAnsi="Cambria Math"/>
            <w:sz w:val="18"/>
            <w:szCs w:val="18"/>
          </w:rPr>
          <m:t>RMSE: 8.047</m:t>
        </m:r>
      </m:oMath>
      <w:r w:rsidRPr="00FD23B3">
        <w:rPr>
          <w:rFonts w:eastAsiaTheme="minorEastAsia"/>
          <w:sz w:val="18"/>
          <w:szCs w:val="18"/>
        </w:rPr>
        <w:tab/>
      </w:r>
      <w:r w:rsidRPr="00FD23B3">
        <w:rPr>
          <w:rFonts w:eastAsiaTheme="minorEastAsia"/>
          <w:sz w:val="18"/>
          <w:szCs w:val="18"/>
        </w:rPr>
        <w:tab/>
      </w:r>
      <w:r w:rsidRPr="00FD23B3">
        <w:rPr>
          <w:rFonts w:eastAsiaTheme="minorEastAsia"/>
          <w:sz w:val="18"/>
          <w:szCs w:val="18"/>
        </w:rPr>
        <w:tab/>
      </w:r>
      <m:oMath>
        <m:sSubSup>
          <m:sSubSupPr>
            <m:ctrlPr>
              <w:rPr>
                <w:rFonts w:ascii="Cambria Math" w:eastAsiaTheme="minorEastAsia" w:hAnsi="Cambria Math"/>
                <w:i/>
                <w:sz w:val="18"/>
                <w:szCs w:val="18"/>
                <w:lang w:eastAsia="de-DE"/>
              </w:rPr>
            </m:ctrlPr>
          </m:sSubSupPr>
          <m:e>
            <m:r>
              <w:rPr>
                <w:rFonts w:ascii="Cambria Math" w:eastAsiaTheme="minorEastAsia" w:hAnsi="Cambria Math"/>
                <w:sz w:val="18"/>
                <w:szCs w:val="18"/>
              </w:rPr>
              <m:t>R</m:t>
            </m:r>
          </m:e>
          <m:sub>
            <m:r>
              <w:rPr>
                <w:rFonts w:ascii="Cambria Math" w:eastAsiaTheme="minorEastAsia" w:hAnsi="Cambria Math"/>
                <w:sz w:val="18"/>
                <w:szCs w:val="18"/>
              </w:rPr>
              <m:t>adj</m:t>
            </m:r>
          </m:sub>
          <m:sup>
            <m:r>
              <w:rPr>
                <w:rFonts w:ascii="Cambria Math" w:eastAsiaTheme="minorEastAsia" w:hAnsi="Cambria Math"/>
                <w:sz w:val="18"/>
                <w:szCs w:val="18"/>
              </w:rPr>
              <m:t>2</m:t>
            </m:r>
          </m:sup>
        </m:sSubSup>
        <m:r>
          <w:rPr>
            <w:rFonts w:ascii="Cambria Math" w:eastAsiaTheme="minorEastAsia" w:hAnsi="Cambria Math"/>
            <w:sz w:val="18"/>
            <w:szCs w:val="18"/>
          </w:rPr>
          <m:t>: 0.037</m:t>
        </m:r>
      </m:oMath>
      <w:r w:rsidRPr="00FD23B3">
        <w:rPr>
          <w:rFonts w:eastAsiaTheme="minorEastAsia"/>
          <w:sz w:val="18"/>
          <w:szCs w:val="18"/>
        </w:rPr>
        <w:tab/>
      </w:r>
      <m:oMath>
        <m:r>
          <w:rPr>
            <w:rFonts w:ascii="Cambria Math" w:eastAsiaTheme="minorEastAsia" w:hAnsi="Cambria Math"/>
            <w:sz w:val="18"/>
            <w:szCs w:val="18"/>
          </w:rPr>
          <m:t>RMS</m:t>
        </m:r>
        <m:sSub>
          <m:sSubPr>
            <m:ctrlPr>
              <w:rPr>
                <w:rFonts w:ascii="Cambria Math" w:eastAsiaTheme="minorEastAsia" w:hAnsi="Cambria Math"/>
                <w:i/>
                <w:sz w:val="18"/>
                <w:szCs w:val="18"/>
                <w:lang w:eastAsia="de-DE"/>
              </w:rPr>
            </m:ctrlPr>
          </m:sSubPr>
          <m:e>
            <m:r>
              <w:rPr>
                <w:rFonts w:ascii="Cambria Math" w:eastAsiaTheme="minorEastAsia" w:hAnsi="Cambria Math"/>
                <w:sz w:val="18"/>
                <w:szCs w:val="18"/>
              </w:rPr>
              <m:t>E</m:t>
            </m:r>
          </m:e>
          <m:sub>
            <m:r>
              <w:rPr>
                <w:rFonts w:ascii="Cambria Math" w:eastAsiaTheme="minorEastAsia" w:hAnsi="Cambria Math"/>
                <w:sz w:val="18"/>
                <w:szCs w:val="18"/>
              </w:rPr>
              <m:t>lag</m:t>
            </m:r>
          </m:sub>
        </m:sSub>
        <m:r>
          <w:rPr>
            <w:rFonts w:ascii="Cambria Math" w:eastAsiaTheme="minorEastAsia" w:hAnsi="Cambria Math"/>
            <w:sz w:val="18"/>
            <w:szCs w:val="18"/>
          </w:rPr>
          <m:t>: 7.33</m:t>
        </m:r>
      </m:oMath>
      <w:r w:rsidRPr="00FD23B3">
        <w:rPr>
          <w:rFonts w:eastAsiaTheme="minorEastAsia"/>
          <w:sz w:val="18"/>
          <w:szCs w:val="18"/>
        </w:rPr>
        <w:tab/>
      </w:r>
      <w:r w:rsidRPr="00FD23B3">
        <w:rPr>
          <w:rFonts w:eastAsiaTheme="minorEastAsia"/>
          <w:sz w:val="18"/>
          <w:szCs w:val="18"/>
        </w:rPr>
        <w:tab/>
      </w:r>
      <m:oMath>
        <m:sSubSup>
          <m:sSubSupPr>
            <m:ctrlPr>
              <w:rPr>
                <w:rFonts w:ascii="Cambria Math" w:eastAsiaTheme="minorEastAsia" w:hAnsi="Cambria Math"/>
                <w:i/>
                <w:sz w:val="18"/>
                <w:szCs w:val="18"/>
                <w:lang w:eastAsia="de-DE"/>
              </w:rPr>
            </m:ctrlPr>
          </m:sSubSupPr>
          <m:e>
            <m:r>
              <w:rPr>
                <w:rFonts w:ascii="Cambria Math" w:eastAsiaTheme="minorEastAsia" w:hAnsi="Cambria Math"/>
                <w:sz w:val="18"/>
                <w:szCs w:val="18"/>
              </w:rPr>
              <m:t>R</m:t>
            </m:r>
          </m:e>
          <m:sub>
            <m:r>
              <w:rPr>
                <w:rFonts w:ascii="Cambria Math" w:eastAsiaTheme="minorEastAsia" w:hAnsi="Cambria Math"/>
                <w:sz w:val="18"/>
                <w:szCs w:val="18"/>
              </w:rPr>
              <m:t>adj, lag</m:t>
            </m:r>
          </m:sub>
          <m:sup>
            <m:r>
              <w:rPr>
                <w:rFonts w:ascii="Cambria Math" w:eastAsiaTheme="minorEastAsia" w:hAnsi="Cambria Math"/>
                <w:sz w:val="18"/>
                <w:szCs w:val="18"/>
              </w:rPr>
              <m:t>2</m:t>
            </m:r>
          </m:sup>
        </m:sSubSup>
        <m:r>
          <w:rPr>
            <w:rFonts w:ascii="Cambria Math" w:eastAsiaTheme="minorEastAsia" w:hAnsi="Cambria Math"/>
            <w:sz w:val="18"/>
            <w:szCs w:val="18"/>
          </w:rPr>
          <m:t>: 0.16</m:t>
        </m:r>
      </m:oMath>
    </w:p>
    <w:p w14:paraId="5CE3B7BC" w14:textId="77777777" w:rsidR="001C4753" w:rsidRDefault="006F399D" w:rsidP="001C4753">
      <w:pPr>
        <w:ind w:hanging="11"/>
        <w:jc w:val="center"/>
        <w:rPr>
          <w:rFonts w:eastAsiaTheme="minorEastAsia"/>
        </w:rPr>
      </w:pPr>
      <m:oMath>
        <m:m>
          <m:mPr>
            <m:plcHide m:val="1"/>
            <m:mcs>
              <m:mc>
                <m:mcPr>
                  <m:count m:val="3"/>
                  <m:mcJc m:val="center"/>
                </m:mcPr>
              </m:mc>
            </m:mcs>
            <m:ctrlPr>
              <w:rPr>
                <w:rFonts w:ascii="Cambria Math" w:hAnsi="Cambria Math"/>
                <w:i/>
                <w:sz w:val="18"/>
                <w:szCs w:val="18"/>
                <w:lang w:eastAsia="de-DE"/>
              </w:rPr>
            </m:ctrlPr>
          </m:mPr>
          <m:mr>
            <m:e/>
            <m:e>
              <m:r>
                <w:rPr>
                  <w:rFonts w:ascii="Cambria Math" w:hAnsi="Cambria Math"/>
                  <w:sz w:val="18"/>
                  <w:szCs w:val="18"/>
                </w:rPr>
                <m:t>Value</m:t>
              </m:r>
            </m:e>
            <m:e>
              <m:r>
                <w:rPr>
                  <w:rFonts w:ascii="Cambria Math" w:hAnsi="Cambria Math"/>
                  <w:sz w:val="18"/>
                  <w:szCs w:val="18"/>
                </w:rPr>
                <m:t>t-statistics</m:t>
              </m:r>
            </m:e>
          </m:mr>
          <m:mr>
            <m:e>
              <m:sSub>
                <m:sSubPr>
                  <m:ctrlPr>
                    <w:rPr>
                      <w:rFonts w:ascii="Cambria Math" w:hAnsi="Cambria Math"/>
                      <w:i/>
                      <w:sz w:val="18"/>
                      <w:szCs w:val="18"/>
                      <w:lang w:eastAsia="de-DE"/>
                    </w:rPr>
                  </m:ctrlPr>
                </m:sSubPr>
                <m:e>
                  <m:r>
                    <w:rPr>
                      <w:rFonts w:ascii="Cambria Math" w:hAnsi="Cambria Math"/>
                      <w:sz w:val="18"/>
                      <w:szCs w:val="18"/>
                    </w:rPr>
                    <m:t>β</m:t>
                  </m:r>
                </m:e>
                <m:sub>
                  <m:r>
                    <w:rPr>
                      <w:rFonts w:ascii="Cambria Math" w:hAnsi="Cambria Math"/>
                      <w:sz w:val="18"/>
                      <w:szCs w:val="18"/>
                    </w:rPr>
                    <m:t>0</m:t>
                  </m:r>
                </m:sub>
              </m:sSub>
            </m:e>
            <m:e>
              <m:r>
                <w:rPr>
                  <w:rFonts w:ascii="Cambria Math" w:hAnsi="Cambria Math"/>
                  <w:sz w:val="18"/>
                  <w:szCs w:val="18"/>
                </w:rPr>
                <m:t>133.065</m:t>
              </m:r>
            </m:e>
            <m:e>
              <m:r>
                <w:rPr>
                  <w:rFonts w:ascii="Cambria Math" w:hAnsi="Cambria Math"/>
                  <w:sz w:val="18"/>
                  <w:szCs w:val="18"/>
                </w:rPr>
                <m:t>3.8∙</m:t>
              </m:r>
              <m:sSup>
                <m:sSupPr>
                  <m:ctrlPr>
                    <w:rPr>
                      <w:rFonts w:ascii="Cambria Math" w:hAnsi="Cambria Math"/>
                      <w:i/>
                      <w:sz w:val="18"/>
                      <w:szCs w:val="18"/>
                      <w:lang w:eastAsia="de-DE"/>
                    </w:rPr>
                  </m:ctrlPr>
                </m:sSupPr>
                <m:e>
                  <m:r>
                    <w:rPr>
                      <w:rFonts w:ascii="Cambria Math" w:hAnsi="Cambria Math"/>
                      <w:sz w:val="18"/>
                      <w:szCs w:val="18"/>
                    </w:rPr>
                    <m:t>10</m:t>
                  </m:r>
                </m:e>
                <m:sup>
                  <m:r>
                    <w:rPr>
                      <w:rFonts w:ascii="Cambria Math" w:hAnsi="Cambria Math"/>
                      <w:sz w:val="18"/>
                      <w:szCs w:val="18"/>
                    </w:rPr>
                    <m:t>-13</m:t>
                  </m:r>
                </m:sup>
              </m:sSup>
            </m:e>
          </m:mr>
          <m:mr>
            <m:e>
              <m:sSub>
                <m:sSubPr>
                  <m:ctrlPr>
                    <w:rPr>
                      <w:rFonts w:ascii="Cambria Math" w:hAnsi="Cambria Math"/>
                      <w:i/>
                      <w:sz w:val="18"/>
                      <w:szCs w:val="18"/>
                      <w:lang w:eastAsia="de-DE"/>
                    </w:rPr>
                  </m:ctrlPr>
                </m:sSubPr>
                <m:e>
                  <m:r>
                    <w:rPr>
                      <w:rFonts w:ascii="Cambria Math" w:hAnsi="Cambria Math"/>
                      <w:sz w:val="18"/>
                      <w:szCs w:val="18"/>
                    </w:rPr>
                    <m:t>β</m:t>
                  </m:r>
                </m:e>
                <m:sub>
                  <m:r>
                    <w:rPr>
                      <w:rFonts w:ascii="Cambria Math" w:hAnsi="Cambria Math"/>
                      <w:sz w:val="18"/>
                      <w:szCs w:val="18"/>
                    </w:rPr>
                    <m:t>1</m:t>
                  </m:r>
                </m:sub>
              </m:sSub>
            </m:e>
            <m:e>
              <m:r>
                <w:rPr>
                  <w:rFonts w:ascii="Cambria Math" w:hAnsi="Cambria Math"/>
                  <w:sz w:val="18"/>
                  <w:szCs w:val="18"/>
                </w:rPr>
                <m:t>0.00815</m:t>
              </m:r>
            </m:e>
            <m:e>
              <m:r>
                <w:rPr>
                  <w:rFonts w:ascii="Cambria Math" w:hAnsi="Cambria Math"/>
                  <w:sz w:val="18"/>
                  <w:szCs w:val="18"/>
                </w:rPr>
                <m:t>0.132</m:t>
              </m:r>
            </m:e>
          </m:mr>
        </m:m>
      </m:oMath>
      <w:r w:rsidR="001C4753">
        <w:rPr>
          <w:rFonts w:eastAsiaTheme="minorEastAsia"/>
        </w:rPr>
        <w:tab/>
      </w:r>
      <m:oMath>
        <m:m>
          <m:mPr>
            <m:plcHide m:val="1"/>
            <m:mcs>
              <m:mc>
                <m:mcPr>
                  <m:count m:val="3"/>
                  <m:mcJc m:val="center"/>
                </m:mcPr>
              </m:mc>
            </m:mcs>
            <m:ctrlPr>
              <w:rPr>
                <w:rFonts w:ascii="Cambria Math" w:hAnsi="Cambria Math"/>
                <w:i/>
                <w:sz w:val="18"/>
                <w:szCs w:val="18"/>
                <w:lang w:eastAsia="de-DE"/>
              </w:rPr>
            </m:ctrlPr>
          </m:mPr>
          <m:mr>
            <m:e/>
            <m:e>
              <m:r>
                <w:rPr>
                  <w:rFonts w:ascii="Cambria Math" w:hAnsi="Cambria Math"/>
                  <w:sz w:val="18"/>
                  <w:szCs w:val="18"/>
                </w:rPr>
                <m:t>Value</m:t>
              </m:r>
            </m:e>
            <m:e>
              <m:r>
                <w:rPr>
                  <w:rFonts w:ascii="Cambria Math" w:hAnsi="Cambria Math"/>
                  <w:sz w:val="18"/>
                  <w:szCs w:val="18"/>
                </w:rPr>
                <m:t>t-statistics</m:t>
              </m:r>
            </m:e>
          </m:mr>
          <m:mr>
            <m:e>
              <m:sSub>
                <m:sSubPr>
                  <m:ctrlPr>
                    <w:rPr>
                      <w:rFonts w:ascii="Cambria Math" w:hAnsi="Cambria Math"/>
                      <w:i/>
                      <w:sz w:val="18"/>
                      <w:szCs w:val="18"/>
                      <w:lang w:eastAsia="de-DE"/>
                    </w:rPr>
                  </m:ctrlPr>
                </m:sSubPr>
                <m:e>
                  <m:r>
                    <w:rPr>
                      <w:rFonts w:ascii="Cambria Math" w:hAnsi="Cambria Math"/>
                      <w:sz w:val="18"/>
                      <w:szCs w:val="18"/>
                    </w:rPr>
                    <m:t>β</m:t>
                  </m:r>
                </m:e>
                <m:sub>
                  <m:r>
                    <w:rPr>
                      <w:rFonts w:ascii="Cambria Math" w:hAnsi="Cambria Math"/>
                      <w:sz w:val="18"/>
                      <w:szCs w:val="18"/>
                    </w:rPr>
                    <m:t>0,lag</m:t>
                  </m:r>
                </m:sub>
              </m:sSub>
            </m:e>
            <m:e>
              <m:r>
                <w:rPr>
                  <w:rFonts w:ascii="Cambria Math" w:hAnsi="Cambria Math"/>
                  <w:sz w:val="18"/>
                  <w:szCs w:val="18"/>
                </w:rPr>
                <m:t>103.536</m:t>
              </m:r>
            </m:e>
            <m:e>
              <m:r>
                <w:rPr>
                  <w:rFonts w:ascii="Cambria Math" w:hAnsi="Cambria Math"/>
                  <w:sz w:val="18"/>
                  <w:szCs w:val="18"/>
                </w:rPr>
                <m:t>2.7∙</m:t>
              </m:r>
              <m:sSup>
                <m:sSupPr>
                  <m:ctrlPr>
                    <w:rPr>
                      <w:rFonts w:ascii="Cambria Math" w:hAnsi="Cambria Math"/>
                      <w:i/>
                      <w:sz w:val="18"/>
                      <w:szCs w:val="18"/>
                      <w:lang w:eastAsia="de-DE"/>
                    </w:rPr>
                  </m:ctrlPr>
                </m:sSupPr>
                <m:e>
                  <m:r>
                    <w:rPr>
                      <w:rFonts w:ascii="Cambria Math" w:hAnsi="Cambria Math"/>
                      <w:sz w:val="18"/>
                      <w:szCs w:val="18"/>
                    </w:rPr>
                    <m:t>10</m:t>
                  </m:r>
                </m:e>
                <m:sup>
                  <m:r>
                    <w:rPr>
                      <w:rFonts w:ascii="Cambria Math" w:hAnsi="Cambria Math"/>
                      <w:sz w:val="18"/>
                      <w:szCs w:val="18"/>
                    </w:rPr>
                    <m:t>-13</m:t>
                  </m:r>
                </m:sup>
              </m:sSup>
            </m:e>
          </m:mr>
          <m:mr>
            <m:e>
              <m:sSub>
                <m:sSubPr>
                  <m:ctrlPr>
                    <w:rPr>
                      <w:rFonts w:ascii="Cambria Math" w:hAnsi="Cambria Math"/>
                      <w:i/>
                      <w:sz w:val="18"/>
                      <w:szCs w:val="18"/>
                      <w:lang w:eastAsia="de-DE"/>
                    </w:rPr>
                  </m:ctrlPr>
                </m:sSubPr>
                <m:e>
                  <m:r>
                    <w:rPr>
                      <w:rFonts w:ascii="Cambria Math" w:hAnsi="Cambria Math"/>
                      <w:sz w:val="18"/>
                      <w:szCs w:val="18"/>
                    </w:rPr>
                    <m:t>β</m:t>
                  </m:r>
                </m:e>
                <m:sub>
                  <m:r>
                    <w:rPr>
                      <w:rFonts w:ascii="Cambria Math" w:hAnsi="Cambria Math"/>
                      <w:sz w:val="18"/>
                      <w:szCs w:val="18"/>
                    </w:rPr>
                    <m:t>1, lag</m:t>
                  </m:r>
                </m:sub>
              </m:sSub>
            </m:e>
            <m:e>
              <m:r>
                <w:rPr>
                  <w:rFonts w:ascii="Cambria Math" w:hAnsi="Cambria Math"/>
                  <w:sz w:val="18"/>
                  <w:szCs w:val="18"/>
                </w:rPr>
                <m:t>0.01330</m:t>
              </m:r>
            </m:e>
            <m:e>
              <m:r>
                <w:rPr>
                  <w:rFonts w:ascii="Cambria Math" w:hAnsi="Cambria Math"/>
                  <w:sz w:val="18"/>
                  <w:szCs w:val="18"/>
                </w:rPr>
                <m:t>0.00822</m:t>
              </m:r>
            </m:e>
          </m:mr>
        </m:m>
        <m:r>
          <w:rPr>
            <w:rFonts w:ascii="Cambria Math" w:eastAsiaTheme="minorEastAsia" w:hAnsi="Cambria Math"/>
            <w:sz w:val="18"/>
            <w:szCs w:val="18"/>
          </w:rPr>
          <m:t>.</m:t>
        </m:r>
      </m:oMath>
    </w:p>
    <w:p w14:paraId="2F85666E" w14:textId="77777777" w:rsidR="001C4753" w:rsidRDefault="001C4753" w:rsidP="00913482">
      <w:pPr>
        <w:jc w:val="both"/>
      </w:pPr>
      <w:r>
        <w:t>This spotlights a considerable issue we are facing:</w:t>
      </w:r>
    </w:p>
    <w:p w14:paraId="2BB75497" w14:textId="07CFB1E9" w:rsidR="001C4753" w:rsidRDefault="001C4753" w:rsidP="003C50B1">
      <w:pPr>
        <w:pStyle w:val="Liststycke"/>
        <w:numPr>
          <w:ilvl w:val="0"/>
          <w:numId w:val="3"/>
        </w:numPr>
        <w:jc w:val="both"/>
      </w:pPr>
      <w:proofErr w:type="gramStart"/>
      <w:r>
        <w:t>the</w:t>
      </w:r>
      <w:proofErr w:type="gramEnd"/>
      <w:r>
        <w:t xml:space="preserve"> data does not yet include enough periods, to provide a reliable model, we would need at least one more year of scraping,</w:t>
      </w:r>
    </w:p>
    <w:p w14:paraId="3334FB66" w14:textId="7A7C223A" w:rsidR="001C4753" w:rsidRDefault="001C4753" w:rsidP="003C50B1">
      <w:pPr>
        <w:pStyle w:val="Liststycke"/>
        <w:numPr>
          <w:ilvl w:val="0"/>
          <w:numId w:val="3"/>
        </w:numPr>
        <w:jc w:val="both"/>
      </w:pPr>
      <w:proofErr w:type="gramStart"/>
      <w:r>
        <w:t>OJA data</w:t>
      </w:r>
      <w:proofErr w:type="gramEnd"/>
      <w:r>
        <w:t xml:space="preserve"> seems to lag too much to be useful for forecasting or nowcasting the chosen economic indicators, even with its timeliness.</w:t>
      </w:r>
    </w:p>
    <w:p w14:paraId="129D4A08" w14:textId="77777777" w:rsidR="001C4753" w:rsidRDefault="001C4753" w:rsidP="00913482">
      <w:pPr>
        <w:jc w:val="both"/>
      </w:pPr>
      <w:r>
        <w:t xml:space="preserve">Even with these issues, however, it’s reasonable to assume that both variables are linked, which implies a level of connectivity between </w:t>
      </w:r>
      <w:proofErr w:type="gramStart"/>
      <w:r>
        <w:t>OJA data</w:t>
      </w:r>
      <w:proofErr w:type="gramEnd"/>
      <w:r>
        <w:t xml:space="preserve"> and other economic indicators as well. </w:t>
      </w:r>
    </w:p>
    <w:p w14:paraId="4EF69C4F" w14:textId="7F3258FB" w:rsidR="00833497" w:rsidRPr="00833497" w:rsidRDefault="001C4753" w:rsidP="00913482">
      <w:pPr>
        <w:jc w:val="both"/>
      </w:pPr>
      <w:r>
        <w:t xml:space="preserve">Our conclusion is that in the future more analyses could determine a better and more advantageous use of </w:t>
      </w:r>
      <w:proofErr w:type="gramStart"/>
      <w:r>
        <w:t>OJA data</w:t>
      </w:r>
      <w:proofErr w:type="gramEnd"/>
      <w:r>
        <w:t xml:space="preserve"> for estimations in other fields. Given the timeliness of </w:t>
      </w:r>
      <w:proofErr w:type="gramStart"/>
      <w:r>
        <w:t>OJA data</w:t>
      </w:r>
      <w:proofErr w:type="gramEnd"/>
      <w:r>
        <w:t>, early estimations could be produced as early as the first week of every month, and subsequent estimations would improve the early values, giving us a dense time series of early estimations of diverse important indicators.</w:t>
      </w:r>
    </w:p>
    <w:p w14:paraId="643A8D9A" w14:textId="3AB520A7" w:rsidR="006D07BC" w:rsidRDefault="000A25B9" w:rsidP="00254EDF">
      <w:pPr>
        <w:spacing w:after="160" w:line="259" w:lineRule="auto"/>
        <w:jc w:val="both"/>
        <w:rPr>
          <w:lang w:val="en-GB"/>
        </w:rPr>
      </w:pPr>
      <w:r>
        <w:rPr>
          <w:lang w:val="en-GB"/>
        </w:rPr>
        <w:t>For more details and detailed analysis of particular case,</w:t>
      </w:r>
      <w:r w:rsidRPr="00E550EC">
        <w:rPr>
          <w:lang w:val="en-GB"/>
        </w:rPr>
        <w:t xml:space="preserve"> </w:t>
      </w:r>
      <w:r>
        <w:rPr>
          <w:lang w:val="en-GB"/>
        </w:rPr>
        <w:t>see reports provided by SURS</w:t>
      </w:r>
      <w:r w:rsidRPr="00E36B2E">
        <w:rPr>
          <w:rStyle w:val="Fotnotsreferens"/>
          <w:lang w:val="en-GB"/>
        </w:rPr>
        <w:t xml:space="preserve"> </w:t>
      </w:r>
      <w:r w:rsidRPr="00E36B2E">
        <w:rPr>
          <w:rStyle w:val="Fotnotsreferens"/>
          <w:lang w:val="en-GB"/>
        </w:rPr>
        <w:footnoteReference w:id="41"/>
      </w:r>
      <w:r>
        <w:rPr>
          <w:lang w:val="en-GB"/>
        </w:rPr>
        <w:t>.</w:t>
      </w:r>
    </w:p>
    <w:p w14:paraId="51B26994" w14:textId="77777777" w:rsidR="00254EDF" w:rsidRPr="00C60C0C" w:rsidRDefault="00254EDF" w:rsidP="00254EDF">
      <w:pPr>
        <w:spacing w:after="160" w:line="259" w:lineRule="auto"/>
        <w:jc w:val="both"/>
      </w:pPr>
    </w:p>
    <w:p w14:paraId="4495C3B5" w14:textId="3AA66F19" w:rsidR="00B36BD2" w:rsidRDefault="00F7205D" w:rsidP="005D6FFE">
      <w:pPr>
        <w:pStyle w:val="Rubrik2"/>
        <w:rPr>
          <w:lang w:val="en-GB"/>
        </w:rPr>
      </w:pPr>
      <w:bookmarkStart w:id="671" w:name="_Toc51930066"/>
      <w:r>
        <w:rPr>
          <w:lang w:val="en-GB"/>
        </w:rPr>
        <w:lastRenderedPageBreak/>
        <w:t xml:space="preserve">Experimental statistics </w:t>
      </w:r>
      <w:r w:rsidR="0096707E">
        <w:rPr>
          <w:lang w:val="en-GB"/>
        </w:rPr>
        <w:t>from OJA</w:t>
      </w:r>
      <w:bookmarkEnd w:id="671"/>
    </w:p>
    <w:p w14:paraId="1E00D7D8" w14:textId="563D7BCC" w:rsidR="00254EDF" w:rsidRDefault="00A254E2" w:rsidP="00254EDF">
      <w:pPr>
        <w:pStyle w:val="Rubrik3"/>
        <w:rPr>
          <w:lang w:val="en-GB"/>
        </w:rPr>
      </w:pPr>
      <w:bookmarkStart w:id="672" w:name="_Toc51930067"/>
      <w:r>
        <w:rPr>
          <w:lang w:val="en-GB"/>
        </w:rPr>
        <w:t>Bulgarian</w:t>
      </w:r>
      <w:r w:rsidR="00254EDF" w:rsidRPr="00254EDF">
        <w:rPr>
          <w:lang w:val="en-GB"/>
        </w:rPr>
        <w:t xml:space="preserve"> </w:t>
      </w:r>
      <w:r w:rsidRPr="00A254E2">
        <w:rPr>
          <w:lang w:val="en-GB"/>
        </w:rPr>
        <w:t>National Statistical Institute</w:t>
      </w:r>
      <w:bookmarkEnd w:id="672"/>
    </w:p>
    <w:p w14:paraId="43659D57" w14:textId="77777777" w:rsidR="00CD394A" w:rsidRPr="00CD394A" w:rsidRDefault="00CD394A" w:rsidP="00CD394A">
      <w:pPr>
        <w:jc w:val="both"/>
        <w:rPr>
          <w:lang w:val="en-GB"/>
        </w:rPr>
      </w:pPr>
      <w:r w:rsidRPr="00CD394A">
        <w:rPr>
          <w:lang w:val="en-GB"/>
        </w:rPr>
        <w:t xml:space="preserve">The Bulgarian use-case on web scraping of OJAs for producing experimental statistical outputs </w:t>
      </w:r>
      <w:proofErr w:type="gramStart"/>
      <w:r w:rsidRPr="00CD394A">
        <w:rPr>
          <w:lang w:val="en-GB"/>
        </w:rPr>
        <w:t>is being done</w:t>
      </w:r>
      <w:proofErr w:type="gramEnd"/>
      <w:r w:rsidRPr="00CD394A">
        <w:rPr>
          <w:lang w:val="en-GB"/>
        </w:rPr>
        <w:t xml:space="preserve"> as part of an ESSNet on BDII, WPB. This work started in the beginning of 2019 and the </w:t>
      </w:r>
      <w:proofErr w:type="gramStart"/>
      <w:r w:rsidRPr="00CD394A">
        <w:rPr>
          <w:lang w:val="en-GB"/>
        </w:rPr>
        <w:t>BNSI still</w:t>
      </w:r>
      <w:proofErr w:type="gramEnd"/>
      <w:r w:rsidRPr="00CD394A">
        <w:rPr>
          <w:lang w:val="en-GB"/>
        </w:rPr>
        <w:t xml:space="preserve"> continue to work on it, even after the end of the ESSnet project. Our ambitions are to improve our initial findings and to produce statistical indicators as such that can serve to enrich the job vacancy statistics or to measure the on-line labour by demand side. </w:t>
      </w:r>
    </w:p>
    <w:p w14:paraId="2C51D9DD" w14:textId="76B13BD8" w:rsidR="00CD394A" w:rsidRPr="00CD394A" w:rsidRDefault="00CD394A" w:rsidP="00CD394A">
      <w:pPr>
        <w:jc w:val="both"/>
        <w:rPr>
          <w:lang w:val="en-GB"/>
        </w:rPr>
      </w:pPr>
      <w:r w:rsidRPr="00CD394A">
        <w:rPr>
          <w:lang w:val="en-GB"/>
        </w:rPr>
        <w:t>This paper focuses on the OJAs results achieved so far from BNSI team and some main challenges in using OJAs for official statistics purposes from the beginning of the project until August 2020.</w:t>
      </w:r>
    </w:p>
    <w:p w14:paraId="5B1FC328" w14:textId="77777777" w:rsidR="00CD394A" w:rsidRPr="00CD394A" w:rsidRDefault="00CD394A" w:rsidP="00CD394A">
      <w:pPr>
        <w:jc w:val="both"/>
        <w:rPr>
          <w:lang w:val="en-GB"/>
        </w:rPr>
      </w:pPr>
      <w:r w:rsidRPr="00CD394A">
        <w:rPr>
          <w:lang w:val="en-GB"/>
        </w:rPr>
        <w:t xml:space="preserve">In general, BNSI is interested in producing experimental statistics about the OJAs as new statistics derived from the big data sources (job portals) and as complementary statistics for on-line labour market to the regular JVS as well. </w:t>
      </w:r>
    </w:p>
    <w:p w14:paraId="588F0E87" w14:textId="77777777" w:rsidR="00CD394A" w:rsidRDefault="00CD394A" w:rsidP="00CD394A">
      <w:pPr>
        <w:jc w:val="both"/>
        <w:rPr>
          <w:lang w:val="en-GB"/>
        </w:rPr>
      </w:pPr>
      <w:r w:rsidRPr="00CD394A">
        <w:rPr>
          <w:lang w:val="en-GB"/>
        </w:rPr>
        <w:t xml:space="preserve">In order to be methodologically correct, the following main considerations and assumptions </w:t>
      </w:r>
      <w:proofErr w:type="gramStart"/>
      <w:r w:rsidRPr="00CD394A">
        <w:rPr>
          <w:lang w:val="en-GB"/>
        </w:rPr>
        <w:t>must be taken</w:t>
      </w:r>
      <w:proofErr w:type="gramEnd"/>
      <w:r w:rsidRPr="00CD394A">
        <w:rPr>
          <w:lang w:val="en-GB"/>
        </w:rPr>
        <w:t xml:space="preserve"> into account when producing the experimental OJAs statistics:</w:t>
      </w:r>
    </w:p>
    <w:p w14:paraId="57A9F552" w14:textId="77777777" w:rsidR="00CD394A" w:rsidRPr="00CD394A" w:rsidRDefault="00CD394A" w:rsidP="003C50B1">
      <w:pPr>
        <w:pStyle w:val="Liststycke"/>
        <w:numPr>
          <w:ilvl w:val="0"/>
          <w:numId w:val="30"/>
        </w:numPr>
        <w:jc w:val="both"/>
        <w:rPr>
          <w:lang w:val="en-GB"/>
        </w:rPr>
      </w:pPr>
      <w:r w:rsidRPr="00CD394A">
        <w:rPr>
          <w:lang w:val="en-GB"/>
        </w:rPr>
        <w:t xml:space="preserve">The traditional JVS takes account of job vacancies declared by employers at the end of each quarter (according to a European Regulation) i.e. definition of a concept “job vacancy” can be understood as the vacant position within an enterprise that the enterprise is trying to fill. The concept “job vacancy” is different from the concept “job advertisement” and is not possible to produce job vacancy statistics via simple counting the number of job advertisements; </w:t>
      </w:r>
    </w:p>
    <w:p w14:paraId="52E8E956" w14:textId="77777777" w:rsidR="00CD394A" w:rsidRPr="00CD394A" w:rsidRDefault="00CD394A" w:rsidP="003C50B1">
      <w:pPr>
        <w:pStyle w:val="Liststycke"/>
        <w:numPr>
          <w:ilvl w:val="0"/>
          <w:numId w:val="30"/>
        </w:numPr>
        <w:jc w:val="both"/>
        <w:rPr>
          <w:lang w:val="en-GB"/>
        </w:rPr>
      </w:pPr>
      <w:r w:rsidRPr="00CD394A">
        <w:rPr>
          <w:lang w:val="en-GB"/>
        </w:rPr>
        <w:t xml:space="preserve">An “on-line job advertisement” (OJA) is defined as the unstructured text on a job portal, job boards etc. websites consisting information about a given job vacancy. It means that there is a clear distinction between OJV and OJA: an OJA is only indicates the existence of a job vacancy within an enterprise or a recruitment agency. In many cases, an OJA contains more than one job vacancy although there is cases where relationship between OJA and OJV is one-to-one. Vice-versa – a job vacancy could be advertised on a number of different job portals;   </w:t>
      </w:r>
    </w:p>
    <w:p w14:paraId="0A94F589" w14:textId="77777777" w:rsidR="00CD394A" w:rsidRPr="00CD394A" w:rsidRDefault="00CD394A" w:rsidP="003C50B1">
      <w:pPr>
        <w:pStyle w:val="Liststycke"/>
        <w:numPr>
          <w:ilvl w:val="0"/>
          <w:numId w:val="30"/>
        </w:numPr>
        <w:jc w:val="both"/>
        <w:rPr>
          <w:lang w:val="en-GB"/>
        </w:rPr>
      </w:pPr>
      <w:r w:rsidRPr="00CD394A">
        <w:rPr>
          <w:lang w:val="en-GB"/>
        </w:rPr>
        <w:t>The distribution by characteristics covers only those OJAs, where the relevant characteristics were found during the scraping process;</w:t>
      </w:r>
    </w:p>
    <w:p w14:paraId="7C4B67AD" w14:textId="0A12B420" w:rsidR="00254EDF" w:rsidRPr="00CD394A" w:rsidRDefault="00CD394A" w:rsidP="003C50B1">
      <w:pPr>
        <w:pStyle w:val="Liststycke"/>
        <w:numPr>
          <w:ilvl w:val="0"/>
          <w:numId w:val="30"/>
        </w:numPr>
        <w:jc w:val="both"/>
        <w:rPr>
          <w:lang w:val="en-GB"/>
        </w:rPr>
      </w:pPr>
      <w:r w:rsidRPr="00CD394A">
        <w:rPr>
          <w:lang w:val="en-GB"/>
        </w:rPr>
        <w:t xml:space="preserve">The OJAs experimental statistics </w:t>
      </w:r>
      <w:proofErr w:type="gramStart"/>
      <w:r w:rsidRPr="00CD394A">
        <w:rPr>
          <w:lang w:val="en-GB"/>
        </w:rPr>
        <w:t>can not</w:t>
      </w:r>
      <w:proofErr w:type="gramEnd"/>
      <w:r w:rsidRPr="00CD394A">
        <w:rPr>
          <w:lang w:val="en-GB"/>
        </w:rPr>
        <w:t xml:space="preserve"> replace the traditional JVS. It still needed and the challenge is how to integrate data from different sources in order to produce statistics that are most useful for labour market policies.</w:t>
      </w:r>
    </w:p>
    <w:p w14:paraId="3052E828" w14:textId="77777777" w:rsidR="00814084" w:rsidRPr="00814084" w:rsidRDefault="00814084" w:rsidP="00814084">
      <w:pPr>
        <w:pStyle w:val="Rubrik5"/>
        <w:rPr>
          <w:lang w:val="en-GB"/>
        </w:rPr>
      </w:pPr>
      <w:r w:rsidRPr="00814084">
        <w:rPr>
          <w:lang w:val="en-GB"/>
        </w:rPr>
        <w:t>Data Sources</w:t>
      </w:r>
    </w:p>
    <w:p w14:paraId="77A114AE" w14:textId="77777777" w:rsidR="00814084" w:rsidRPr="00814084" w:rsidRDefault="00814084" w:rsidP="00814084">
      <w:pPr>
        <w:spacing w:after="160" w:line="259" w:lineRule="auto"/>
        <w:jc w:val="both"/>
        <w:rPr>
          <w:lang w:val="en-GB"/>
        </w:rPr>
      </w:pPr>
      <w:r w:rsidRPr="00814084">
        <w:rPr>
          <w:lang w:val="en-GB"/>
        </w:rPr>
        <w:t>Data from OJAs are a very rich data source. They provide almost real-time information on the types of jobs, where jobs are located and some other important characteristics of job vacancy.</w:t>
      </w:r>
    </w:p>
    <w:p w14:paraId="79A3425B" w14:textId="77777777" w:rsidR="00814084" w:rsidRPr="00814084" w:rsidRDefault="00814084" w:rsidP="00814084">
      <w:pPr>
        <w:spacing w:after="160" w:line="259" w:lineRule="auto"/>
        <w:jc w:val="both"/>
        <w:rPr>
          <w:lang w:val="en-GB"/>
        </w:rPr>
      </w:pPr>
      <w:r w:rsidRPr="00814084">
        <w:rPr>
          <w:lang w:val="en-GB"/>
        </w:rPr>
        <w:t xml:space="preserve">BNSI used the extracted OJAs from the two biggest Internet job-portals in Bulgaria: www.jobs.bg and www.zaplata.bg to produce experimental statistical. </w:t>
      </w:r>
    </w:p>
    <w:p w14:paraId="073593AD" w14:textId="77777777" w:rsidR="00814084" w:rsidRPr="00814084" w:rsidRDefault="00814084" w:rsidP="00814084">
      <w:pPr>
        <w:spacing w:after="160" w:line="259" w:lineRule="auto"/>
        <w:jc w:val="both"/>
        <w:rPr>
          <w:lang w:val="en-GB"/>
        </w:rPr>
      </w:pPr>
      <w:r w:rsidRPr="00814084">
        <w:rPr>
          <w:lang w:val="en-GB"/>
        </w:rPr>
        <w:t>These two jobs portals publish daily almost 95% of the total number of OJAs from all job portals in Bulgaria and this makes them sufficiently representative to produce OJAs experimental statistics. Therefore, the BNSI decided not to scrape the other small jobs portals to save effort and resources.</w:t>
      </w:r>
    </w:p>
    <w:p w14:paraId="2D6EF5A4" w14:textId="77777777" w:rsidR="00814084" w:rsidRPr="00814084" w:rsidRDefault="00814084" w:rsidP="00814084">
      <w:pPr>
        <w:spacing w:after="160" w:line="259" w:lineRule="auto"/>
        <w:jc w:val="both"/>
        <w:rPr>
          <w:lang w:val="en-GB"/>
        </w:rPr>
      </w:pPr>
      <w:r w:rsidRPr="00814084">
        <w:rPr>
          <w:lang w:val="en-GB"/>
        </w:rPr>
        <w:t xml:space="preserve">For the purposes of analyzing the COVID-19 lockdawn situation, the administrative daily data on registered unemployment </w:t>
      </w:r>
      <w:proofErr w:type="gramStart"/>
      <w:r w:rsidRPr="00814084">
        <w:rPr>
          <w:lang w:val="en-GB"/>
        </w:rPr>
        <w:t>has been received</w:t>
      </w:r>
      <w:proofErr w:type="gramEnd"/>
      <w:r w:rsidRPr="00814084">
        <w:rPr>
          <w:lang w:val="en-GB"/>
        </w:rPr>
        <w:t xml:space="preserve"> from National Employment Agency. </w:t>
      </w:r>
    </w:p>
    <w:p w14:paraId="14D26B59" w14:textId="77777777" w:rsidR="00814084" w:rsidRPr="00814084" w:rsidRDefault="00814084" w:rsidP="00814084">
      <w:pPr>
        <w:pStyle w:val="Rubrik5"/>
        <w:rPr>
          <w:lang w:val="en-GB"/>
        </w:rPr>
      </w:pPr>
      <w:r w:rsidRPr="00814084">
        <w:rPr>
          <w:lang w:val="en-GB"/>
        </w:rPr>
        <w:lastRenderedPageBreak/>
        <w:t>Methodology</w:t>
      </w:r>
    </w:p>
    <w:p w14:paraId="676CF5D8" w14:textId="77777777" w:rsidR="00814084" w:rsidRPr="00814084" w:rsidRDefault="00814084" w:rsidP="00814084">
      <w:pPr>
        <w:spacing w:after="160" w:line="259" w:lineRule="auto"/>
        <w:jc w:val="both"/>
        <w:rPr>
          <w:lang w:val="en-GB"/>
        </w:rPr>
      </w:pPr>
      <w:r w:rsidRPr="00814084">
        <w:rPr>
          <w:lang w:val="en-GB"/>
        </w:rPr>
        <w:t xml:space="preserve">The total number of weekly/monthly/quarterly OJAs for the reference period </w:t>
      </w:r>
      <w:proofErr w:type="gramStart"/>
      <w:r w:rsidRPr="00814084">
        <w:rPr>
          <w:lang w:val="en-GB"/>
        </w:rPr>
        <w:t>is calculated</w:t>
      </w:r>
      <w:proofErr w:type="gramEnd"/>
      <w:r w:rsidRPr="00814084">
        <w:rPr>
          <w:lang w:val="en-GB"/>
        </w:rPr>
        <w:t xml:space="preserve"> from the sum of the newly daily published on www.jobs.bg and www.zaplata.bg. Duplicate advertisements on both portals </w:t>
      </w:r>
      <w:proofErr w:type="gramStart"/>
      <w:r w:rsidRPr="00814084">
        <w:rPr>
          <w:lang w:val="en-GB"/>
        </w:rPr>
        <w:t>are removed</w:t>
      </w:r>
      <w:proofErr w:type="gramEnd"/>
      <w:r w:rsidRPr="00814084">
        <w:rPr>
          <w:lang w:val="en-GB"/>
        </w:rPr>
        <w:t xml:space="preserve"> before the OJAs are encoded and classified. </w:t>
      </w:r>
    </w:p>
    <w:p w14:paraId="5A20485E" w14:textId="77777777" w:rsidR="00814084" w:rsidRPr="00814084" w:rsidRDefault="00814084" w:rsidP="00814084">
      <w:pPr>
        <w:spacing w:after="160" w:line="259" w:lineRule="auto"/>
        <w:jc w:val="both"/>
        <w:rPr>
          <w:lang w:val="en-GB"/>
        </w:rPr>
      </w:pPr>
      <w:r w:rsidRPr="00814084">
        <w:rPr>
          <w:lang w:val="en-GB"/>
        </w:rPr>
        <w:t xml:space="preserve"> The OJAs indicators do not reflect the total number of job advertisements on the Bulgarian labor market as it does not include jobs advertised through other channels – enterprises websites, social media, </w:t>
      </w:r>
      <w:proofErr w:type="gramStart"/>
      <w:r w:rsidRPr="00814084">
        <w:rPr>
          <w:lang w:val="en-GB"/>
        </w:rPr>
        <w:t>newspapers</w:t>
      </w:r>
      <w:proofErr w:type="gramEnd"/>
      <w:r w:rsidRPr="00814084">
        <w:rPr>
          <w:lang w:val="en-GB"/>
        </w:rPr>
        <w:t xml:space="preserve"> or through informal communications   such as word of mouth. In addition, it is possible that some vacant job positions </w:t>
      </w:r>
      <w:proofErr w:type="gramStart"/>
      <w:r w:rsidRPr="00814084">
        <w:rPr>
          <w:lang w:val="en-GB"/>
        </w:rPr>
        <w:t>are not advertised</w:t>
      </w:r>
      <w:proofErr w:type="gramEnd"/>
      <w:r w:rsidRPr="00814084">
        <w:rPr>
          <w:lang w:val="en-GB"/>
        </w:rPr>
        <w:t xml:space="preserve"> at all.  </w:t>
      </w:r>
    </w:p>
    <w:p w14:paraId="23852361" w14:textId="77777777" w:rsidR="00814084" w:rsidRPr="00814084" w:rsidRDefault="00814084" w:rsidP="00814084">
      <w:pPr>
        <w:spacing w:after="160" w:line="259" w:lineRule="auto"/>
        <w:jc w:val="both"/>
        <w:rPr>
          <w:lang w:val="en-GB"/>
        </w:rPr>
      </w:pPr>
      <w:r w:rsidRPr="00814084">
        <w:rPr>
          <w:lang w:val="en-GB"/>
        </w:rPr>
        <w:t xml:space="preserve">The following experimental indicators for OJAs by weeks/months/quarters for the period </w:t>
      </w:r>
      <w:proofErr w:type="gramStart"/>
      <w:r w:rsidRPr="00814084">
        <w:rPr>
          <w:lang w:val="en-GB"/>
        </w:rPr>
        <w:t>were produced</w:t>
      </w:r>
      <w:proofErr w:type="gramEnd"/>
      <w:r w:rsidRPr="00814084">
        <w:rPr>
          <w:lang w:val="en-GB"/>
        </w:rPr>
        <w:t>:</w:t>
      </w:r>
    </w:p>
    <w:p w14:paraId="45AB02ED" w14:textId="019A2652" w:rsidR="00814084" w:rsidRPr="00814084" w:rsidRDefault="00814084" w:rsidP="003C50B1">
      <w:pPr>
        <w:pStyle w:val="Liststycke"/>
        <w:numPr>
          <w:ilvl w:val="0"/>
          <w:numId w:val="31"/>
        </w:numPr>
        <w:spacing w:after="160" w:line="259" w:lineRule="auto"/>
        <w:jc w:val="both"/>
        <w:rPr>
          <w:lang w:val="en-GB"/>
        </w:rPr>
      </w:pPr>
      <w:r w:rsidRPr="00814084">
        <w:rPr>
          <w:lang w:val="en-GB"/>
        </w:rPr>
        <w:t xml:space="preserve">Number of OJAs and change (flow) </w:t>
      </w:r>
    </w:p>
    <w:p w14:paraId="4C9C0AE6" w14:textId="4216AEE5"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and change by Educational_level (flow)</w:t>
      </w:r>
    </w:p>
    <w:p w14:paraId="195AFA5D" w14:textId="5F51FDD3"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and change by Full_and_part_time_work (flow)</w:t>
      </w:r>
    </w:p>
    <w:p w14:paraId="52438F56" w14:textId="6BA8CE65"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and change by Permanent and temporary job (flow)</w:t>
      </w:r>
    </w:p>
    <w:p w14:paraId="04DEB003" w14:textId="12BA3C6A"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and change by NACE 2.0 Level 1 (flow)</w:t>
      </w:r>
    </w:p>
    <w:p w14:paraId="6E13076D" w14:textId="3CD0A5F3"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by NUTS 3 (flow)</w:t>
      </w:r>
    </w:p>
    <w:p w14:paraId="6B10E478" w14:textId="2DCC4B9D" w:rsidR="00814084" w:rsidRPr="00814084" w:rsidRDefault="00814084" w:rsidP="003C50B1">
      <w:pPr>
        <w:pStyle w:val="Liststycke"/>
        <w:numPr>
          <w:ilvl w:val="0"/>
          <w:numId w:val="31"/>
        </w:numPr>
        <w:spacing w:after="160" w:line="259" w:lineRule="auto"/>
        <w:jc w:val="both"/>
        <w:rPr>
          <w:lang w:val="en-GB"/>
        </w:rPr>
      </w:pPr>
      <w:r w:rsidRPr="00814084">
        <w:rPr>
          <w:lang w:val="en-GB"/>
        </w:rPr>
        <w:t>Number of OJAs by average salary (flow)</w:t>
      </w:r>
    </w:p>
    <w:p w14:paraId="3179AB8D" w14:textId="27EF33E2" w:rsidR="00814084" w:rsidRPr="00814084" w:rsidRDefault="00814084" w:rsidP="00814084">
      <w:pPr>
        <w:spacing w:after="160" w:line="259" w:lineRule="auto"/>
        <w:jc w:val="both"/>
        <w:rPr>
          <w:lang w:val="en-GB"/>
        </w:rPr>
      </w:pPr>
      <w:r w:rsidRPr="00814084">
        <w:rPr>
          <w:lang w:val="en-GB"/>
        </w:rPr>
        <w:t xml:space="preserve">BNSI is doing OJAs experimental statistics in four main steps, which </w:t>
      </w:r>
      <w:proofErr w:type="gramStart"/>
      <w:r w:rsidRPr="00814084">
        <w:rPr>
          <w:lang w:val="en-GB"/>
        </w:rPr>
        <w:t>are performed</w:t>
      </w:r>
      <w:proofErr w:type="gramEnd"/>
      <w:r w:rsidRPr="00814084">
        <w:rPr>
          <w:lang w:val="en-GB"/>
        </w:rPr>
        <w:t xml:space="preserve"> in daily, weekly monthly or quarterly basis. The steps </w:t>
      </w:r>
      <w:proofErr w:type="gramStart"/>
      <w:r w:rsidRPr="00814084">
        <w:rPr>
          <w:lang w:val="en-GB"/>
        </w:rPr>
        <w:t>are executed</w:t>
      </w:r>
      <w:proofErr w:type="gramEnd"/>
      <w:r w:rsidRPr="00814084">
        <w:rPr>
          <w:lang w:val="en-GB"/>
        </w:rPr>
        <w:t xml:space="preserve"> automatically with scheduled Python scripts.</w:t>
      </w:r>
    </w:p>
    <w:p w14:paraId="23B7016A" w14:textId="77777777" w:rsidR="00814084" w:rsidRPr="00814084" w:rsidRDefault="00814084" w:rsidP="00814084">
      <w:pPr>
        <w:spacing w:after="160" w:line="259" w:lineRule="auto"/>
        <w:jc w:val="both"/>
        <w:rPr>
          <w:lang w:val="en-GB"/>
        </w:rPr>
      </w:pPr>
      <w:r w:rsidRPr="00814084">
        <w:rPr>
          <w:lang w:val="en-GB"/>
        </w:rPr>
        <w:t>Step 1: Scraping</w:t>
      </w:r>
    </w:p>
    <w:p w14:paraId="3EBE0B09" w14:textId="77777777" w:rsidR="00814084" w:rsidRPr="00814084" w:rsidRDefault="00814084" w:rsidP="00814084">
      <w:pPr>
        <w:spacing w:after="160" w:line="259" w:lineRule="auto"/>
        <w:jc w:val="both"/>
        <w:rPr>
          <w:lang w:val="en-GB"/>
        </w:rPr>
      </w:pPr>
      <w:r w:rsidRPr="00814084">
        <w:rPr>
          <w:lang w:val="en-GB"/>
        </w:rPr>
        <w:t xml:space="preserve">BNSI is doing scraping of OJAs on daily basis. During the scraping, we are saving OJAs that </w:t>
      </w:r>
      <w:proofErr w:type="gramStart"/>
      <w:r w:rsidRPr="00814084">
        <w:rPr>
          <w:lang w:val="en-GB"/>
        </w:rPr>
        <w:t>are published</w:t>
      </w:r>
      <w:proofErr w:type="gramEnd"/>
      <w:r w:rsidRPr="00814084">
        <w:rPr>
          <w:lang w:val="en-GB"/>
        </w:rPr>
        <w:t xml:space="preserve"> only yesterday, i.e. the day before the real scraping. We are using Python’s Scrapy library with custom written spiders. They are using configuration files in JSON format with instructions what to be scraped and from where. A log file </w:t>
      </w:r>
      <w:proofErr w:type="gramStart"/>
      <w:r w:rsidRPr="00814084">
        <w:rPr>
          <w:lang w:val="en-GB"/>
        </w:rPr>
        <w:t>is written</w:t>
      </w:r>
      <w:proofErr w:type="gramEnd"/>
      <w:r w:rsidRPr="00814084">
        <w:rPr>
          <w:lang w:val="en-GB"/>
        </w:rPr>
        <w:t xml:space="preserve"> during the scraping. The spiders are saving the scraped data in CSV files by days. The CSV files have 26 columns of semi-structured information.</w:t>
      </w:r>
    </w:p>
    <w:p w14:paraId="1BBA35B5" w14:textId="77777777" w:rsidR="00814084" w:rsidRPr="00814084" w:rsidRDefault="00814084" w:rsidP="00814084">
      <w:pPr>
        <w:spacing w:after="160" w:line="259" w:lineRule="auto"/>
        <w:jc w:val="both"/>
        <w:rPr>
          <w:lang w:val="en-GB"/>
        </w:rPr>
      </w:pPr>
      <w:r w:rsidRPr="00814084">
        <w:rPr>
          <w:lang w:val="en-GB"/>
        </w:rPr>
        <w:t>Step 2: Validation</w:t>
      </w:r>
    </w:p>
    <w:p w14:paraId="51AB27A3" w14:textId="77777777" w:rsidR="00814084" w:rsidRPr="00814084" w:rsidRDefault="00814084" w:rsidP="00814084">
      <w:pPr>
        <w:spacing w:after="160" w:line="259" w:lineRule="auto"/>
        <w:jc w:val="both"/>
        <w:rPr>
          <w:lang w:val="en-GB"/>
        </w:rPr>
      </w:pPr>
      <w:r w:rsidRPr="00814084">
        <w:rPr>
          <w:lang w:val="en-GB"/>
        </w:rPr>
        <w:t>BNSI is doing validation step daily on the scraped CSV file with yesterday OJAs data by Python script. The validation step is checking whether the obtained OJAs records are well structured, i.e. dose the column contains expected data or not. In addition, the script is transforming date column in the same pattern. Then the script is saving the OJA records without errors in CSV files by days.</w:t>
      </w:r>
    </w:p>
    <w:p w14:paraId="2E1C6B9D" w14:textId="77777777" w:rsidR="00814084" w:rsidRPr="00814084" w:rsidRDefault="00814084" w:rsidP="00814084">
      <w:pPr>
        <w:spacing w:after="160" w:line="259" w:lineRule="auto"/>
        <w:jc w:val="both"/>
        <w:rPr>
          <w:lang w:val="en-GB"/>
        </w:rPr>
      </w:pPr>
      <w:r w:rsidRPr="00814084">
        <w:rPr>
          <w:lang w:val="en-GB"/>
        </w:rPr>
        <w:t>Step 3: Encoding</w:t>
      </w:r>
    </w:p>
    <w:p w14:paraId="13591FE2" w14:textId="77777777" w:rsidR="00814084" w:rsidRPr="00814084" w:rsidRDefault="00814084" w:rsidP="00814084">
      <w:pPr>
        <w:spacing w:after="160" w:line="259" w:lineRule="auto"/>
        <w:jc w:val="both"/>
        <w:rPr>
          <w:lang w:val="en-GB"/>
        </w:rPr>
      </w:pPr>
      <w:r w:rsidRPr="00814084">
        <w:rPr>
          <w:lang w:val="en-GB"/>
        </w:rPr>
        <w:t xml:space="preserve">BNSI is doing encoding step daily on the all validated CSV files with OJAs data by Python script. First, the script de duplicates all records by all columns and keeps only the first record. Then the script de duplicates all records by date, OJA publisher (employer), populated place, </w:t>
      </w:r>
      <w:proofErr w:type="gramStart"/>
      <w:r w:rsidRPr="00814084">
        <w:rPr>
          <w:lang w:val="en-GB"/>
        </w:rPr>
        <w:t>country</w:t>
      </w:r>
      <w:proofErr w:type="gramEnd"/>
      <w:r w:rsidRPr="00814084">
        <w:rPr>
          <w:lang w:val="en-GB"/>
        </w:rPr>
        <w:t xml:space="preserve"> and OJA title and keeps only the first record. Then the script encodes the OJA by the following characteristics:</w:t>
      </w:r>
    </w:p>
    <w:p w14:paraId="5D28DD44" w14:textId="1C298FBE" w:rsidR="00814084" w:rsidRPr="00814084" w:rsidRDefault="00814084" w:rsidP="003C50B1">
      <w:pPr>
        <w:pStyle w:val="Liststycke"/>
        <w:numPr>
          <w:ilvl w:val="0"/>
          <w:numId w:val="32"/>
        </w:numPr>
        <w:spacing w:after="160" w:line="259" w:lineRule="auto"/>
        <w:jc w:val="both"/>
        <w:rPr>
          <w:lang w:val="en-GB"/>
        </w:rPr>
      </w:pPr>
      <w:r w:rsidRPr="00814084">
        <w:rPr>
          <w:lang w:val="en-GB"/>
        </w:rPr>
        <w:t>Educational levels;</w:t>
      </w:r>
    </w:p>
    <w:p w14:paraId="03BD7471" w14:textId="6390FFDB" w:rsidR="00814084" w:rsidRPr="00814084" w:rsidRDefault="00814084" w:rsidP="003C50B1">
      <w:pPr>
        <w:pStyle w:val="Liststycke"/>
        <w:numPr>
          <w:ilvl w:val="0"/>
          <w:numId w:val="32"/>
        </w:numPr>
        <w:spacing w:after="160" w:line="259" w:lineRule="auto"/>
        <w:jc w:val="both"/>
        <w:rPr>
          <w:lang w:val="en-GB"/>
        </w:rPr>
      </w:pPr>
      <w:r w:rsidRPr="00814084">
        <w:rPr>
          <w:lang w:val="en-GB"/>
        </w:rPr>
        <w:t>Permanent or temporary work;</w:t>
      </w:r>
    </w:p>
    <w:p w14:paraId="1628B466" w14:textId="3841DBA4" w:rsidR="00814084" w:rsidRPr="00814084" w:rsidRDefault="00814084" w:rsidP="003C50B1">
      <w:pPr>
        <w:pStyle w:val="Liststycke"/>
        <w:numPr>
          <w:ilvl w:val="0"/>
          <w:numId w:val="32"/>
        </w:numPr>
        <w:spacing w:after="160" w:line="259" w:lineRule="auto"/>
        <w:jc w:val="both"/>
        <w:rPr>
          <w:lang w:val="en-GB"/>
        </w:rPr>
      </w:pPr>
      <w:r w:rsidRPr="00814084">
        <w:rPr>
          <w:lang w:val="en-GB"/>
        </w:rPr>
        <w:t>Full or part time work;</w:t>
      </w:r>
    </w:p>
    <w:p w14:paraId="329D5A03" w14:textId="4C756B2F" w:rsidR="00814084" w:rsidRPr="00814084" w:rsidRDefault="00814084" w:rsidP="003C50B1">
      <w:pPr>
        <w:pStyle w:val="Liststycke"/>
        <w:numPr>
          <w:ilvl w:val="0"/>
          <w:numId w:val="32"/>
        </w:numPr>
        <w:spacing w:after="160" w:line="259" w:lineRule="auto"/>
        <w:jc w:val="both"/>
        <w:rPr>
          <w:lang w:val="en-GB"/>
        </w:rPr>
      </w:pPr>
      <w:r w:rsidRPr="00814084">
        <w:rPr>
          <w:lang w:val="en-GB"/>
        </w:rPr>
        <w:t>Country codes;</w:t>
      </w:r>
    </w:p>
    <w:p w14:paraId="5992FE54" w14:textId="2F546DC0" w:rsidR="00814084" w:rsidRPr="00814084" w:rsidRDefault="00814084" w:rsidP="003C50B1">
      <w:pPr>
        <w:pStyle w:val="Liststycke"/>
        <w:numPr>
          <w:ilvl w:val="0"/>
          <w:numId w:val="32"/>
        </w:numPr>
        <w:spacing w:after="160" w:line="259" w:lineRule="auto"/>
        <w:jc w:val="both"/>
        <w:rPr>
          <w:lang w:val="en-GB"/>
        </w:rPr>
      </w:pPr>
      <w:r w:rsidRPr="00814084">
        <w:rPr>
          <w:lang w:val="en-GB"/>
        </w:rPr>
        <w:t xml:space="preserve">Min. and Max. Salary </w:t>
      </w:r>
    </w:p>
    <w:p w14:paraId="7733C32A" w14:textId="3B8D08FC" w:rsidR="00814084" w:rsidRPr="00814084" w:rsidRDefault="00814084" w:rsidP="003C50B1">
      <w:pPr>
        <w:pStyle w:val="Liststycke"/>
        <w:numPr>
          <w:ilvl w:val="0"/>
          <w:numId w:val="32"/>
        </w:numPr>
        <w:spacing w:after="160" w:line="259" w:lineRule="auto"/>
        <w:jc w:val="both"/>
        <w:rPr>
          <w:lang w:val="en-GB"/>
        </w:rPr>
      </w:pPr>
      <w:r w:rsidRPr="00814084">
        <w:rPr>
          <w:lang w:val="en-GB"/>
        </w:rPr>
        <w:t>NUTS 3 levels – from populated places classification and OJA populated place;</w:t>
      </w:r>
    </w:p>
    <w:p w14:paraId="17D31C9E" w14:textId="67EC3010" w:rsidR="00814084" w:rsidRPr="00814084" w:rsidRDefault="00814084" w:rsidP="003C50B1">
      <w:pPr>
        <w:pStyle w:val="Liststycke"/>
        <w:numPr>
          <w:ilvl w:val="0"/>
          <w:numId w:val="32"/>
        </w:numPr>
        <w:spacing w:after="160" w:line="259" w:lineRule="auto"/>
        <w:jc w:val="both"/>
        <w:rPr>
          <w:lang w:val="en-GB"/>
        </w:rPr>
      </w:pPr>
      <w:r w:rsidRPr="00814084">
        <w:rPr>
          <w:lang w:val="en-GB"/>
        </w:rPr>
        <w:lastRenderedPageBreak/>
        <w:t>Enterprise’s ID code (Statistical Business Register code) – full string comparison of OJA publisher and SBR enterprise name;</w:t>
      </w:r>
    </w:p>
    <w:p w14:paraId="18FDA4B4" w14:textId="09F537CC" w:rsidR="00814084" w:rsidRPr="00814084" w:rsidRDefault="00814084" w:rsidP="003C50B1">
      <w:pPr>
        <w:pStyle w:val="Liststycke"/>
        <w:numPr>
          <w:ilvl w:val="0"/>
          <w:numId w:val="32"/>
        </w:numPr>
        <w:spacing w:after="160" w:line="259" w:lineRule="auto"/>
        <w:jc w:val="both"/>
        <w:rPr>
          <w:lang w:val="en-GB"/>
        </w:rPr>
      </w:pPr>
      <w:r w:rsidRPr="00814084">
        <w:rPr>
          <w:lang w:val="en-GB"/>
        </w:rPr>
        <w:t>NACE 2 codes – from enterprise’s identification code and SBR NACE information.</w:t>
      </w:r>
    </w:p>
    <w:p w14:paraId="55A455EC" w14:textId="77777777" w:rsidR="00814084" w:rsidRPr="00814084" w:rsidRDefault="00814084" w:rsidP="003C50B1">
      <w:pPr>
        <w:pStyle w:val="Liststycke"/>
        <w:numPr>
          <w:ilvl w:val="0"/>
          <w:numId w:val="32"/>
        </w:numPr>
        <w:spacing w:after="160" w:line="259" w:lineRule="auto"/>
        <w:jc w:val="both"/>
        <w:rPr>
          <w:lang w:val="en-GB"/>
        </w:rPr>
      </w:pPr>
      <w:r w:rsidRPr="00814084">
        <w:rPr>
          <w:lang w:val="en-GB"/>
        </w:rPr>
        <w:t>The script is saving the encoded OJAs data in two CSV files:</w:t>
      </w:r>
    </w:p>
    <w:p w14:paraId="1C8111FB" w14:textId="47DF3DBD" w:rsidR="00814084" w:rsidRPr="00814084" w:rsidRDefault="00814084" w:rsidP="003C50B1">
      <w:pPr>
        <w:pStyle w:val="Liststycke"/>
        <w:numPr>
          <w:ilvl w:val="0"/>
          <w:numId w:val="32"/>
        </w:numPr>
        <w:spacing w:after="160" w:line="259" w:lineRule="auto"/>
        <w:jc w:val="both"/>
        <w:rPr>
          <w:lang w:val="en-GB"/>
        </w:rPr>
      </w:pPr>
      <w:r w:rsidRPr="00814084">
        <w:rPr>
          <w:lang w:val="en-GB"/>
        </w:rPr>
        <w:t>All OJAs records;</w:t>
      </w:r>
    </w:p>
    <w:p w14:paraId="718CCBC4" w14:textId="61847533" w:rsidR="00D1756F" w:rsidRPr="00814084" w:rsidRDefault="00814084" w:rsidP="003C50B1">
      <w:pPr>
        <w:pStyle w:val="Liststycke"/>
        <w:numPr>
          <w:ilvl w:val="0"/>
          <w:numId w:val="32"/>
        </w:numPr>
        <w:spacing w:after="160" w:line="259" w:lineRule="auto"/>
        <w:jc w:val="both"/>
        <w:rPr>
          <w:lang w:val="en-GB"/>
        </w:rPr>
      </w:pPr>
      <w:r w:rsidRPr="00814084">
        <w:rPr>
          <w:lang w:val="en-GB"/>
        </w:rPr>
        <w:t>OJAs records placed in Bulgaria.</w:t>
      </w:r>
    </w:p>
    <w:p w14:paraId="15C8B553" w14:textId="63333666" w:rsidR="00D1756F" w:rsidRDefault="00814084" w:rsidP="00254EDF">
      <w:pPr>
        <w:spacing w:after="160" w:line="259" w:lineRule="auto"/>
        <w:jc w:val="both"/>
        <w:rPr>
          <w:lang w:val="en-GB"/>
        </w:rPr>
      </w:pPr>
      <w:r w:rsidRPr="00814084">
        <w:rPr>
          <w:lang w:val="en-GB"/>
        </w:rPr>
        <w:t xml:space="preserve">The NACE code </w:t>
      </w:r>
      <w:proofErr w:type="gramStart"/>
      <w:r w:rsidRPr="00814084">
        <w:rPr>
          <w:lang w:val="en-GB"/>
        </w:rPr>
        <w:t>has been assigned</w:t>
      </w:r>
      <w:proofErr w:type="gramEnd"/>
      <w:r w:rsidRPr="00814084">
        <w:rPr>
          <w:lang w:val="en-GB"/>
        </w:rPr>
        <w:t xml:space="preserve"> only for employers who encoded from SBR with ID code. The sub-population of OJAs encoded to NACE is around 45% of the total number of OJAs population.     </w:t>
      </w:r>
    </w:p>
    <w:p w14:paraId="15011D90" w14:textId="77777777" w:rsidR="00814084" w:rsidRPr="00814084" w:rsidRDefault="00814084" w:rsidP="00814084">
      <w:pPr>
        <w:spacing w:after="160" w:line="259" w:lineRule="auto"/>
        <w:jc w:val="both"/>
        <w:rPr>
          <w:lang w:val="en-GB"/>
        </w:rPr>
      </w:pPr>
      <w:r w:rsidRPr="00814084">
        <w:rPr>
          <w:lang w:val="en-GB"/>
        </w:rPr>
        <w:t>Step 4: Experimental statistics and statistical indicators</w:t>
      </w:r>
    </w:p>
    <w:p w14:paraId="66D7D355" w14:textId="77777777" w:rsidR="00814084" w:rsidRPr="00814084" w:rsidRDefault="00814084" w:rsidP="00814084">
      <w:pPr>
        <w:spacing w:after="160" w:line="259" w:lineRule="auto"/>
        <w:jc w:val="both"/>
        <w:rPr>
          <w:lang w:val="en-GB"/>
        </w:rPr>
      </w:pPr>
      <w:r w:rsidRPr="00814084">
        <w:rPr>
          <w:lang w:val="en-GB"/>
        </w:rPr>
        <w:t xml:space="preserve">BNSI is calculating experimental OJAs statistics according to the list of indicators, mentioned above.  </w:t>
      </w:r>
    </w:p>
    <w:p w14:paraId="00D362A9" w14:textId="77777777" w:rsidR="00814084" w:rsidRPr="00814084" w:rsidRDefault="00814084" w:rsidP="00814084">
      <w:pPr>
        <w:pStyle w:val="Rubrik5"/>
        <w:rPr>
          <w:lang w:val="en-GB"/>
        </w:rPr>
      </w:pPr>
      <w:r w:rsidRPr="00814084">
        <w:rPr>
          <w:lang w:val="en-GB"/>
        </w:rPr>
        <w:t>Results</w:t>
      </w:r>
    </w:p>
    <w:p w14:paraId="487CADC2" w14:textId="77777777" w:rsidR="00814084" w:rsidRPr="00814084" w:rsidRDefault="00814084" w:rsidP="00814084">
      <w:pPr>
        <w:spacing w:after="160" w:line="259" w:lineRule="auto"/>
        <w:jc w:val="both"/>
        <w:rPr>
          <w:lang w:val="en-GB"/>
        </w:rPr>
      </w:pPr>
      <w:r w:rsidRPr="00814084">
        <w:rPr>
          <w:lang w:val="en-GB"/>
        </w:rPr>
        <w:t>The experimental data for OJAs are available on the Intranet site of BNSI, under the dedicated Experimental statistics section and on the WPB wiki page:</w:t>
      </w:r>
    </w:p>
    <w:p w14:paraId="38FEB450" w14:textId="7222C670" w:rsidR="00D1756F" w:rsidRDefault="00814084" w:rsidP="00814084">
      <w:pPr>
        <w:spacing w:after="160" w:line="259" w:lineRule="auto"/>
        <w:jc w:val="both"/>
        <w:rPr>
          <w:lang w:val="en-GB"/>
        </w:rPr>
      </w:pPr>
      <w:r w:rsidRPr="00814084">
        <w:rPr>
          <w:lang w:val="en-GB"/>
        </w:rPr>
        <w:t>https://webgate.ec.europa.eu/fpfis/mwikis/essnetbigdata/index.php/WPB_Experimental_statistics</w:t>
      </w:r>
    </w:p>
    <w:p w14:paraId="012F9878" w14:textId="77777777" w:rsidR="00DC32CE" w:rsidRPr="00DC32CE" w:rsidRDefault="00DC32CE" w:rsidP="00DC32CE">
      <w:pPr>
        <w:spacing w:after="160" w:line="259" w:lineRule="auto"/>
        <w:jc w:val="both"/>
        <w:rPr>
          <w:lang w:val="en-GB"/>
        </w:rPr>
      </w:pPr>
      <w:r w:rsidRPr="00DC32CE">
        <w:rPr>
          <w:lang w:val="en-GB"/>
        </w:rPr>
        <w:t xml:space="preserve">Most interesting is the indicator - OJAs offered per 1000 unemployed people under NUTS3 for the period May-July 2019. For example, there are 1768 OJVs offered to 1000 unemployed people in Sofia – the capital. The high number of job vacancies shows that employers are looking for skilled workers for their businesses. For the other larger </w:t>
      </w:r>
      <w:proofErr w:type="gramStart"/>
      <w:r w:rsidRPr="00DC32CE">
        <w:rPr>
          <w:lang w:val="en-GB"/>
        </w:rPr>
        <w:t>districts</w:t>
      </w:r>
      <w:proofErr w:type="gramEnd"/>
      <w:r w:rsidRPr="00DC32CE">
        <w:rPr>
          <w:lang w:val="en-GB"/>
        </w:rPr>
        <w:t xml:space="preserve"> the same data are as follows per 1000 unemployed: Sofia district - 967; Burgas - 468; Varna - 677; Plovdiv - 496. In regions, where the population is relatively smaller, OJVs per 1 000 unemployed are: Veliko Tarnovo - 223; Gabrovo - 254; Dobrich - 105; Kardzhali - 119; Kyustendil - 191; Pazardzhik - 182; Pernik - 123; Pleven - 114; Haskovo - 227. In the smallest districts,  OJVs per 1000 people unemployed are as follows: Shumen - 77; Yambol - 100; Vidin 27; Vratsa - 68; Lovech - 71; Montana - 33; Silistra - 40; Sliven - 63; Smolyan - 30; Targovishte - 49. It should be noted that the population factor (total, working age, employed and unemployed), as a whole, is important, but it is also ranked by a number of other factors and reasons characterizing each of the 28 areas of the country. This means that the geographical position of the district, the communications that </w:t>
      </w:r>
      <w:proofErr w:type="gramStart"/>
      <w:r w:rsidRPr="00DC32CE">
        <w:rPr>
          <w:lang w:val="en-GB"/>
        </w:rPr>
        <w:t>have been built</w:t>
      </w:r>
      <w:proofErr w:type="gramEnd"/>
      <w:r w:rsidRPr="00DC32CE">
        <w:rPr>
          <w:lang w:val="en-GB"/>
        </w:rPr>
        <w:t>, as well as a number of socio-demographic and economic factors that determine the employment potential of the population, respectively for the offered number of online vacancies, are important for the dimension of each indicator.</w:t>
      </w:r>
    </w:p>
    <w:p w14:paraId="19F8DD55" w14:textId="134B5763" w:rsidR="00DC32CE" w:rsidRPr="00DC32CE" w:rsidRDefault="00DC32CE" w:rsidP="00DC32CE">
      <w:pPr>
        <w:spacing w:after="160" w:line="259" w:lineRule="auto"/>
        <w:jc w:val="both"/>
        <w:rPr>
          <w:lang w:val="en-GB"/>
        </w:rPr>
      </w:pPr>
      <w:r w:rsidRPr="00DC32CE">
        <w:rPr>
          <w:lang w:val="en-GB"/>
        </w:rPr>
        <w:t xml:space="preserve">Another interesting indicator from </w:t>
      </w:r>
      <w:r>
        <w:rPr>
          <w:lang w:val="en-GB"/>
        </w:rPr>
        <w:fldChar w:fldCharType="begin"/>
      </w:r>
      <w:r>
        <w:rPr>
          <w:lang w:val="en-GB"/>
        </w:rPr>
        <w:instrText xml:space="preserve"> REF _Ref51243211 \h </w:instrText>
      </w:r>
      <w:r>
        <w:rPr>
          <w:lang w:val="en-GB"/>
        </w:rPr>
      </w:r>
      <w:r>
        <w:rPr>
          <w:lang w:val="en-GB"/>
        </w:rPr>
        <w:fldChar w:fldCharType="separate"/>
      </w:r>
      <w:r>
        <w:t xml:space="preserve">Table </w:t>
      </w:r>
      <w:r>
        <w:rPr>
          <w:noProof/>
        </w:rPr>
        <w:t>11</w:t>
      </w:r>
      <w:r>
        <w:rPr>
          <w:lang w:val="en-GB"/>
        </w:rPr>
        <w:fldChar w:fldCharType="end"/>
      </w:r>
      <w:r w:rsidRPr="00DC32CE">
        <w:rPr>
          <w:lang w:val="en-GB"/>
        </w:rPr>
        <w:t xml:space="preserve"> is the ratio of OJVs offered per 1,000 employees. In the districts with the largest cities of the country there is also an increase in the available vacancies per 1000 people employed. For Sofia - the capital these are 37, Plovdiv - 19, Burgas - 26 and Varna - 31 offered OJVs. In other areas of the country, this indicator has relatively lower values. For the period considered, there are few online jobs available per 1000 people employed, which can be explained by the increased demand and job finding, which is the result of the favorable for work summer season. These two indicators are directly relevant to the labor market. In this sense, they characterize and focus on the aggregates of the population that </w:t>
      </w:r>
      <w:proofErr w:type="gramStart"/>
      <w:r w:rsidRPr="00DC32CE">
        <w:rPr>
          <w:lang w:val="en-GB"/>
        </w:rPr>
        <w:t>are directly related</w:t>
      </w:r>
      <w:proofErr w:type="gramEnd"/>
      <w:r w:rsidRPr="00DC32CE">
        <w:rPr>
          <w:lang w:val="en-GB"/>
        </w:rPr>
        <w:t xml:space="preserve"> to OJAs for searcing of labour force. </w:t>
      </w:r>
    </w:p>
    <w:p w14:paraId="7B4FC005" w14:textId="77777777" w:rsidR="00DC32CE" w:rsidRPr="00DC32CE" w:rsidRDefault="00DC32CE" w:rsidP="00DC32CE">
      <w:pPr>
        <w:spacing w:after="160" w:line="259" w:lineRule="auto"/>
        <w:jc w:val="both"/>
        <w:rPr>
          <w:lang w:val="en-GB"/>
        </w:rPr>
      </w:pPr>
      <w:r w:rsidRPr="00DC32CE">
        <w:rPr>
          <w:lang w:val="en-GB"/>
        </w:rPr>
        <w:t xml:space="preserve">The data on other ratios between the number of OJVs and the population, respectively relative to the working population in the districts of the country, show smaller values. They reflect in a more generalized way the processes of the labor market, as they </w:t>
      </w:r>
      <w:proofErr w:type="gramStart"/>
      <w:r w:rsidRPr="00DC32CE">
        <w:rPr>
          <w:lang w:val="en-GB"/>
        </w:rPr>
        <w:t>are tailored</w:t>
      </w:r>
      <w:proofErr w:type="gramEnd"/>
      <w:r w:rsidRPr="00DC32CE">
        <w:rPr>
          <w:lang w:val="en-GB"/>
        </w:rPr>
        <w:t xml:space="preserve"> to the size of the districts, and especially to the size of the district cities. This makes them </w:t>
      </w:r>
      <w:proofErr w:type="gramStart"/>
      <w:r w:rsidRPr="00DC32CE">
        <w:rPr>
          <w:lang w:val="en-GB"/>
        </w:rPr>
        <w:t>fairly comparable</w:t>
      </w:r>
      <w:proofErr w:type="gramEnd"/>
      <w:r w:rsidRPr="00DC32CE">
        <w:rPr>
          <w:lang w:val="en-GB"/>
        </w:rPr>
        <w:t>, but with relatively less relevant information on the current situation on the labor market and its changes.</w:t>
      </w:r>
    </w:p>
    <w:p w14:paraId="30620B1A" w14:textId="7B9906BA" w:rsidR="00D26820" w:rsidRDefault="00DC32CE" w:rsidP="00DC32CE">
      <w:pPr>
        <w:spacing w:after="160" w:line="259" w:lineRule="auto"/>
        <w:jc w:val="both"/>
        <w:rPr>
          <w:lang w:val="en-GB"/>
        </w:rPr>
      </w:pPr>
      <w:r w:rsidRPr="00DC32CE">
        <w:rPr>
          <w:lang w:val="en-GB"/>
        </w:rPr>
        <w:lastRenderedPageBreak/>
        <w:t xml:space="preserve">The main conclusion from the data is that, under other things being equal, the demand and supply of job vacancies in the labor market strive for balance. In the larger areas of the </w:t>
      </w:r>
      <w:proofErr w:type="gramStart"/>
      <w:r w:rsidRPr="00DC32CE">
        <w:rPr>
          <w:lang w:val="en-GB"/>
        </w:rPr>
        <w:t>country</w:t>
      </w:r>
      <w:proofErr w:type="gramEnd"/>
      <w:r w:rsidRPr="00DC32CE">
        <w:rPr>
          <w:lang w:val="en-GB"/>
        </w:rPr>
        <w:t xml:space="preserve"> more jobs are offered online. Obviously, the demand and supply are the highest there, but the requirements of the employers are also higher in terms of the skills of workers (see </w:t>
      </w:r>
      <w:r>
        <w:rPr>
          <w:lang w:val="en-GB"/>
        </w:rPr>
        <w:fldChar w:fldCharType="begin"/>
      </w:r>
      <w:r>
        <w:rPr>
          <w:lang w:val="en-GB"/>
        </w:rPr>
        <w:instrText xml:space="preserve"> REF _Ref51243220 \h </w:instrText>
      </w:r>
      <w:r>
        <w:rPr>
          <w:lang w:val="en-GB"/>
        </w:rPr>
      </w:r>
      <w:r>
        <w:rPr>
          <w:lang w:val="en-GB"/>
        </w:rPr>
        <w:fldChar w:fldCharType="separate"/>
      </w:r>
      <w:r>
        <w:t xml:space="preserve">Table </w:t>
      </w:r>
      <w:r>
        <w:rPr>
          <w:noProof/>
        </w:rPr>
        <w:t>12</w:t>
      </w:r>
      <w:r>
        <w:rPr>
          <w:lang w:val="en-GB"/>
        </w:rPr>
        <w:fldChar w:fldCharType="end"/>
      </w:r>
      <w:r w:rsidRPr="00DC32CE">
        <w:rPr>
          <w:lang w:val="en-GB"/>
        </w:rPr>
        <w:t>).</w:t>
      </w:r>
    </w:p>
    <w:p w14:paraId="27DA1CE8" w14:textId="4C5CB4D2" w:rsidR="00D66727" w:rsidRDefault="00D66727" w:rsidP="00D66727">
      <w:pPr>
        <w:pStyle w:val="Beskrivning"/>
      </w:pPr>
      <w:bookmarkStart w:id="673" w:name="_Ref51243211"/>
      <w:bookmarkStart w:id="674" w:name="_Toc51312480"/>
      <w:r>
        <w:t xml:space="preserve">Table </w:t>
      </w:r>
      <w:r w:rsidR="00B10991">
        <w:fldChar w:fldCharType="begin"/>
      </w:r>
      <w:r w:rsidR="00B10991">
        <w:instrText xml:space="preserve"> SEQ Table \* ARABIC </w:instrText>
      </w:r>
      <w:r w:rsidR="00B10991">
        <w:fldChar w:fldCharType="separate"/>
      </w:r>
      <w:r w:rsidR="00355D35">
        <w:rPr>
          <w:noProof/>
        </w:rPr>
        <w:t>11</w:t>
      </w:r>
      <w:r w:rsidR="00B10991">
        <w:rPr>
          <w:noProof/>
        </w:rPr>
        <w:fldChar w:fldCharType="end"/>
      </w:r>
      <w:bookmarkEnd w:id="673"/>
      <w:r>
        <w:t xml:space="preserve">: </w:t>
      </w:r>
      <w:r w:rsidRPr="00F15424">
        <w:t>Number of OJVs and main proportions (in ‰) for the period May - July 2019</w:t>
      </w:r>
      <w:bookmarkEnd w:id="674"/>
    </w:p>
    <w:tbl>
      <w:tblPr>
        <w:tblW w:w="7031" w:type="dxa"/>
        <w:jc w:val="center"/>
        <w:tblCellMar>
          <w:left w:w="0" w:type="dxa"/>
          <w:right w:w="0" w:type="dxa"/>
        </w:tblCellMar>
        <w:tblLook w:val="04A0" w:firstRow="1" w:lastRow="0" w:firstColumn="1" w:lastColumn="0" w:noHBand="0" w:noVBand="1"/>
      </w:tblPr>
      <w:tblGrid>
        <w:gridCol w:w="1219"/>
        <w:gridCol w:w="993"/>
        <w:gridCol w:w="1025"/>
        <w:gridCol w:w="1259"/>
        <w:gridCol w:w="1259"/>
        <w:gridCol w:w="1276"/>
      </w:tblGrid>
      <w:tr w:rsidR="00DC32CE" w14:paraId="6298FF50" w14:textId="77777777" w:rsidTr="00455196">
        <w:trPr>
          <w:trHeight w:val="300"/>
          <w:jc w:val="center"/>
        </w:trPr>
        <w:tc>
          <w:tcPr>
            <w:tcW w:w="7031" w:type="dxa"/>
            <w:gridSpan w:val="6"/>
            <w:noWrap/>
            <w:tcMar>
              <w:top w:w="0" w:type="dxa"/>
              <w:left w:w="70" w:type="dxa"/>
              <w:bottom w:w="0" w:type="dxa"/>
              <w:right w:w="70" w:type="dxa"/>
            </w:tcMar>
            <w:vAlign w:val="bottom"/>
          </w:tcPr>
          <w:p w14:paraId="79AC507F" w14:textId="23F51F2C" w:rsidR="00DC32CE" w:rsidRPr="00A907AC" w:rsidRDefault="00DC32CE" w:rsidP="00DC32CE">
            <w:pPr>
              <w:rPr>
                <w:i/>
                <w:sz w:val="20"/>
                <w:szCs w:val="20"/>
                <w:lang w:val="en-US"/>
              </w:rPr>
            </w:pPr>
          </w:p>
        </w:tc>
      </w:tr>
      <w:tr w:rsidR="00DC32CE" w14:paraId="56260940" w14:textId="77777777" w:rsidTr="00455196">
        <w:trPr>
          <w:trHeight w:val="725"/>
          <w:jc w:val="center"/>
        </w:trPr>
        <w:tc>
          <w:tcPr>
            <w:tcW w:w="1219" w:type="dxa"/>
            <w:tcBorders>
              <w:top w:val="single" w:sz="8" w:space="0" w:color="000000"/>
              <w:left w:val="single" w:sz="8" w:space="0" w:color="000000"/>
              <w:bottom w:val="single" w:sz="8" w:space="0" w:color="000000"/>
              <w:right w:val="single" w:sz="8" w:space="0" w:color="000000"/>
            </w:tcBorders>
            <w:shd w:val="clear" w:color="auto" w:fill="DEEAF6"/>
            <w:tcMar>
              <w:top w:w="0" w:type="dxa"/>
              <w:left w:w="70" w:type="dxa"/>
              <w:bottom w:w="0" w:type="dxa"/>
              <w:right w:w="70" w:type="dxa"/>
            </w:tcMar>
            <w:vAlign w:val="center"/>
          </w:tcPr>
          <w:p w14:paraId="22877E8D" w14:textId="77777777" w:rsidR="00DC32CE" w:rsidRPr="009C403C" w:rsidRDefault="00DC32CE" w:rsidP="001C6366">
            <w:pPr>
              <w:jc w:val="center"/>
              <w:rPr>
                <w:bCs/>
                <w:color w:val="000000"/>
                <w:sz w:val="20"/>
                <w:szCs w:val="20"/>
              </w:rPr>
            </w:pPr>
            <w:r w:rsidRPr="009C403C">
              <w:rPr>
                <w:bCs/>
                <w:color w:val="000000"/>
                <w:sz w:val="20"/>
                <w:szCs w:val="20"/>
              </w:rPr>
              <w:t> NUTS 3</w:t>
            </w:r>
          </w:p>
        </w:tc>
        <w:tc>
          <w:tcPr>
            <w:tcW w:w="993"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30E9C92" w14:textId="77777777" w:rsidR="00DC32CE" w:rsidRPr="009C403C" w:rsidRDefault="00DC32CE" w:rsidP="001C6366">
            <w:pPr>
              <w:jc w:val="center"/>
              <w:rPr>
                <w:bCs/>
                <w:color w:val="000000"/>
                <w:sz w:val="20"/>
                <w:szCs w:val="20"/>
              </w:rPr>
            </w:pPr>
            <w:r w:rsidRPr="009C403C">
              <w:rPr>
                <w:bCs/>
                <w:color w:val="000000"/>
                <w:sz w:val="20"/>
                <w:szCs w:val="20"/>
              </w:rPr>
              <w:t xml:space="preserve">Monthly Mean </w:t>
            </w:r>
          </w:p>
        </w:tc>
        <w:tc>
          <w:tcPr>
            <w:tcW w:w="1025"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22997378" w14:textId="77777777" w:rsidR="00DC32CE" w:rsidRPr="009C403C" w:rsidRDefault="00DC32CE" w:rsidP="001C6366">
            <w:pPr>
              <w:jc w:val="center"/>
              <w:rPr>
                <w:bCs/>
                <w:color w:val="000000"/>
                <w:sz w:val="20"/>
                <w:szCs w:val="20"/>
              </w:rPr>
            </w:pPr>
            <w:r w:rsidRPr="009C403C">
              <w:rPr>
                <w:bCs/>
                <w:color w:val="000000"/>
                <w:sz w:val="20"/>
                <w:szCs w:val="20"/>
              </w:rPr>
              <w:t>Population to Mountly mean</w:t>
            </w:r>
          </w:p>
        </w:tc>
        <w:tc>
          <w:tcPr>
            <w:tcW w:w="125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73EF81AE" w14:textId="77777777" w:rsidR="00DC32CE" w:rsidRPr="009C403C" w:rsidRDefault="00DC32CE" w:rsidP="001C6366">
            <w:pPr>
              <w:jc w:val="center"/>
              <w:rPr>
                <w:bCs/>
                <w:color w:val="000000"/>
                <w:sz w:val="20"/>
                <w:szCs w:val="20"/>
              </w:rPr>
            </w:pPr>
            <w:r w:rsidRPr="009C403C">
              <w:rPr>
                <w:bCs/>
                <w:color w:val="000000"/>
                <w:sz w:val="20"/>
                <w:szCs w:val="20"/>
              </w:rPr>
              <w:t>Workforce to Mountly mean</w:t>
            </w:r>
          </w:p>
        </w:tc>
        <w:tc>
          <w:tcPr>
            <w:tcW w:w="125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64EEE2A" w14:textId="77777777" w:rsidR="00DC32CE" w:rsidRPr="009C403C" w:rsidRDefault="00DC32CE" w:rsidP="001C6366">
            <w:pPr>
              <w:jc w:val="center"/>
              <w:rPr>
                <w:bCs/>
                <w:color w:val="000000"/>
                <w:sz w:val="20"/>
                <w:szCs w:val="20"/>
              </w:rPr>
            </w:pPr>
            <w:r w:rsidRPr="009C403C">
              <w:rPr>
                <w:bCs/>
                <w:color w:val="000000"/>
                <w:sz w:val="20"/>
                <w:szCs w:val="20"/>
              </w:rPr>
              <w:t>Employed to Mountly mean</w:t>
            </w:r>
          </w:p>
        </w:tc>
        <w:tc>
          <w:tcPr>
            <w:tcW w:w="1276"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5D13A822" w14:textId="77777777" w:rsidR="00DC32CE" w:rsidRPr="009C403C" w:rsidRDefault="00DC32CE" w:rsidP="001C6366">
            <w:pPr>
              <w:jc w:val="center"/>
              <w:rPr>
                <w:bCs/>
                <w:color w:val="000000"/>
                <w:sz w:val="20"/>
                <w:szCs w:val="20"/>
              </w:rPr>
            </w:pPr>
            <w:r w:rsidRPr="009C403C">
              <w:rPr>
                <w:bCs/>
                <w:color w:val="000000"/>
                <w:sz w:val="20"/>
                <w:szCs w:val="20"/>
              </w:rPr>
              <w:t>Unemployed to Mountly mean</w:t>
            </w:r>
          </w:p>
        </w:tc>
      </w:tr>
      <w:tr w:rsidR="00DC32CE" w14:paraId="041197F9" w14:textId="77777777" w:rsidTr="00455196">
        <w:trPr>
          <w:trHeight w:val="33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C3DC17B" w14:textId="77777777" w:rsidR="00DC32CE" w:rsidRPr="00A907AC" w:rsidRDefault="00DC32CE" w:rsidP="001C6366">
            <w:pPr>
              <w:jc w:val="center"/>
              <w:rPr>
                <w:bCs/>
                <w:color w:val="000000"/>
                <w:sz w:val="20"/>
                <w:szCs w:val="20"/>
              </w:rPr>
            </w:pPr>
            <w:r w:rsidRPr="00A907AC">
              <w:rPr>
                <w:bCs/>
                <w:color w:val="000000"/>
                <w:sz w:val="20"/>
                <w:szCs w:val="20"/>
              </w:rPr>
              <w:t>Blagoevgrad</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8344E5F" w14:textId="77777777" w:rsidR="00DC32CE" w:rsidRPr="00A907AC" w:rsidRDefault="00DC32CE" w:rsidP="001C6366">
            <w:pPr>
              <w:jc w:val="right"/>
              <w:rPr>
                <w:color w:val="000000"/>
                <w:sz w:val="20"/>
                <w:szCs w:val="20"/>
              </w:rPr>
            </w:pPr>
            <w:r w:rsidRPr="00A907AC">
              <w:rPr>
                <w:color w:val="000000"/>
                <w:sz w:val="20"/>
                <w:szCs w:val="20"/>
              </w:rPr>
              <w:t>1134</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9AF5F50"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7E860DE" w14:textId="77777777" w:rsidR="00DC32CE" w:rsidRPr="00A907AC" w:rsidRDefault="00DC32CE" w:rsidP="001C6366">
            <w:pPr>
              <w:jc w:val="right"/>
              <w:rPr>
                <w:color w:val="000000"/>
                <w:sz w:val="20"/>
                <w:szCs w:val="20"/>
              </w:rPr>
            </w:pPr>
            <w:r w:rsidRPr="00A907AC">
              <w:rPr>
                <w:color w:val="000000"/>
                <w:sz w:val="20"/>
                <w:szCs w:val="20"/>
              </w:rPr>
              <w:t>6</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8D91890" w14:textId="77777777" w:rsidR="00DC32CE" w:rsidRPr="00A907AC" w:rsidRDefault="00DC32CE" w:rsidP="001C6366">
            <w:pPr>
              <w:jc w:val="right"/>
              <w:rPr>
                <w:color w:val="000000"/>
                <w:sz w:val="20"/>
                <w:szCs w:val="20"/>
              </w:rPr>
            </w:pPr>
            <w:r w:rsidRPr="00A907AC">
              <w:rPr>
                <w:color w:val="000000"/>
                <w:sz w:val="20"/>
                <w:szCs w:val="20"/>
              </w:rPr>
              <w:t>8</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902614" w14:textId="77777777" w:rsidR="00DC32CE" w:rsidRPr="00A907AC" w:rsidRDefault="00DC32CE" w:rsidP="001C6366">
            <w:pPr>
              <w:jc w:val="right"/>
              <w:rPr>
                <w:color w:val="000000"/>
                <w:sz w:val="20"/>
                <w:szCs w:val="20"/>
              </w:rPr>
            </w:pPr>
            <w:r w:rsidRPr="00A907AC">
              <w:rPr>
                <w:color w:val="000000"/>
                <w:sz w:val="20"/>
                <w:szCs w:val="20"/>
              </w:rPr>
              <w:t>155</w:t>
            </w:r>
          </w:p>
        </w:tc>
      </w:tr>
      <w:tr w:rsidR="00DC32CE" w14:paraId="4815C527" w14:textId="77777777" w:rsidTr="00455196">
        <w:trPr>
          <w:trHeight w:val="122"/>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1FFE29B" w14:textId="77777777" w:rsidR="00DC32CE" w:rsidRPr="00A907AC" w:rsidRDefault="00DC32CE" w:rsidP="001C6366">
            <w:pPr>
              <w:jc w:val="center"/>
              <w:rPr>
                <w:bCs/>
                <w:color w:val="000000"/>
                <w:sz w:val="20"/>
                <w:szCs w:val="20"/>
              </w:rPr>
            </w:pPr>
            <w:r w:rsidRPr="00A907AC">
              <w:rPr>
                <w:bCs/>
                <w:color w:val="000000"/>
                <w:sz w:val="20"/>
                <w:szCs w:val="20"/>
              </w:rPr>
              <w:t>Burgas</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0A52229" w14:textId="77777777" w:rsidR="00DC32CE" w:rsidRPr="00A907AC" w:rsidRDefault="00DC32CE" w:rsidP="001C6366">
            <w:pPr>
              <w:jc w:val="right"/>
              <w:rPr>
                <w:color w:val="000000"/>
                <w:sz w:val="20"/>
                <w:szCs w:val="20"/>
              </w:rPr>
            </w:pPr>
            <w:r w:rsidRPr="00A907AC">
              <w:rPr>
                <w:color w:val="000000"/>
                <w:sz w:val="20"/>
                <w:szCs w:val="20"/>
              </w:rPr>
              <w:t>4727</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1C4E2C" w14:textId="77777777" w:rsidR="00DC32CE" w:rsidRPr="00A907AC" w:rsidRDefault="00DC32CE" w:rsidP="001C6366">
            <w:pPr>
              <w:jc w:val="right"/>
              <w:rPr>
                <w:color w:val="000000"/>
                <w:sz w:val="20"/>
                <w:szCs w:val="20"/>
              </w:rPr>
            </w:pPr>
            <w:r w:rsidRPr="00A907AC">
              <w:rPr>
                <w:color w:val="000000"/>
                <w:sz w:val="20"/>
                <w:szCs w:val="20"/>
              </w:rPr>
              <w:t>12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EFA834" w14:textId="77777777" w:rsidR="00DC32CE" w:rsidRPr="00A907AC" w:rsidRDefault="00DC32CE" w:rsidP="001C6366">
            <w:pPr>
              <w:jc w:val="right"/>
              <w:rPr>
                <w:color w:val="000000"/>
                <w:sz w:val="20"/>
                <w:szCs w:val="20"/>
              </w:rPr>
            </w:pPr>
            <w:r w:rsidRPr="00A907AC">
              <w:rPr>
                <w:color w:val="000000"/>
                <w:sz w:val="20"/>
                <w:szCs w:val="20"/>
              </w:rPr>
              <w:t>19</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714B1E6" w14:textId="77777777" w:rsidR="00DC32CE" w:rsidRPr="00A907AC" w:rsidRDefault="00DC32CE" w:rsidP="001C6366">
            <w:pPr>
              <w:jc w:val="right"/>
              <w:rPr>
                <w:color w:val="000000"/>
                <w:sz w:val="20"/>
                <w:szCs w:val="20"/>
              </w:rPr>
            </w:pPr>
            <w:r w:rsidRPr="00A907AC">
              <w:rPr>
                <w:color w:val="000000"/>
                <w:sz w:val="20"/>
                <w:szCs w:val="20"/>
              </w:rPr>
              <w:t>26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FF9AAAF" w14:textId="77777777" w:rsidR="00DC32CE" w:rsidRPr="00A907AC" w:rsidRDefault="00DC32CE" w:rsidP="001C6366">
            <w:pPr>
              <w:jc w:val="right"/>
              <w:rPr>
                <w:color w:val="000000"/>
                <w:sz w:val="20"/>
                <w:szCs w:val="20"/>
              </w:rPr>
            </w:pPr>
            <w:r w:rsidRPr="00A907AC">
              <w:rPr>
                <w:color w:val="000000"/>
                <w:sz w:val="20"/>
                <w:szCs w:val="20"/>
              </w:rPr>
              <w:t>468</w:t>
            </w:r>
          </w:p>
        </w:tc>
      </w:tr>
      <w:tr w:rsidR="00DC32CE" w14:paraId="0F4FB0A9" w14:textId="77777777" w:rsidTr="00455196">
        <w:trPr>
          <w:trHeight w:val="154"/>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639513F" w14:textId="77777777" w:rsidR="00DC32CE" w:rsidRPr="00A907AC" w:rsidRDefault="00DC32CE" w:rsidP="001C6366">
            <w:pPr>
              <w:jc w:val="center"/>
              <w:rPr>
                <w:bCs/>
                <w:color w:val="000000"/>
                <w:sz w:val="20"/>
                <w:szCs w:val="20"/>
              </w:rPr>
            </w:pPr>
            <w:r w:rsidRPr="00A907AC">
              <w:rPr>
                <w:bCs/>
                <w:color w:val="000000"/>
                <w:sz w:val="20"/>
                <w:szCs w:val="20"/>
              </w:rPr>
              <w:t>Dobrich</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FEE9CD3" w14:textId="77777777" w:rsidR="00DC32CE" w:rsidRPr="00A907AC" w:rsidRDefault="00DC32CE" w:rsidP="001C6366">
            <w:pPr>
              <w:jc w:val="right"/>
              <w:rPr>
                <w:color w:val="000000"/>
                <w:sz w:val="20"/>
                <w:szCs w:val="20"/>
              </w:rPr>
            </w:pPr>
            <w:r w:rsidRPr="00A907AC">
              <w:rPr>
                <w:color w:val="000000"/>
                <w:sz w:val="20"/>
                <w:szCs w:val="20"/>
              </w:rPr>
              <w:t>726</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0033AAB"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6EEA129" w14:textId="77777777" w:rsidR="00DC32CE" w:rsidRPr="00A907AC" w:rsidRDefault="00DC32CE" w:rsidP="001C6366">
            <w:pPr>
              <w:jc w:val="right"/>
              <w:rPr>
                <w:color w:val="000000"/>
                <w:sz w:val="20"/>
                <w:szCs w:val="20"/>
              </w:rPr>
            </w:pPr>
            <w:r w:rsidRPr="00A907AC">
              <w:rPr>
                <w:color w:val="000000"/>
                <w:sz w:val="20"/>
                <w:szCs w:val="20"/>
              </w:rPr>
              <w:t>7</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A9A971" w14:textId="77777777" w:rsidR="00DC32CE" w:rsidRPr="00A907AC" w:rsidRDefault="00DC32CE" w:rsidP="001C6366">
            <w:pPr>
              <w:jc w:val="right"/>
              <w:rPr>
                <w:color w:val="000000"/>
                <w:sz w:val="20"/>
                <w:szCs w:val="20"/>
              </w:rPr>
            </w:pPr>
            <w:r w:rsidRPr="00A907AC">
              <w:rPr>
                <w:color w:val="000000"/>
                <w:sz w:val="20"/>
                <w:szCs w:val="20"/>
              </w:rPr>
              <w:t>10</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6D61E27" w14:textId="77777777" w:rsidR="00DC32CE" w:rsidRPr="00A907AC" w:rsidRDefault="00DC32CE" w:rsidP="001C6366">
            <w:pPr>
              <w:jc w:val="right"/>
              <w:rPr>
                <w:color w:val="000000"/>
                <w:sz w:val="20"/>
                <w:szCs w:val="20"/>
              </w:rPr>
            </w:pPr>
            <w:r w:rsidRPr="00A907AC">
              <w:rPr>
                <w:color w:val="000000"/>
                <w:sz w:val="20"/>
                <w:szCs w:val="20"/>
              </w:rPr>
              <w:t>105</w:t>
            </w:r>
          </w:p>
        </w:tc>
      </w:tr>
      <w:tr w:rsidR="00DC32CE" w14:paraId="5F5401CA" w14:textId="77777777" w:rsidTr="00455196">
        <w:trPr>
          <w:trHeight w:val="186"/>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F390BD9" w14:textId="77777777" w:rsidR="00DC32CE" w:rsidRPr="00A907AC" w:rsidRDefault="00DC32CE" w:rsidP="001C6366">
            <w:pPr>
              <w:jc w:val="center"/>
              <w:rPr>
                <w:bCs/>
                <w:color w:val="000000"/>
                <w:sz w:val="20"/>
                <w:szCs w:val="20"/>
              </w:rPr>
            </w:pPr>
            <w:r w:rsidRPr="00A907AC">
              <w:rPr>
                <w:bCs/>
                <w:color w:val="000000"/>
                <w:sz w:val="20"/>
                <w:szCs w:val="20"/>
              </w:rPr>
              <w:t>Gabrovo</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887679" w14:textId="77777777" w:rsidR="00DC32CE" w:rsidRPr="00A907AC" w:rsidRDefault="00DC32CE" w:rsidP="001C6366">
            <w:pPr>
              <w:jc w:val="right"/>
              <w:rPr>
                <w:color w:val="000000"/>
                <w:sz w:val="20"/>
                <w:szCs w:val="20"/>
              </w:rPr>
            </w:pPr>
            <w:r w:rsidRPr="00A907AC">
              <w:rPr>
                <w:color w:val="000000"/>
                <w:sz w:val="20"/>
                <w:szCs w:val="20"/>
              </w:rPr>
              <w:t>534</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035D67F"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C72BE78" w14:textId="77777777" w:rsidR="00DC32CE" w:rsidRPr="00A907AC" w:rsidRDefault="00DC32CE" w:rsidP="001C6366">
            <w:pPr>
              <w:jc w:val="right"/>
              <w:rPr>
                <w:color w:val="000000"/>
                <w:sz w:val="20"/>
                <w:szCs w:val="20"/>
              </w:rPr>
            </w:pPr>
            <w:r w:rsidRPr="00A907AC">
              <w:rPr>
                <w:color w:val="000000"/>
                <w:sz w:val="20"/>
                <w:szCs w:val="20"/>
              </w:rPr>
              <w:t>9</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01F702" w14:textId="77777777" w:rsidR="00DC32CE" w:rsidRPr="00A907AC" w:rsidRDefault="00DC32CE" w:rsidP="001C6366">
            <w:pPr>
              <w:jc w:val="right"/>
              <w:rPr>
                <w:color w:val="000000"/>
                <w:sz w:val="20"/>
                <w:szCs w:val="20"/>
              </w:rPr>
            </w:pPr>
            <w:r w:rsidRPr="00A907AC">
              <w:rPr>
                <w:color w:val="000000"/>
                <w:sz w:val="20"/>
                <w:szCs w:val="20"/>
              </w:rPr>
              <w:t>12</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6DD368" w14:textId="77777777" w:rsidR="00DC32CE" w:rsidRPr="00A907AC" w:rsidRDefault="00DC32CE" w:rsidP="001C6366">
            <w:pPr>
              <w:jc w:val="right"/>
              <w:rPr>
                <w:color w:val="000000"/>
                <w:sz w:val="20"/>
                <w:szCs w:val="20"/>
              </w:rPr>
            </w:pPr>
            <w:r w:rsidRPr="00A907AC">
              <w:rPr>
                <w:color w:val="000000"/>
                <w:sz w:val="20"/>
                <w:szCs w:val="20"/>
              </w:rPr>
              <w:t>254</w:t>
            </w:r>
          </w:p>
        </w:tc>
      </w:tr>
      <w:tr w:rsidR="00DC32CE" w14:paraId="68E3F14E" w14:textId="77777777" w:rsidTr="00455196">
        <w:trPr>
          <w:trHeight w:val="21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4D58763" w14:textId="77777777" w:rsidR="00DC32CE" w:rsidRPr="00A907AC" w:rsidRDefault="00DC32CE" w:rsidP="001C6366">
            <w:pPr>
              <w:jc w:val="center"/>
              <w:rPr>
                <w:bCs/>
                <w:color w:val="000000"/>
                <w:sz w:val="20"/>
                <w:szCs w:val="20"/>
              </w:rPr>
            </w:pPr>
            <w:r w:rsidRPr="00A907AC">
              <w:rPr>
                <w:bCs/>
                <w:color w:val="000000"/>
                <w:sz w:val="20"/>
                <w:szCs w:val="20"/>
              </w:rPr>
              <w:t>Haskovo</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EB7B51B" w14:textId="77777777" w:rsidR="00DC32CE" w:rsidRPr="00A907AC" w:rsidRDefault="00DC32CE" w:rsidP="001C6366">
            <w:pPr>
              <w:jc w:val="right"/>
              <w:rPr>
                <w:color w:val="000000"/>
                <w:sz w:val="20"/>
                <w:szCs w:val="20"/>
              </w:rPr>
            </w:pPr>
            <w:r w:rsidRPr="00A907AC">
              <w:rPr>
                <w:color w:val="000000"/>
                <w:sz w:val="20"/>
                <w:szCs w:val="20"/>
              </w:rPr>
              <w:t>682</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ABCC56"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CADF14"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EDCC1F3" w14:textId="77777777" w:rsidR="00DC32CE" w:rsidRPr="00A907AC" w:rsidRDefault="00DC32CE" w:rsidP="001C6366">
            <w:pPr>
              <w:jc w:val="right"/>
              <w:rPr>
                <w:color w:val="000000"/>
                <w:sz w:val="20"/>
                <w:szCs w:val="20"/>
              </w:rPr>
            </w:pPr>
            <w:r w:rsidRPr="00A907AC">
              <w:rPr>
                <w:color w:val="000000"/>
                <w:sz w:val="20"/>
                <w:szCs w:val="20"/>
              </w:rPr>
              <w:t>7</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609969D" w14:textId="77777777" w:rsidR="00DC32CE" w:rsidRPr="00A907AC" w:rsidRDefault="00DC32CE" w:rsidP="001C6366">
            <w:pPr>
              <w:jc w:val="right"/>
              <w:rPr>
                <w:color w:val="000000"/>
                <w:sz w:val="20"/>
                <w:szCs w:val="20"/>
              </w:rPr>
            </w:pPr>
            <w:r w:rsidRPr="00A907AC">
              <w:rPr>
                <w:color w:val="000000"/>
                <w:sz w:val="20"/>
                <w:szCs w:val="20"/>
              </w:rPr>
              <w:t>227</w:t>
            </w:r>
          </w:p>
        </w:tc>
      </w:tr>
      <w:tr w:rsidR="00DC32CE" w14:paraId="328D8105" w14:textId="77777777" w:rsidTr="00455196">
        <w:trPr>
          <w:trHeight w:val="10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BAD2950" w14:textId="77777777" w:rsidR="00DC32CE" w:rsidRPr="00A907AC" w:rsidRDefault="00DC32CE" w:rsidP="001C6366">
            <w:pPr>
              <w:jc w:val="center"/>
              <w:rPr>
                <w:bCs/>
                <w:color w:val="000000"/>
                <w:sz w:val="20"/>
                <w:szCs w:val="20"/>
              </w:rPr>
            </w:pPr>
            <w:r w:rsidRPr="00A907AC">
              <w:rPr>
                <w:bCs/>
                <w:color w:val="000000"/>
                <w:sz w:val="20"/>
                <w:szCs w:val="20"/>
              </w:rPr>
              <w:t>Kardzhali</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D168BBA" w14:textId="77777777" w:rsidR="00DC32CE" w:rsidRPr="00A907AC" w:rsidRDefault="00DC32CE" w:rsidP="001C6366">
            <w:pPr>
              <w:jc w:val="right"/>
              <w:rPr>
                <w:color w:val="000000"/>
                <w:sz w:val="20"/>
                <w:szCs w:val="20"/>
              </w:rPr>
            </w:pPr>
            <w:r w:rsidRPr="00A907AC">
              <w:rPr>
                <w:color w:val="000000"/>
                <w:sz w:val="20"/>
                <w:szCs w:val="20"/>
              </w:rPr>
              <w:t>249</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4FB11BF"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E4A88D"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522ECBC" w14:textId="77777777" w:rsidR="00DC32CE" w:rsidRPr="00A907AC" w:rsidRDefault="00DC32CE" w:rsidP="001C6366">
            <w:pPr>
              <w:jc w:val="right"/>
              <w:rPr>
                <w:color w:val="000000"/>
                <w:sz w:val="20"/>
                <w:szCs w:val="20"/>
              </w:rPr>
            </w:pPr>
            <w:r w:rsidRPr="00A907AC">
              <w:rPr>
                <w:color w:val="000000"/>
                <w:sz w:val="20"/>
                <w:szCs w:val="20"/>
              </w:rPr>
              <w:t>4</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7E0B505" w14:textId="77777777" w:rsidR="00DC32CE" w:rsidRPr="00A907AC" w:rsidRDefault="00DC32CE" w:rsidP="001C6366">
            <w:pPr>
              <w:jc w:val="right"/>
              <w:rPr>
                <w:color w:val="000000"/>
                <w:sz w:val="20"/>
                <w:szCs w:val="20"/>
              </w:rPr>
            </w:pPr>
            <w:r w:rsidRPr="00A907AC">
              <w:rPr>
                <w:color w:val="000000"/>
                <w:sz w:val="20"/>
                <w:szCs w:val="20"/>
              </w:rPr>
              <w:t>119</w:t>
            </w:r>
          </w:p>
        </w:tc>
      </w:tr>
      <w:tr w:rsidR="00DC32CE" w14:paraId="00800523" w14:textId="77777777" w:rsidTr="00455196">
        <w:trPr>
          <w:trHeight w:val="14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99B6E7C" w14:textId="77777777" w:rsidR="00DC32CE" w:rsidRPr="00A907AC" w:rsidRDefault="00DC32CE" w:rsidP="001C6366">
            <w:pPr>
              <w:jc w:val="center"/>
              <w:rPr>
                <w:bCs/>
                <w:color w:val="000000"/>
                <w:sz w:val="20"/>
                <w:szCs w:val="20"/>
              </w:rPr>
            </w:pPr>
            <w:r w:rsidRPr="00A907AC">
              <w:rPr>
                <w:bCs/>
                <w:color w:val="000000"/>
                <w:sz w:val="20"/>
                <w:szCs w:val="20"/>
              </w:rPr>
              <w:t>Kyustendil</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EA8ACC" w14:textId="77777777" w:rsidR="00DC32CE" w:rsidRPr="00A907AC" w:rsidRDefault="00DC32CE" w:rsidP="001C6366">
            <w:pPr>
              <w:jc w:val="right"/>
              <w:rPr>
                <w:color w:val="000000"/>
                <w:sz w:val="20"/>
                <w:szCs w:val="20"/>
              </w:rPr>
            </w:pPr>
            <w:r w:rsidRPr="00A907AC">
              <w:rPr>
                <w:color w:val="000000"/>
                <w:sz w:val="20"/>
                <w:szCs w:val="20"/>
              </w:rPr>
              <w:t>343</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2DBA8C5"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FE686A6"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9C87C85" w14:textId="77777777" w:rsidR="00DC32CE" w:rsidRPr="00A907AC" w:rsidRDefault="00DC32CE" w:rsidP="001C6366">
            <w:pPr>
              <w:jc w:val="right"/>
              <w:rPr>
                <w:color w:val="000000"/>
                <w:sz w:val="20"/>
                <w:szCs w:val="20"/>
              </w:rPr>
            </w:pPr>
            <w:r w:rsidRPr="00A907AC">
              <w:rPr>
                <w:color w:val="000000"/>
                <w:sz w:val="20"/>
                <w:szCs w:val="20"/>
              </w:rPr>
              <w:t>7</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5E0204" w14:textId="77777777" w:rsidR="00DC32CE" w:rsidRPr="00A907AC" w:rsidRDefault="00DC32CE" w:rsidP="001C6366">
            <w:pPr>
              <w:jc w:val="right"/>
              <w:rPr>
                <w:color w:val="000000"/>
                <w:sz w:val="20"/>
                <w:szCs w:val="20"/>
              </w:rPr>
            </w:pPr>
            <w:r w:rsidRPr="00A907AC">
              <w:rPr>
                <w:color w:val="000000"/>
                <w:sz w:val="20"/>
                <w:szCs w:val="20"/>
              </w:rPr>
              <w:t>191</w:t>
            </w:r>
          </w:p>
        </w:tc>
      </w:tr>
      <w:tr w:rsidR="00DC32CE" w14:paraId="683CB23B" w14:textId="77777777" w:rsidTr="00455196">
        <w:trPr>
          <w:trHeight w:val="187"/>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A51AD3C" w14:textId="77777777" w:rsidR="00DC32CE" w:rsidRPr="00A907AC" w:rsidRDefault="00DC32CE" w:rsidP="001C6366">
            <w:pPr>
              <w:jc w:val="center"/>
              <w:rPr>
                <w:bCs/>
                <w:color w:val="000000"/>
                <w:sz w:val="20"/>
                <w:szCs w:val="20"/>
              </w:rPr>
            </w:pPr>
            <w:r w:rsidRPr="00A907AC">
              <w:rPr>
                <w:bCs/>
                <w:color w:val="000000"/>
                <w:sz w:val="20"/>
                <w:szCs w:val="20"/>
              </w:rPr>
              <w:t>Lovech</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6FC65E" w14:textId="77777777" w:rsidR="00DC32CE" w:rsidRPr="00A907AC" w:rsidRDefault="00DC32CE" w:rsidP="001C6366">
            <w:pPr>
              <w:jc w:val="right"/>
              <w:rPr>
                <w:color w:val="000000"/>
                <w:sz w:val="20"/>
                <w:szCs w:val="20"/>
              </w:rPr>
            </w:pPr>
            <w:r w:rsidRPr="00A907AC">
              <w:rPr>
                <w:color w:val="000000"/>
                <w:sz w:val="20"/>
                <w:szCs w:val="20"/>
              </w:rPr>
              <w:t>353</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19D4D8"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07545D"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3C2ADC" w14:textId="77777777" w:rsidR="00DC32CE" w:rsidRPr="00A907AC" w:rsidRDefault="00DC32CE" w:rsidP="001C6366">
            <w:pPr>
              <w:jc w:val="right"/>
              <w:rPr>
                <w:color w:val="000000"/>
                <w:sz w:val="20"/>
                <w:szCs w:val="20"/>
              </w:rPr>
            </w:pPr>
            <w:r w:rsidRPr="00A907AC">
              <w:rPr>
                <w:color w:val="000000"/>
                <w:sz w:val="20"/>
                <w:szCs w:val="20"/>
              </w:rPr>
              <w:t>8</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E4500CD" w14:textId="77777777" w:rsidR="00DC32CE" w:rsidRPr="00A907AC" w:rsidRDefault="00DC32CE" w:rsidP="001C6366">
            <w:pPr>
              <w:jc w:val="right"/>
              <w:rPr>
                <w:color w:val="000000"/>
                <w:sz w:val="20"/>
                <w:szCs w:val="20"/>
              </w:rPr>
            </w:pPr>
            <w:r w:rsidRPr="00A907AC">
              <w:rPr>
                <w:color w:val="000000"/>
                <w:sz w:val="20"/>
                <w:szCs w:val="20"/>
              </w:rPr>
              <w:t>71</w:t>
            </w:r>
          </w:p>
        </w:tc>
      </w:tr>
      <w:tr w:rsidR="00DC32CE" w14:paraId="4FC63325" w14:textId="77777777" w:rsidTr="00455196">
        <w:trPr>
          <w:trHeight w:val="21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B8E61B7" w14:textId="77777777" w:rsidR="00DC32CE" w:rsidRPr="00A907AC" w:rsidRDefault="00DC32CE" w:rsidP="001C6366">
            <w:pPr>
              <w:jc w:val="center"/>
              <w:rPr>
                <w:bCs/>
                <w:color w:val="000000"/>
                <w:sz w:val="20"/>
                <w:szCs w:val="20"/>
              </w:rPr>
            </w:pPr>
            <w:r w:rsidRPr="00A907AC">
              <w:rPr>
                <w:bCs/>
                <w:color w:val="000000"/>
                <w:sz w:val="20"/>
                <w:szCs w:val="20"/>
              </w:rPr>
              <w:t>Montana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4792FB" w14:textId="77777777" w:rsidR="00DC32CE" w:rsidRPr="00A907AC" w:rsidRDefault="00DC32CE" w:rsidP="001C6366">
            <w:pPr>
              <w:jc w:val="right"/>
              <w:rPr>
                <w:color w:val="000000"/>
                <w:sz w:val="20"/>
                <w:szCs w:val="20"/>
              </w:rPr>
            </w:pPr>
            <w:r w:rsidRPr="00A907AC">
              <w:rPr>
                <w:color w:val="000000"/>
                <w:sz w:val="20"/>
                <w:szCs w:val="20"/>
              </w:rPr>
              <w:t>251</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4DE776E"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598A568"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C0E56BB" w14:textId="77777777" w:rsidR="00DC32CE" w:rsidRPr="00A907AC" w:rsidRDefault="00DC32CE" w:rsidP="001C6366">
            <w:pPr>
              <w:jc w:val="right"/>
              <w:rPr>
                <w:color w:val="000000"/>
                <w:sz w:val="20"/>
                <w:szCs w:val="20"/>
              </w:rPr>
            </w:pPr>
            <w:r w:rsidRPr="00A907AC">
              <w:rPr>
                <w:color w:val="000000"/>
                <w:sz w:val="20"/>
                <w:szCs w:val="20"/>
              </w:rPr>
              <w:t>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221681" w14:textId="77777777" w:rsidR="00DC32CE" w:rsidRPr="00A907AC" w:rsidRDefault="00DC32CE" w:rsidP="001C6366">
            <w:pPr>
              <w:jc w:val="right"/>
              <w:rPr>
                <w:color w:val="000000"/>
                <w:sz w:val="20"/>
                <w:szCs w:val="20"/>
              </w:rPr>
            </w:pPr>
            <w:r w:rsidRPr="00A907AC">
              <w:rPr>
                <w:color w:val="000000"/>
                <w:sz w:val="20"/>
                <w:szCs w:val="20"/>
              </w:rPr>
              <w:t>33</w:t>
            </w:r>
          </w:p>
        </w:tc>
      </w:tr>
      <w:tr w:rsidR="00DC32CE" w14:paraId="279852D7" w14:textId="77777777" w:rsidTr="00455196">
        <w:trPr>
          <w:trHeight w:val="236"/>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1A4FC05" w14:textId="77777777" w:rsidR="00DC32CE" w:rsidRPr="00A907AC" w:rsidRDefault="00DC32CE" w:rsidP="001C6366">
            <w:pPr>
              <w:jc w:val="center"/>
              <w:rPr>
                <w:bCs/>
                <w:color w:val="000000"/>
                <w:sz w:val="20"/>
                <w:szCs w:val="20"/>
              </w:rPr>
            </w:pPr>
            <w:r w:rsidRPr="00A907AC">
              <w:rPr>
                <w:bCs/>
                <w:color w:val="000000"/>
                <w:sz w:val="20"/>
                <w:szCs w:val="20"/>
              </w:rPr>
              <w:t>Pazardzhik</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164FCAC" w14:textId="77777777" w:rsidR="00DC32CE" w:rsidRPr="00A907AC" w:rsidRDefault="00DC32CE" w:rsidP="001C6366">
            <w:pPr>
              <w:jc w:val="right"/>
              <w:rPr>
                <w:color w:val="000000"/>
                <w:sz w:val="20"/>
                <w:szCs w:val="20"/>
              </w:rPr>
            </w:pPr>
            <w:r w:rsidRPr="00A907AC">
              <w:rPr>
                <w:color w:val="000000"/>
                <w:sz w:val="20"/>
                <w:szCs w:val="20"/>
              </w:rPr>
              <w:t>948</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A3E1673"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AEFEF18" w14:textId="77777777" w:rsidR="00DC32CE" w:rsidRPr="00A907AC" w:rsidRDefault="00DC32CE" w:rsidP="001C6366">
            <w:pPr>
              <w:jc w:val="right"/>
              <w:rPr>
                <w:color w:val="000000"/>
                <w:sz w:val="20"/>
                <w:szCs w:val="20"/>
              </w:rPr>
            </w:pPr>
            <w:r w:rsidRPr="00A907AC">
              <w:rPr>
                <w:color w:val="000000"/>
                <w:sz w:val="20"/>
                <w:szCs w:val="20"/>
              </w:rPr>
              <w:t>6</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1B4151E" w14:textId="77777777" w:rsidR="00DC32CE" w:rsidRPr="00A907AC" w:rsidRDefault="00DC32CE" w:rsidP="001C6366">
            <w:pPr>
              <w:jc w:val="right"/>
              <w:rPr>
                <w:color w:val="000000"/>
                <w:sz w:val="20"/>
                <w:szCs w:val="20"/>
              </w:rPr>
            </w:pPr>
            <w:r w:rsidRPr="00A907AC">
              <w:rPr>
                <w:color w:val="000000"/>
                <w:sz w:val="20"/>
                <w:szCs w:val="20"/>
              </w:rPr>
              <w:t>9</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49AF43A" w14:textId="77777777" w:rsidR="00DC32CE" w:rsidRPr="00A907AC" w:rsidRDefault="00DC32CE" w:rsidP="001C6366">
            <w:pPr>
              <w:jc w:val="right"/>
              <w:rPr>
                <w:color w:val="000000"/>
                <w:sz w:val="20"/>
                <w:szCs w:val="20"/>
              </w:rPr>
            </w:pPr>
            <w:r w:rsidRPr="00A907AC">
              <w:rPr>
                <w:color w:val="000000"/>
                <w:sz w:val="20"/>
                <w:szCs w:val="20"/>
              </w:rPr>
              <w:t>182</w:t>
            </w:r>
          </w:p>
        </w:tc>
      </w:tr>
      <w:tr w:rsidR="00DC32CE" w14:paraId="6ACCB24C" w14:textId="77777777" w:rsidTr="00455196">
        <w:trPr>
          <w:trHeight w:val="126"/>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9AEC458" w14:textId="77777777" w:rsidR="00DC32CE" w:rsidRPr="00A907AC" w:rsidRDefault="00DC32CE" w:rsidP="001C6366">
            <w:pPr>
              <w:jc w:val="center"/>
              <w:rPr>
                <w:bCs/>
                <w:color w:val="000000"/>
                <w:sz w:val="20"/>
                <w:szCs w:val="20"/>
              </w:rPr>
            </w:pPr>
            <w:r w:rsidRPr="00A907AC">
              <w:rPr>
                <w:bCs/>
                <w:color w:val="000000"/>
                <w:sz w:val="20"/>
                <w:szCs w:val="20"/>
              </w:rPr>
              <w:t>Pernik</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0AF2D52" w14:textId="77777777" w:rsidR="00DC32CE" w:rsidRPr="00A907AC" w:rsidRDefault="00DC32CE" w:rsidP="001C6366">
            <w:pPr>
              <w:jc w:val="right"/>
              <w:rPr>
                <w:color w:val="000000"/>
                <w:sz w:val="20"/>
                <w:szCs w:val="20"/>
              </w:rPr>
            </w:pPr>
            <w:r w:rsidRPr="00A907AC">
              <w:rPr>
                <w:color w:val="000000"/>
                <w:sz w:val="20"/>
                <w:szCs w:val="20"/>
              </w:rPr>
              <w:t>503</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6A9C53"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3FBE776" w14:textId="77777777" w:rsidR="00DC32CE" w:rsidRPr="00A907AC" w:rsidRDefault="00DC32CE" w:rsidP="001C6366">
            <w:pPr>
              <w:jc w:val="right"/>
              <w:rPr>
                <w:color w:val="000000"/>
                <w:sz w:val="20"/>
                <w:szCs w:val="20"/>
              </w:rPr>
            </w:pPr>
            <w:r w:rsidRPr="00A907AC">
              <w:rPr>
                <w:color w:val="000000"/>
                <w:sz w:val="20"/>
                <w:szCs w:val="20"/>
              </w:rPr>
              <w:t>7</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1EB3C08" w14:textId="77777777" w:rsidR="00DC32CE" w:rsidRPr="00A907AC" w:rsidRDefault="00DC32CE" w:rsidP="001C6366">
            <w:pPr>
              <w:jc w:val="right"/>
              <w:rPr>
                <w:color w:val="000000"/>
                <w:sz w:val="20"/>
                <w:szCs w:val="20"/>
              </w:rPr>
            </w:pPr>
            <w:r w:rsidRPr="00A907AC">
              <w:rPr>
                <w:color w:val="000000"/>
                <w:sz w:val="20"/>
                <w:szCs w:val="20"/>
              </w:rPr>
              <w:t>10</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6AF883" w14:textId="77777777" w:rsidR="00DC32CE" w:rsidRPr="00A907AC" w:rsidRDefault="00DC32CE" w:rsidP="001C6366">
            <w:pPr>
              <w:jc w:val="right"/>
              <w:rPr>
                <w:color w:val="000000"/>
                <w:sz w:val="20"/>
                <w:szCs w:val="20"/>
              </w:rPr>
            </w:pPr>
            <w:r w:rsidRPr="00A907AC">
              <w:rPr>
                <w:color w:val="000000"/>
                <w:sz w:val="20"/>
                <w:szCs w:val="20"/>
              </w:rPr>
              <w:t>123</w:t>
            </w:r>
          </w:p>
        </w:tc>
      </w:tr>
      <w:tr w:rsidR="00DC32CE" w14:paraId="713E098F" w14:textId="77777777" w:rsidTr="00455196">
        <w:trPr>
          <w:trHeight w:val="15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9E0FF5A" w14:textId="77777777" w:rsidR="00DC32CE" w:rsidRPr="00A907AC" w:rsidRDefault="00DC32CE" w:rsidP="001C6366">
            <w:pPr>
              <w:jc w:val="center"/>
              <w:rPr>
                <w:bCs/>
                <w:color w:val="000000"/>
                <w:sz w:val="20"/>
                <w:szCs w:val="20"/>
              </w:rPr>
            </w:pPr>
            <w:r w:rsidRPr="00A907AC">
              <w:rPr>
                <w:bCs/>
                <w:color w:val="000000"/>
                <w:sz w:val="20"/>
                <w:szCs w:val="20"/>
              </w:rPr>
              <w:t>Pleven</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B0EF58" w14:textId="77777777" w:rsidR="00DC32CE" w:rsidRPr="00A907AC" w:rsidRDefault="00DC32CE" w:rsidP="001C6366">
            <w:pPr>
              <w:jc w:val="right"/>
              <w:rPr>
                <w:color w:val="000000"/>
                <w:sz w:val="20"/>
                <w:szCs w:val="20"/>
              </w:rPr>
            </w:pPr>
            <w:r w:rsidRPr="00A907AC">
              <w:rPr>
                <w:color w:val="000000"/>
                <w:sz w:val="20"/>
                <w:szCs w:val="20"/>
              </w:rPr>
              <w:t>949</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DAE008"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CD15D50" w14:textId="77777777" w:rsidR="00DC32CE" w:rsidRPr="00A907AC" w:rsidRDefault="00DC32CE" w:rsidP="001C6366">
            <w:pPr>
              <w:jc w:val="right"/>
              <w:rPr>
                <w:color w:val="000000"/>
                <w:sz w:val="20"/>
                <w:szCs w:val="20"/>
              </w:rPr>
            </w:pPr>
            <w:r w:rsidRPr="00A907AC">
              <w:rPr>
                <w:color w:val="000000"/>
                <w:sz w:val="20"/>
                <w:szCs w:val="20"/>
              </w:rPr>
              <w:t>7</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6F587B4" w14:textId="77777777" w:rsidR="00DC32CE" w:rsidRPr="00A907AC" w:rsidRDefault="00DC32CE" w:rsidP="001C6366">
            <w:pPr>
              <w:jc w:val="right"/>
              <w:rPr>
                <w:color w:val="000000"/>
                <w:sz w:val="20"/>
                <w:szCs w:val="20"/>
              </w:rPr>
            </w:pPr>
            <w:r w:rsidRPr="00A907AC">
              <w:rPr>
                <w:color w:val="000000"/>
                <w:sz w:val="20"/>
                <w:szCs w:val="20"/>
              </w:rPr>
              <w:t>10</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463BC5D" w14:textId="77777777" w:rsidR="00DC32CE" w:rsidRPr="00A907AC" w:rsidRDefault="00DC32CE" w:rsidP="001C6366">
            <w:pPr>
              <w:jc w:val="right"/>
              <w:rPr>
                <w:color w:val="000000"/>
                <w:sz w:val="20"/>
                <w:szCs w:val="20"/>
              </w:rPr>
            </w:pPr>
            <w:r w:rsidRPr="00A907AC">
              <w:rPr>
                <w:color w:val="000000"/>
                <w:sz w:val="20"/>
                <w:szCs w:val="20"/>
              </w:rPr>
              <w:t>114</w:t>
            </w:r>
          </w:p>
        </w:tc>
      </w:tr>
      <w:tr w:rsidR="00DC32CE" w14:paraId="5A2BFD63" w14:textId="77777777" w:rsidTr="00455196">
        <w:trPr>
          <w:trHeight w:val="62"/>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401A19E" w14:textId="77777777" w:rsidR="00DC32CE" w:rsidRPr="00A907AC" w:rsidRDefault="00DC32CE" w:rsidP="001C6366">
            <w:pPr>
              <w:jc w:val="center"/>
              <w:rPr>
                <w:bCs/>
                <w:color w:val="000000"/>
                <w:sz w:val="20"/>
                <w:szCs w:val="20"/>
              </w:rPr>
            </w:pPr>
            <w:r w:rsidRPr="00A907AC">
              <w:rPr>
                <w:bCs/>
                <w:color w:val="000000"/>
                <w:sz w:val="20"/>
                <w:szCs w:val="20"/>
              </w:rPr>
              <w:t>Plovdiv</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DA20F2C" w14:textId="77777777" w:rsidR="00DC32CE" w:rsidRPr="00A907AC" w:rsidRDefault="00DC32CE" w:rsidP="001C6366">
            <w:pPr>
              <w:jc w:val="right"/>
              <w:rPr>
                <w:color w:val="000000"/>
                <w:sz w:val="20"/>
                <w:szCs w:val="20"/>
              </w:rPr>
            </w:pPr>
            <w:r w:rsidRPr="00A907AC">
              <w:rPr>
                <w:color w:val="000000"/>
                <w:sz w:val="20"/>
                <w:szCs w:val="20"/>
              </w:rPr>
              <w:t>5654</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D2D1706" w14:textId="77777777" w:rsidR="00DC32CE" w:rsidRPr="00A907AC" w:rsidRDefault="00DC32CE" w:rsidP="001C6366">
            <w:pPr>
              <w:jc w:val="right"/>
              <w:rPr>
                <w:color w:val="000000"/>
                <w:sz w:val="20"/>
                <w:szCs w:val="20"/>
              </w:rPr>
            </w:pPr>
            <w:r w:rsidRPr="00A907AC">
              <w:rPr>
                <w:color w:val="000000"/>
                <w:sz w:val="20"/>
                <w:szCs w:val="20"/>
              </w:rPr>
              <w:t>8</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5D92DC0" w14:textId="77777777" w:rsidR="00DC32CE" w:rsidRPr="00A907AC" w:rsidRDefault="00DC32CE" w:rsidP="001C6366">
            <w:pPr>
              <w:jc w:val="right"/>
              <w:rPr>
                <w:color w:val="000000"/>
                <w:sz w:val="20"/>
                <w:szCs w:val="20"/>
              </w:rPr>
            </w:pPr>
            <w:r w:rsidRPr="00A907AC">
              <w:rPr>
                <w:color w:val="000000"/>
                <w:sz w:val="20"/>
                <w:szCs w:val="20"/>
              </w:rPr>
              <w:t>14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7BD0029" w14:textId="77777777" w:rsidR="00DC32CE" w:rsidRPr="00A907AC" w:rsidRDefault="00DC32CE" w:rsidP="001C6366">
            <w:pPr>
              <w:jc w:val="right"/>
              <w:rPr>
                <w:color w:val="000000"/>
                <w:sz w:val="20"/>
                <w:szCs w:val="20"/>
              </w:rPr>
            </w:pPr>
            <w:r w:rsidRPr="00A907AC">
              <w:rPr>
                <w:color w:val="000000"/>
                <w:sz w:val="20"/>
                <w:szCs w:val="20"/>
              </w:rPr>
              <w:t>19</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8BBDD76" w14:textId="77777777" w:rsidR="00DC32CE" w:rsidRPr="00A907AC" w:rsidRDefault="00DC32CE" w:rsidP="001C6366">
            <w:pPr>
              <w:jc w:val="right"/>
              <w:rPr>
                <w:color w:val="000000"/>
                <w:sz w:val="20"/>
                <w:szCs w:val="20"/>
              </w:rPr>
            </w:pPr>
            <w:r w:rsidRPr="00A907AC">
              <w:rPr>
                <w:color w:val="000000"/>
                <w:sz w:val="20"/>
                <w:szCs w:val="20"/>
              </w:rPr>
              <w:t>496</w:t>
            </w:r>
          </w:p>
        </w:tc>
      </w:tr>
      <w:tr w:rsidR="00DC32CE" w14:paraId="039B8AE3" w14:textId="77777777" w:rsidTr="00455196">
        <w:trPr>
          <w:trHeight w:val="94"/>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4A4B32D" w14:textId="77777777" w:rsidR="00DC32CE" w:rsidRPr="00A907AC" w:rsidRDefault="00DC32CE" w:rsidP="001C6366">
            <w:pPr>
              <w:jc w:val="center"/>
              <w:rPr>
                <w:bCs/>
                <w:color w:val="000000"/>
                <w:sz w:val="20"/>
                <w:szCs w:val="20"/>
              </w:rPr>
            </w:pPr>
            <w:r w:rsidRPr="00A907AC">
              <w:rPr>
                <w:bCs/>
                <w:color w:val="000000"/>
                <w:sz w:val="20"/>
                <w:szCs w:val="20"/>
              </w:rPr>
              <w:t>Razgrad</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D7ABAFD" w14:textId="77777777" w:rsidR="00DC32CE" w:rsidRPr="00A907AC" w:rsidRDefault="00DC32CE" w:rsidP="001C6366">
            <w:pPr>
              <w:jc w:val="right"/>
              <w:rPr>
                <w:color w:val="000000"/>
                <w:sz w:val="20"/>
                <w:szCs w:val="20"/>
              </w:rPr>
            </w:pPr>
            <w:r w:rsidRPr="00A907AC">
              <w:rPr>
                <w:color w:val="000000"/>
                <w:sz w:val="20"/>
                <w:szCs w:val="20"/>
              </w:rPr>
              <w:t>260</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643622"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77D6F00"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21812C3" w14:textId="77777777" w:rsidR="00DC32CE" w:rsidRPr="00A907AC" w:rsidRDefault="00DC32CE" w:rsidP="001C6366">
            <w:pPr>
              <w:jc w:val="right"/>
              <w:rPr>
                <w:color w:val="000000"/>
                <w:sz w:val="20"/>
                <w:szCs w:val="20"/>
              </w:rPr>
            </w:pPr>
            <w:r w:rsidRPr="00A907AC">
              <w:rPr>
                <w:color w:val="000000"/>
                <w:sz w:val="20"/>
                <w:szCs w:val="20"/>
              </w:rPr>
              <w:t>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94B2C9" w14:textId="77777777" w:rsidR="00DC32CE" w:rsidRPr="00A907AC" w:rsidRDefault="00DC32CE" w:rsidP="001C6366">
            <w:pPr>
              <w:jc w:val="right"/>
              <w:rPr>
                <w:color w:val="000000"/>
                <w:sz w:val="20"/>
                <w:szCs w:val="20"/>
              </w:rPr>
            </w:pPr>
            <w:r w:rsidRPr="00A907AC">
              <w:rPr>
                <w:color w:val="000000"/>
                <w:sz w:val="20"/>
                <w:szCs w:val="20"/>
              </w:rPr>
              <w:t>50</w:t>
            </w:r>
          </w:p>
        </w:tc>
      </w:tr>
      <w:tr w:rsidR="00DC32CE" w14:paraId="6309FC05" w14:textId="77777777" w:rsidTr="00455196">
        <w:trPr>
          <w:trHeight w:val="26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12BCCFB" w14:textId="77777777" w:rsidR="00DC32CE" w:rsidRPr="00A907AC" w:rsidRDefault="00DC32CE" w:rsidP="001C6366">
            <w:pPr>
              <w:jc w:val="center"/>
              <w:rPr>
                <w:bCs/>
                <w:color w:val="000000"/>
                <w:sz w:val="20"/>
                <w:szCs w:val="20"/>
              </w:rPr>
            </w:pPr>
            <w:r w:rsidRPr="00A907AC">
              <w:rPr>
                <w:bCs/>
                <w:color w:val="000000"/>
                <w:sz w:val="20"/>
                <w:szCs w:val="20"/>
              </w:rPr>
              <w:t>Ruse</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637A9A" w14:textId="77777777" w:rsidR="00DC32CE" w:rsidRPr="00A907AC" w:rsidRDefault="00DC32CE" w:rsidP="001C6366">
            <w:pPr>
              <w:jc w:val="right"/>
              <w:rPr>
                <w:color w:val="000000"/>
                <w:sz w:val="20"/>
                <w:szCs w:val="20"/>
              </w:rPr>
            </w:pPr>
            <w:r w:rsidRPr="00A907AC">
              <w:rPr>
                <w:color w:val="000000"/>
                <w:sz w:val="20"/>
                <w:szCs w:val="20"/>
              </w:rPr>
              <w:t>1540</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630903" w14:textId="77777777" w:rsidR="00DC32CE" w:rsidRPr="00A907AC" w:rsidRDefault="00DC32CE" w:rsidP="001C6366">
            <w:pPr>
              <w:jc w:val="right"/>
              <w:rPr>
                <w:color w:val="000000"/>
                <w:sz w:val="20"/>
                <w:szCs w:val="20"/>
              </w:rPr>
            </w:pPr>
            <w:r w:rsidRPr="00A907AC">
              <w:rPr>
                <w:color w:val="000000"/>
                <w:sz w:val="20"/>
                <w:szCs w:val="20"/>
              </w:rPr>
              <w:t>7</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15D9DBB" w14:textId="77777777" w:rsidR="00DC32CE" w:rsidRPr="00A907AC" w:rsidRDefault="00DC32CE" w:rsidP="001C6366">
            <w:pPr>
              <w:jc w:val="right"/>
              <w:rPr>
                <w:color w:val="000000"/>
                <w:sz w:val="20"/>
                <w:szCs w:val="20"/>
              </w:rPr>
            </w:pPr>
            <w:r w:rsidRPr="00A907AC">
              <w:rPr>
                <w:color w:val="000000"/>
                <w:sz w:val="20"/>
                <w:szCs w:val="20"/>
              </w:rPr>
              <w:t>12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78E4E1" w14:textId="77777777" w:rsidR="00DC32CE" w:rsidRPr="00A907AC" w:rsidRDefault="00DC32CE" w:rsidP="001C6366">
            <w:pPr>
              <w:jc w:val="right"/>
              <w:rPr>
                <w:color w:val="000000"/>
                <w:sz w:val="20"/>
                <w:szCs w:val="20"/>
              </w:rPr>
            </w:pPr>
            <w:r w:rsidRPr="00A907AC">
              <w:rPr>
                <w:color w:val="000000"/>
                <w:sz w:val="20"/>
                <w:szCs w:val="20"/>
              </w:rPr>
              <w:t>16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F14C54" w14:textId="77777777" w:rsidR="00DC32CE" w:rsidRPr="00A907AC" w:rsidRDefault="00DC32CE" w:rsidP="001C6366">
            <w:pPr>
              <w:jc w:val="right"/>
              <w:rPr>
                <w:color w:val="000000"/>
                <w:sz w:val="20"/>
                <w:szCs w:val="20"/>
              </w:rPr>
            </w:pPr>
            <w:r w:rsidRPr="00A907AC">
              <w:rPr>
                <w:color w:val="000000"/>
                <w:sz w:val="20"/>
                <w:szCs w:val="20"/>
              </w:rPr>
              <w:t>291</w:t>
            </w:r>
          </w:p>
        </w:tc>
      </w:tr>
      <w:tr w:rsidR="00DC32CE" w14:paraId="68BA04A2" w14:textId="77777777" w:rsidTr="00455196">
        <w:trPr>
          <w:trHeight w:val="116"/>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1162CED" w14:textId="77777777" w:rsidR="00DC32CE" w:rsidRPr="00A907AC" w:rsidRDefault="00DC32CE" w:rsidP="001C6366">
            <w:pPr>
              <w:jc w:val="center"/>
              <w:rPr>
                <w:bCs/>
                <w:color w:val="000000"/>
                <w:sz w:val="20"/>
                <w:szCs w:val="20"/>
              </w:rPr>
            </w:pPr>
            <w:r w:rsidRPr="00A907AC">
              <w:rPr>
                <w:bCs/>
                <w:color w:val="000000"/>
                <w:sz w:val="20"/>
                <w:szCs w:val="20"/>
              </w:rPr>
              <w:t>Shumen</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C64329" w14:textId="77777777" w:rsidR="00DC32CE" w:rsidRPr="00A907AC" w:rsidRDefault="00DC32CE" w:rsidP="001C6366">
            <w:pPr>
              <w:jc w:val="right"/>
              <w:rPr>
                <w:color w:val="000000"/>
                <w:sz w:val="20"/>
                <w:szCs w:val="20"/>
              </w:rPr>
            </w:pPr>
            <w:r w:rsidRPr="00A907AC">
              <w:rPr>
                <w:color w:val="000000"/>
                <w:sz w:val="20"/>
                <w:szCs w:val="20"/>
              </w:rPr>
              <w:t>752</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30B452D"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2699B8D" w14:textId="77777777" w:rsidR="00DC32CE" w:rsidRPr="00A907AC" w:rsidRDefault="00DC32CE" w:rsidP="001C6366">
            <w:pPr>
              <w:jc w:val="right"/>
              <w:rPr>
                <w:color w:val="000000"/>
                <w:sz w:val="20"/>
                <w:szCs w:val="20"/>
              </w:rPr>
            </w:pPr>
            <w:r w:rsidRPr="00A907AC">
              <w:rPr>
                <w:color w:val="000000"/>
                <w:sz w:val="20"/>
                <w:szCs w:val="20"/>
              </w:rPr>
              <w:t>7</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813FA5" w14:textId="77777777" w:rsidR="00DC32CE" w:rsidRPr="00A907AC" w:rsidRDefault="00DC32CE" w:rsidP="001C6366">
            <w:pPr>
              <w:jc w:val="right"/>
              <w:rPr>
                <w:color w:val="000000"/>
                <w:sz w:val="20"/>
                <w:szCs w:val="20"/>
              </w:rPr>
            </w:pPr>
            <w:r w:rsidRPr="00A907AC">
              <w:rPr>
                <w:color w:val="000000"/>
                <w:sz w:val="20"/>
                <w:szCs w:val="20"/>
              </w:rPr>
              <w:t>10</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738B76" w14:textId="77777777" w:rsidR="00DC32CE" w:rsidRPr="00A907AC" w:rsidRDefault="00DC32CE" w:rsidP="001C6366">
            <w:pPr>
              <w:jc w:val="right"/>
              <w:rPr>
                <w:color w:val="000000"/>
                <w:sz w:val="20"/>
                <w:szCs w:val="20"/>
              </w:rPr>
            </w:pPr>
            <w:r w:rsidRPr="00A907AC">
              <w:rPr>
                <w:color w:val="000000"/>
                <w:sz w:val="20"/>
                <w:szCs w:val="20"/>
              </w:rPr>
              <w:t>77</w:t>
            </w:r>
          </w:p>
        </w:tc>
      </w:tr>
      <w:tr w:rsidR="00DC32CE" w14:paraId="2B90F868" w14:textId="77777777" w:rsidTr="00455196">
        <w:trPr>
          <w:trHeight w:val="148"/>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350A1BA" w14:textId="77777777" w:rsidR="00DC32CE" w:rsidRPr="00A907AC" w:rsidRDefault="00DC32CE" w:rsidP="001C6366">
            <w:pPr>
              <w:jc w:val="center"/>
              <w:rPr>
                <w:bCs/>
                <w:color w:val="000000"/>
                <w:sz w:val="20"/>
                <w:szCs w:val="20"/>
              </w:rPr>
            </w:pPr>
            <w:r w:rsidRPr="00A907AC">
              <w:rPr>
                <w:bCs/>
                <w:color w:val="000000"/>
                <w:sz w:val="20"/>
                <w:szCs w:val="20"/>
              </w:rPr>
              <w:t>Silistra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7594579" w14:textId="77777777" w:rsidR="00DC32CE" w:rsidRPr="00A907AC" w:rsidRDefault="00DC32CE" w:rsidP="001C6366">
            <w:pPr>
              <w:jc w:val="right"/>
              <w:rPr>
                <w:color w:val="000000"/>
                <w:sz w:val="20"/>
                <w:szCs w:val="20"/>
              </w:rPr>
            </w:pPr>
            <w:r w:rsidRPr="00A907AC">
              <w:rPr>
                <w:color w:val="000000"/>
                <w:sz w:val="20"/>
                <w:szCs w:val="20"/>
              </w:rPr>
              <w:t>207</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6CAF1D3"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2ABEE57"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E34C69" w14:textId="77777777" w:rsidR="00DC32CE" w:rsidRPr="00A907AC" w:rsidRDefault="00DC32CE" w:rsidP="001C6366">
            <w:pPr>
              <w:jc w:val="right"/>
              <w:rPr>
                <w:color w:val="000000"/>
                <w:sz w:val="20"/>
                <w:szCs w:val="20"/>
              </w:rPr>
            </w:pPr>
            <w:r w:rsidRPr="00A907AC">
              <w:rPr>
                <w:color w:val="000000"/>
                <w:sz w:val="20"/>
                <w:szCs w:val="20"/>
              </w:rPr>
              <w:t>5</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F71297" w14:textId="77777777" w:rsidR="00DC32CE" w:rsidRPr="00A907AC" w:rsidRDefault="00DC32CE" w:rsidP="001C6366">
            <w:pPr>
              <w:jc w:val="right"/>
              <w:rPr>
                <w:color w:val="000000"/>
                <w:sz w:val="20"/>
                <w:szCs w:val="20"/>
              </w:rPr>
            </w:pPr>
            <w:r w:rsidRPr="00A907AC">
              <w:rPr>
                <w:color w:val="000000"/>
                <w:sz w:val="20"/>
                <w:szCs w:val="20"/>
              </w:rPr>
              <w:t>40</w:t>
            </w:r>
          </w:p>
        </w:tc>
      </w:tr>
      <w:tr w:rsidR="00DC32CE" w14:paraId="7C2ADE30" w14:textId="77777777" w:rsidTr="00455196">
        <w:trPr>
          <w:trHeight w:val="194"/>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396878B" w14:textId="77777777" w:rsidR="00DC32CE" w:rsidRPr="00A907AC" w:rsidRDefault="00DC32CE" w:rsidP="001C6366">
            <w:pPr>
              <w:jc w:val="center"/>
              <w:rPr>
                <w:bCs/>
                <w:color w:val="000000"/>
                <w:sz w:val="20"/>
                <w:szCs w:val="20"/>
              </w:rPr>
            </w:pPr>
            <w:r w:rsidRPr="00A907AC">
              <w:rPr>
                <w:bCs/>
                <w:color w:val="000000"/>
                <w:sz w:val="20"/>
                <w:szCs w:val="20"/>
              </w:rPr>
              <w:t>Sliven</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0DAD08F" w14:textId="77777777" w:rsidR="00DC32CE" w:rsidRPr="00A907AC" w:rsidRDefault="00DC32CE" w:rsidP="001C6366">
            <w:pPr>
              <w:jc w:val="right"/>
              <w:rPr>
                <w:color w:val="000000"/>
                <w:sz w:val="20"/>
                <w:szCs w:val="20"/>
              </w:rPr>
            </w:pPr>
            <w:r w:rsidRPr="00A907AC">
              <w:rPr>
                <w:color w:val="000000"/>
                <w:sz w:val="20"/>
                <w:szCs w:val="20"/>
              </w:rPr>
              <w:t>492</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58001E7"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D5A972"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D272E7" w14:textId="77777777" w:rsidR="00DC32CE" w:rsidRPr="00A907AC" w:rsidRDefault="00DC32CE" w:rsidP="001C6366">
            <w:pPr>
              <w:jc w:val="right"/>
              <w:rPr>
                <w:color w:val="000000"/>
                <w:sz w:val="20"/>
                <w:szCs w:val="20"/>
              </w:rPr>
            </w:pPr>
            <w:r w:rsidRPr="00A907AC">
              <w:rPr>
                <w:color w:val="000000"/>
                <w:sz w:val="20"/>
                <w:szCs w:val="20"/>
              </w:rPr>
              <w:t>7</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8EBE65" w14:textId="77777777" w:rsidR="00DC32CE" w:rsidRPr="00A907AC" w:rsidRDefault="00DC32CE" w:rsidP="001C6366">
            <w:pPr>
              <w:jc w:val="right"/>
              <w:rPr>
                <w:color w:val="000000"/>
                <w:sz w:val="20"/>
                <w:szCs w:val="20"/>
              </w:rPr>
            </w:pPr>
            <w:r w:rsidRPr="00A907AC">
              <w:rPr>
                <w:color w:val="000000"/>
                <w:sz w:val="20"/>
                <w:szCs w:val="20"/>
              </w:rPr>
              <w:t>63</w:t>
            </w:r>
          </w:p>
        </w:tc>
      </w:tr>
      <w:tr w:rsidR="00DC32CE" w14:paraId="6EF318C2" w14:textId="77777777" w:rsidTr="00455196">
        <w:trPr>
          <w:trHeight w:val="227"/>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39ACBCE" w14:textId="77777777" w:rsidR="00DC32CE" w:rsidRPr="00A907AC" w:rsidRDefault="00DC32CE" w:rsidP="001C6366">
            <w:pPr>
              <w:jc w:val="center"/>
              <w:rPr>
                <w:bCs/>
                <w:color w:val="000000"/>
                <w:sz w:val="20"/>
                <w:szCs w:val="20"/>
              </w:rPr>
            </w:pPr>
            <w:r w:rsidRPr="00A907AC">
              <w:rPr>
                <w:bCs/>
                <w:color w:val="000000"/>
                <w:sz w:val="20"/>
                <w:szCs w:val="20"/>
              </w:rPr>
              <w:t>Smolyan</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48954C2" w14:textId="77777777" w:rsidR="00DC32CE" w:rsidRPr="00A907AC" w:rsidRDefault="00DC32CE" w:rsidP="001C6366">
            <w:pPr>
              <w:jc w:val="right"/>
              <w:rPr>
                <w:color w:val="000000"/>
                <w:sz w:val="20"/>
                <w:szCs w:val="20"/>
              </w:rPr>
            </w:pPr>
            <w:r w:rsidRPr="00A907AC">
              <w:rPr>
                <w:color w:val="000000"/>
                <w:sz w:val="20"/>
                <w:szCs w:val="20"/>
              </w:rPr>
              <w:t>164</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8575CA"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2047BA9"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108BB7E" w14:textId="77777777" w:rsidR="00DC32CE" w:rsidRPr="00A907AC" w:rsidRDefault="00DC32CE" w:rsidP="001C6366">
            <w:pPr>
              <w:jc w:val="right"/>
              <w:rPr>
                <w:color w:val="000000"/>
                <w:sz w:val="20"/>
                <w:szCs w:val="20"/>
              </w:rPr>
            </w:pPr>
            <w:r w:rsidRPr="00A907AC">
              <w:rPr>
                <w:color w:val="000000"/>
                <w:sz w:val="20"/>
                <w:szCs w:val="20"/>
              </w:rPr>
              <w:t>3</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0D93FD" w14:textId="77777777" w:rsidR="00DC32CE" w:rsidRPr="00A907AC" w:rsidRDefault="00DC32CE" w:rsidP="001C6366">
            <w:pPr>
              <w:jc w:val="right"/>
              <w:rPr>
                <w:color w:val="000000"/>
                <w:sz w:val="20"/>
                <w:szCs w:val="20"/>
              </w:rPr>
            </w:pPr>
            <w:r w:rsidRPr="00A907AC">
              <w:rPr>
                <w:color w:val="000000"/>
                <w:sz w:val="20"/>
                <w:szCs w:val="20"/>
              </w:rPr>
              <w:t>30</w:t>
            </w:r>
          </w:p>
        </w:tc>
      </w:tr>
      <w:tr w:rsidR="00DC32CE" w14:paraId="4B3D356B" w14:textId="77777777" w:rsidTr="00455196">
        <w:trPr>
          <w:trHeight w:val="244"/>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F09BEFD" w14:textId="77777777" w:rsidR="00DC32CE" w:rsidRPr="00A907AC" w:rsidRDefault="00DC32CE" w:rsidP="001C6366">
            <w:pPr>
              <w:jc w:val="center"/>
              <w:rPr>
                <w:bCs/>
                <w:color w:val="000000"/>
                <w:sz w:val="20"/>
                <w:szCs w:val="20"/>
              </w:rPr>
            </w:pPr>
            <w:r w:rsidRPr="00A907AC">
              <w:rPr>
                <w:bCs/>
                <w:color w:val="000000"/>
                <w:sz w:val="20"/>
                <w:szCs w:val="20"/>
              </w:rPr>
              <w:t>Sofia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3F0DB22" w14:textId="77777777" w:rsidR="00DC32CE" w:rsidRPr="00A907AC" w:rsidRDefault="00DC32CE" w:rsidP="001C6366">
            <w:pPr>
              <w:jc w:val="right"/>
              <w:rPr>
                <w:color w:val="000000"/>
                <w:sz w:val="20"/>
                <w:szCs w:val="20"/>
              </w:rPr>
            </w:pPr>
            <w:r w:rsidRPr="00A907AC">
              <w:rPr>
                <w:color w:val="000000"/>
                <w:sz w:val="20"/>
                <w:szCs w:val="20"/>
              </w:rPr>
              <w:t>677</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137E7E"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8E88B22"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2E4549" w14:textId="77777777" w:rsidR="00DC32CE" w:rsidRPr="00A907AC" w:rsidRDefault="00DC32CE" w:rsidP="001C6366">
            <w:pPr>
              <w:jc w:val="right"/>
              <w:rPr>
                <w:color w:val="000000"/>
                <w:sz w:val="20"/>
                <w:szCs w:val="20"/>
              </w:rPr>
            </w:pPr>
            <w:r w:rsidRPr="00A907AC">
              <w:rPr>
                <w:color w:val="000000"/>
                <w:sz w:val="20"/>
                <w:szCs w:val="20"/>
              </w:rPr>
              <w:t>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624C243" w14:textId="77777777" w:rsidR="00DC32CE" w:rsidRPr="00A907AC" w:rsidRDefault="00DC32CE" w:rsidP="001C6366">
            <w:pPr>
              <w:jc w:val="right"/>
              <w:rPr>
                <w:color w:val="000000"/>
                <w:sz w:val="20"/>
                <w:szCs w:val="20"/>
              </w:rPr>
            </w:pPr>
            <w:r w:rsidRPr="00A907AC">
              <w:rPr>
                <w:color w:val="000000"/>
                <w:sz w:val="20"/>
                <w:szCs w:val="20"/>
              </w:rPr>
              <w:t>967</w:t>
            </w:r>
          </w:p>
        </w:tc>
      </w:tr>
      <w:tr w:rsidR="00DC32CE" w14:paraId="69B9A315" w14:textId="77777777" w:rsidTr="00455196">
        <w:trPr>
          <w:trHeight w:val="316"/>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63722BD" w14:textId="77777777" w:rsidR="00DC32CE" w:rsidRPr="00A907AC" w:rsidRDefault="00DC32CE" w:rsidP="001C6366">
            <w:pPr>
              <w:jc w:val="center"/>
              <w:rPr>
                <w:bCs/>
                <w:color w:val="000000"/>
                <w:sz w:val="20"/>
                <w:szCs w:val="20"/>
              </w:rPr>
            </w:pPr>
            <w:r w:rsidRPr="00A907AC">
              <w:rPr>
                <w:bCs/>
                <w:color w:val="000000"/>
                <w:sz w:val="20"/>
                <w:szCs w:val="20"/>
              </w:rPr>
              <w:lastRenderedPageBreak/>
              <w:t>Sofia (stolitsa)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C3C7079" w14:textId="77777777" w:rsidR="00DC32CE" w:rsidRPr="00A907AC" w:rsidRDefault="00DC32CE" w:rsidP="001C6366">
            <w:pPr>
              <w:jc w:val="right"/>
              <w:rPr>
                <w:color w:val="000000"/>
                <w:sz w:val="20"/>
                <w:szCs w:val="20"/>
              </w:rPr>
            </w:pPr>
            <w:r w:rsidRPr="00A907AC">
              <w:rPr>
                <w:color w:val="000000"/>
                <w:sz w:val="20"/>
                <w:szCs w:val="20"/>
              </w:rPr>
              <w:t>25462</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B39433" w14:textId="77777777" w:rsidR="00DC32CE" w:rsidRPr="00A907AC" w:rsidRDefault="00DC32CE" w:rsidP="001C6366">
            <w:pPr>
              <w:jc w:val="right"/>
              <w:rPr>
                <w:color w:val="000000"/>
                <w:sz w:val="20"/>
                <w:szCs w:val="20"/>
              </w:rPr>
            </w:pPr>
            <w:r w:rsidRPr="00A907AC">
              <w:rPr>
                <w:color w:val="000000"/>
                <w:sz w:val="20"/>
                <w:szCs w:val="20"/>
              </w:rPr>
              <w:t>19</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5490B85" w14:textId="77777777" w:rsidR="00DC32CE" w:rsidRPr="00A907AC" w:rsidRDefault="00DC32CE" w:rsidP="001C6366">
            <w:pPr>
              <w:jc w:val="right"/>
              <w:rPr>
                <w:color w:val="000000"/>
                <w:sz w:val="20"/>
                <w:szCs w:val="20"/>
              </w:rPr>
            </w:pPr>
            <w:r w:rsidRPr="00A907AC">
              <w:rPr>
                <w:color w:val="000000"/>
                <w:sz w:val="20"/>
                <w:szCs w:val="20"/>
              </w:rPr>
              <w:t>30</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E4BC07C" w14:textId="77777777" w:rsidR="00DC32CE" w:rsidRPr="00A907AC" w:rsidRDefault="00DC32CE" w:rsidP="001C6366">
            <w:pPr>
              <w:jc w:val="right"/>
              <w:rPr>
                <w:color w:val="000000"/>
                <w:sz w:val="20"/>
                <w:szCs w:val="20"/>
              </w:rPr>
            </w:pPr>
            <w:r w:rsidRPr="00A907AC">
              <w:rPr>
                <w:color w:val="000000"/>
                <w:sz w:val="20"/>
                <w:szCs w:val="20"/>
              </w:rPr>
              <w:t>37</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2446B6" w14:textId="77777777" w:rsidR="00DC32CE" w:rsidRPr="00A907AC" w:rsidRDefault="00DC32CE" w:rsidP="001C6366">
            <w:pPr>
              <w:jc w:val="right"/>
              <w:rPr>
                <w:color w:val="000000"/>
                <w:sz w:val="20"/>
                <w:szCs w:val="20"/>
              </w:rPr>
            </w:pPr>
            <w:r w:rsidRPr="00A907AC">
              <w:rPr>
                <w:color w:val="000000"/>
                <w:sz w:val="20"/>
                <w:szCs w:val="20"/>
              </w:rPr>
              <w:t>1768</w:t>
            </w:r>
          </w:p>
        </w:tc>
      </w:tr>
      <w:tr w:rsidR="00DC32CE" w14:paraId="5788104C" w14:textId="77777777" w:rsidTr="00455196">
        <w:trPr>
          <w:trHeight w:val="407"/>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1B25D49" w14:textId="77777777" w:rsidR="00DC32CE" w:rsidRPr="00A907AC" w:rsidRDefault="00DC32CE" w:rsidP="001C6366">
            <w:pPr>
              <w:jc w:val="center"/>
              <w:rPr>
                <w:bCs/>
                <w:color w:val="000000"/>
                <w:sz w:val="20"/>
                <w:szCs w:val="20"/>
              </w:rPr>
            </w:pPr>
            <w:r w:rsidRPr="00A907AC">
              <w:rPr>
                <w:bCs/>
                <w:color w:val="000000"/>
                <w:sz w:val="20"/>
                <w:szCs w:val="20"/>
              </w:rPr>
              <w:t>Stara Zagora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2B16847" w14:textId="77777777" w:rsidR="00DC32CE" w:rsidRPr="00A907AC" w:rsidRDefault="00DC32CE" w:rsidP="001C6366">
            <w:pPr>
              <w:jc w:val="right"/>
              <w:rPr>
                <w:color w:val="000000"/>
                <w:sz w:val="20"/>
                <w:szCs w:val="20"/>
              </w:rPr>
            </w:pPr>
            <w:r w:rsidRPr="00A907AC">
              <w:rPr>
                <w:color w:val="000000"/>
                <w:sz w:val="20"/>
                <w:szCs w:val="20"/>
              </w:rPr>
              <w:t>1577</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FA2C74"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8854FB" w14:textId="77777777" w:rsidR="00DC32CE" w:rsidRPr="00A907AC" w:rsidRDefault="00DC32CE" w:rsidP="001C6366">
            <w:pPr>
              <w:jc w:val="right"/>
              <w:rPr>
                <w:color w:val="000000"/>
                <w:sz w:val="20"/>
                <w:szCs w:val="20"/>
              </w:rPr>
            </w:pPr>
            <w:r w:rsidRPr="00A907AC">
              <w:rPr>
                <w:color w:val="000000"/>
                <w:sz w:val="20"/>
                <w:szCs w:val="20"/>
              </w:rPr>
              <w:t>9</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B30EEE2" w14:textId="77777777" w:rsidR="00DC32CE" w:rsidRPr="00A907AC" w:rsidRDefault="00DC32CE" w:rsidP="001C6366">
            <w:pPr>
              <w:jc w:val="right"/>
              <w:rPr>
                <w:color w:val="000000"/>
                <w:sz w:val="20"/>
                <w:szCs w:val="20"/>
              </w:rPr>
            </w:pPr>
            <w:r w:rsidRPr="00A907AC">
              <w:rPr>
                <w:color w:val="000000"/>
                <w:sz w:val="20"/>
                <w:szCs w:val="20"/>
              </w:rPr>
              <w:t>11</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F493BCE" w14:textId="77777777" w:rsidR="00DC32CE" w:rsidRPr="00A907AC" w:rsidRDefault="00DC32CE" w:rsidP="001C6366">
            <w:pPr>
              <w:jc w:val="right"/>
              <w:rPr>
                <w:color w:val="000000"/>
                <w:sz w:val="20"/>
                <w:szCs w:val="20"/>
              </w:rPr>
            </w:pPr>
            <w:r w:rsidRPr="00A907AC">
              <w:rPr>
                <w:color w:val="000000"/>
                <w:sz w:val="20"/>
                <w:szCs w:val="20"/>
              </w:rPr>
              <w:t>464</w:t>
            </w:r>
          </w:p>
        </w:tc>
      </w:tr>
      <w:tr w:rsidR="00DC32CE" w14:paraId="1CBF1197" w14:textId="77777777" w:rsidTr="00455196">
        <w:trPr>
          <w:trHeight w:val="40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9E611DF" w14:textId="77777777" w:rsidR="00DC32CE" w:rsidRPr="00A907AC" w:rsidRDefault="00DC32CE" w:rsidP="001C6366">
            <w:pPr>
              <w:jc w:val="center"/>
              <w:rPr>
                <w:bCs/>
                <w:color w:val="000000"/>
                <w:sz w:val="20"/>
                <w:szCs w:val="20"/>
              </w:rPr>
            </w:pPr>
            <w:r w:rsidRPr="00A907AC">
              <w:rPr>
                <w:bCs/>
                <w:color w:val="000000"/>
                <w:sz w:val="20"/>
                <w:szCs w:val="20"/>
              </w:rPr>
              <w:t>Targovishte</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A485ED2" w14:textId="77777777" w:rsidR="00DC32CE" w:rsidRPr="00A907AC" w:rsidRDefault="00DC32CE" w:rsidP="001C6366">
            <w:pPr>
              <w:jc w:val="right"/>
              <w:rPr>
                <w:color w:val="000000"/>
                <w:sz w:val="20"/>
                <w:szCs w:val="20"/>
              </w:rPr>
            </w:pPr>
            <w:r w:rsidRPr="00A907AC">
              <w:rPr>
                <w:color w:val="000000"/>
                <w:sz w:val="20"/>
                <w:szCs w:val="20"/>
              </w:rPr>
              <w:t>281</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6A6AB8"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E8CD2CF"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80315C" w14:textId="77777777" w:rsidR="00DC32CE" w:rsidRPr="00A907AC" w:rsidRDefault="00DC32CE" w:rsidP="001C6366">
            <w:pPr>
              <w:jc w:val="right"/>
              <w:rPr>
                <w:color w:val="000000"/>
                <w:sz w:val="20"/>
                <w:szCs w:val="20"/>
              </w:rPr>
            </w:pPr>
            <w:r w:rsidRPr="00A907AC">
              <w:rPr>
                <w:color w:val="000000"/>
                <w:sz w:val="20"/>
                <w:szCs w:val="20"/>
              </w:rPr>
              <w:t>6</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FF247F3" w14:textId="77777777" w:rsidR="00DC32CE" w:rsidRPr="00A907AC" w:rsidRDefault="00DC32CE" w:rsidP="001C6366">
            <w:pPr>
              <w:jc w:val="right"/>
              <w:rPr>
                <w:color w:val="000000"/>
                <w:sz w:val="20"/>
                <w:szCs w:val="20"/>
              </w:rPr>
            </w:pPr>
            <w:r w:rsidRPr="00A907AC">
              <w:rPr>
                <w:color w:val="000000"/>
                <w:sz w:val="20"/>
                <w:szCs w:val="20"/>
              </w:rPr>
              <w:t>49</w:t>
            </w:r>
          </w:p>
        </w:tc>
      </w:tr>
      <w:tr w:rsidR="00DC32CE" w14:paraId="354BF755" w14:textId="77777777" w:rsidTr="00455196">
        <w:trPr>
          <w:trHeight w:val="30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9129F4D" w14:textId="77777777" w:rsidR="00DC32CE" w:rsidRPr="00A907AC" w:rsidRDefault="00DC32CE" w:rsidP="001C6366">
            <w:pPr>
              <w:jc w:val="center"/>
              <w:rPr>
                <w:bCs/>
                <w:color w:val="000000"/>
                <w:sz w:val="20"/>
                <w:szCs w:val="20"/>
              </w:rPr>
            </w:pPr>
            <w:r w:rsidRPr="00A907AC">
              <w:rPr>
                <w:bCs/>
                <w:color w:val="000000"/>
                <w:sz w:val="20"/>
                <w:szCs w:val="20"/>
              </w:rPr>
              <w:t>Varna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A7637D3" w14:textId="77777777" w:rsidR="00DC32CE" w:rsidRPr="00A907AC" w:rsidRDefault="00DC32CE" w:rsidP="001C6366">
            <w:pPr>
              <w:jc w:val="right"/>
              <w:rPr>
                <w:color w:val="000000"/>
                <w:sz w:val="20"/>
                <w:szCs w:val="20"/>
              </w:rPr>
            </w:pPr>
            <w:r w:rsidRPr="00A907AC">
              <w:rPr>
                <w:color w:val="000000"/>
                <w:sz w:val="20"/>
                <w:szCs w:val="20"/>
              </w:rPr>
              <w:t>6434</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4484DE0" w14:textId="77777777" w:rsidR="00DC32CE" w:rsidRPr="00A907AC" w:rsidRDefault="00DC32CE" w:rsidP="001C6366">
            <w:pPr>
              <w:jc w:val="right"/>
              <w:rPr>
                <w:color w:val="000000"/>
                <w:sz w:val="20"/>
                <w:szCs w:val="20"/>
              </w:rPr>
            </w:pPr>
            <w:r w:rsidRPr="00A907AC">
              <w:rPr>
                <w:color w:val="000000"/>
                <w:sz w:val="20"/>
                <w:szCs w:val="20"/>
              </w:rPr>
              <w:t>14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4E07B5F" w14:textId="77777777" w:rsidR="00DC32CE" w:rsidRPr="00A907AC" w:rsidRDefault="00DC32CE" w:rsidP="001C6366">
            <w:pPr>
              <w:jc w:val="right"/>
              <w:rPr>
                <w:color w:val="000000"/>
                <w:sz w:val="20"/>
                <w:szCs w:val="20"/>
              </w:rPr>
            </w:pPr>
            <w:r w:rsidRPr="00A907AC">
              <w:rPr>
                <w:color w:val="000000"/>
                <w:sz w:val="20"/>
                <w:szCs w:val="20"/>
              </w:rPr>
              <w:t>22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2E99BB2" w14:textId="77777777" w:rsidR="00DC32CE" w:rsidRPr="00A907AC" w:rsidRDefault="00DC32CE" w:rsidP="001C6366">
            <w:pPr>
              <w:jc w:val="right"/>
              <w:rPr>
                <w:color w:val="000000"/>
                <w:sz w:val="20"/>
                <w:szCs w:val="20"/>
              </w:rPr>
            </w:pPr>
            <w:r w:rsidRPr="00A907AC">
              <w:rPr>
                <w:color w:val="000000"/>
                <w:sz w:val="20"/>
                <w:szCs w:val="20"/>
              </w:rPr>
              <w:t>31</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06A745" w14:textId="77777777" w:rsidR="00DC32CE" w:rsidRPr="00A907AC" w:rsidRDefault="00DC32CE" w:rsidP="001C6366">
            <w:pPr>
              <w:jc w:val="right"/>
              <w:rPr>
                <w:color w:val="000000"/>
                <w:sz w:val="20"/>
                <w:szCs w:val="20"/>
              </w:rPr>
            </w:pPr>
            <w:r w:rsidRPr="00A907AC">
              <w:rPr>
                <w:color w:val="000000"/>
                <w:sz w:val="20"/>
                <w:szCs w:val="20"/>
              </w:rPr>
              <w:t>677</w:t>
            </w:r>
          </w:p>
        </w:tc>
      </w:tr>
      <w:tr w:rsidR="00DC32CE" w14:paraId="2B9DC8EA" w14:textId="77777777" w:rsidTr="00455196">
        <w:trPr>
          <w:trHeight w:val="60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E5C4CA0" w14:textId="77777777" w:rsidR="00DC32CE" w:rsidRPr="00A907AC" w:rsidRDefault="00DC32CE" w:rsidP="001C6366">
            <w:pPr>
              <w:jc w:val="center"/>
              <w:rPr>
                <w:bCs/>
                <w:color w:val="000000"/>
                <w:sz w:val="20"/>
                <w:szCs w:val="20"/>
              </w:rPr>
            </w:pPr>
            <w:r w:rsidRPr="00A907AC">
              <w:rPr>
                <w:bCs/>
                <w:color w:val="000000"/>
                <w:sz w:val="20"/>
                <w:szCs w:val="20"/>
              </w:rPr>
              <w:t>Veliko Tarnovo</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F45A4F" w14:textId="77777777" w:rsidR="00DC32CE" w:rsidRPr="00A907AC" w:rsidRDefault="00DC32CE" w:rsidP="001C6366">
            <w:pPr>
              <w:jc w:val="right"/>
              <w:rPr>
                <w:color w:val="000000"/>
                <w:sz w:val="20"/>
                <w:szCs w:val="20"/>
              </w:rPr>
            </w:pPr>
            <w:r w:rsidRPr="00A907AC">
              <w:rPr>
                <w:color w:val="000000"/>
                <w:sz w:val="20"/>
                <w:szCs w:val="20"/>
              </w:rPr>
              <w:t>1293</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396DC7"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35467B" w14:textId="77777777" w:rsidR="00DC32CE" w:rsidRPr="00A907AC" w:rsidRDefault="00DC32CE" w:rsidP="001C6366">
            <w:pPr>
              <w:jc w:val="right"/>
              <w:rPr>
                <w:color w:val="000000"/>
                <w:sz w:val="20"/>
                <w:szCs w:val="20"/>
              </w:rPr>
            </w:pPr>
            <w:r w:rsidRPr="00A907AC">
              <w:rPr>
                <w:color w:val="000000"/>
                <w:sz w:val="20"/>
                <w:szCs w:val="20"/>
              </w:rPr>
              <w:t>9</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EDDB8B2" w14:textId="77777777" w:rsidR="00DC32CE" w:rsidRPr="00A907AC" w:rsidRDefault="00DC32CE" w:rsidP="001C6366">
            <w:pPr>
              <w:jc w:val="right"/>
              <w:rPr>
                <w:color w:val="000000"/>
                <w:sz w:val="20"/>
                <w:szCs w:val="20"/>
              </w:rPr>
            </w:pPr>
            <w:r w:rsidRPr="00A907AC">
              <w:rPr>
                <w:color w:val="000000"/>
                <w:sz w:val="20"/>
                <w:szCs w:val="20"/>
              </w:rPr>
              <w:t>13</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B03609A" w14:textId="77777777" w:rsidR="00DC32CE" w:rsidRPr="00A907AC" w:rsidRDefault="00DC32CE" w:rsidP="001C6366">
            <w:pPr>
              <w:jc w:val="right"/>
              <w:rPr>
                <w:color w:val="000000"/>
                <w:sz w:val="20"/>
                <w:szCs w:val="20"/>
              </w:rPr>
            </w:pPr>
            <w:r w:rsidRPr="00A907AC">
              <w:rPr>
                <w:color w:val="000000"/>
                <w:sz w:val="20"/>
                <w:szCs w:val="20"/>
              </w:rPr>
              <w:t>223</w:t>
            </w:r>
          </w:p>
        </w:tc>
      </w:tr>
      <w:tr w:rsidR="00DC32CE" w14:paraId="26E83965" w14:textId="77777777" w:rsidTr="00455196">
        <w:trPr>
          <w:trHeight w:val="30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5F319219" w14:textId="77777777" w:rsidR="00DC32CE" w:rsidRPr="00A907AC" w:rsidRDefault="00DC32CE" w:rsidP="001C6366">
            <w:pPr>
              <w:jc w:val="center"/>
              <w:rPr>
                <w:bCs/>
                <w:color w:val="000000"/>
                <w:sz w:val="20"/>
                <w:szCs w:val="20"/>
              </w:rPr>
            </w:pPr>
            <w:r w:rsidRPr="00A907AC">
              <w:rPr>
                <w:bCs/>
                <w:color w:val="000000"/>
                <w:sz w:val="20"/>
                <w:szCs w:val="20"/>
              </w:rPr>
              <w:t>Vidin</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BEA1CD" w14:textId="77777777" w:rsidR="00DC32CE" w:rsidRPr="00A907AC" w:rsidRDefault="00DC32CE" w:rsidP="001C6366">
            <w:pPr>
              <w:jc w:val="right"/>
              <w:rPr>
                <w:color w:val="000000"/>
                <w:sz w:val="20"/>
                <w:szCs w:val="20"/>
              </w:rPr>
            </w:pPr>
            <w:r w:rsidRPr="00A907AC">
              <w:rPr>
                <w:color w:val="000000"/>
                <w:sz w:val="20"/>
                <w:szCs w:val="20"/>
              </w:rPr>
              <w:t>199</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51EB59" w14:textId="77777777" w:rsidR="00DC32CE" w:rsidRPr="00A907AC" w:rsidRDefault="00DC32CE" w:rsidP="001C6366">
            <w:pPr>
              <w:jc w:val="right"/>
              <w:rPr>
                <w:color w:val="000000"/>
                <w:sz w:val="20"/>
                <w:szCs w:val="20"/>
              </w:rPr>
            </w:pPr>
            <w:r w:rsidRPr="00A907AC">
              <w:rPr>
                <w:color w:val="000000"/>
                <w:sz w:val="20"/>
                <w:szCs w:val="20"/>
              </w:rPr>
              <w:t>2</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0BE7FD1"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73A172B" w14:textId="77777777" w:rsidR="00DC32CE" w:rsidRPr="00A907AC" w:rsidRDefault="00DC32CE" w:rsidP="001C6366">
            <w:pPr>
              <w:jc w:val="right"/>
              <w:rPr>
                <w:color w:val="000000"/>
                <w:sz w:val="20"/>
                <w:szCs w:val="20"/>
              </w:rPr>
            </w:pPr>
            <w:r w:rsidRPr="00A907AC">
              <w:rPr>
                <w:color w:val="000000"/>
                <w:sz w:val="20"/>
                <w:szCs w:val="20"/>
              </w:rPr>
              <w:t>7</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A97A6D5" w14:textId="77777777" w:rsidR="00DC32CE" w:rsidRPr="00A907AC" w:rsidRDefault="00DC32CE" w:rsidP="001C6366">
            <w:pPr>
              <w:jc w:val="right"/>
              <w:rPr>
                <w:color w:val="000000"/>
                <w:sz w:val="20"/>
                <w:szCs w:val="20"/>
              </w:rPr>
            </w:pPr>
            <w:r w:rsidRPr="00A907AC">
              <w:rPr>
                <w:color w:val="000000"/>
                <w:sz w:val="20"/>
                <w:szCs w:val="20"/>
              </w:rPr>
              <w:t>27</w:t>
            </w:r>
          </w:p>
        </w:tc>
      </w:tr>
      <w:tr w:rsidR="00DC32CE" w14:paraId="193CB16D" w14:textId="77777777" w:rsidTr="00455196">
        <w:trPr>
          <w:trHeight w:val="300"/>
          <w:jc w:val="center"/>
        </w:trPr>
        <w:tc>
          <w:tcPr>
            <w:tcW w:w="1219"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5EEAB3D" w14:textId="77777777" w:rsidR="00DC32CE" w:rsidRPr="00A907AC" w:rsidRDefault="00DC32CE" w:rsidP="001C6366">
            <w:pPr>
              <w:jc w:val="center"/>
              <w:rPr>
                <w:bCs/>
                <w:color w:val="000000"/>
                <w:sz w:val="20"/>
                <w:szCs w:val="20"/>
              </w:rPr>
            </w:pPr>
            <w:r w:rsidRPr="00A907AC">
              <w:rPr>
                <w:bCs/>
                <w:color w:val="000000"/>
                <w:sz w:val="20"/>
                <w:szCs w:val="20"/>
              </w:rPr>
              <w:t>Vratsa</w:t>
            </w:r>
          </w:p>
        </w:tc>
        <w:tc>
          <w:tcPr>
            <w:tcW w:w="99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2C0AF2" w14:textId="77777777" w:rsidR="00DC32CE" w:rsidRPr="00A907AC" w:rsidRDefault="00DC32CE" w:rsidP="001C6366">
            <w:pPr>
              <w:jc w:val="right"/>
              <w:rPr>
                <w:color w:val="000000"/>
                <w:sz w:val="20"/>
                <w:szCs w:val="20"/>
              </w:rPr>
            </w:pPr>
            <w:r w:rsidRPr="00A907AC">
              <w:rPr>
                <w:color w:val="000000"/>
                <w:sz w:val="20"/>
                <w:szCs w:val="20"/>
              </w:rPr>
              <w:t>429</w:t>
            </w:r>
          </w:p>
        </w:tc>
        <w:tc>
          <w:tcPr>
            <w:tcW w:w="1025"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4AC99D7" w14:textId="77777777" w:rsidR="00DC32CE" w:rsidRPr="00A907AC" w:rsidRDefault="00DC32CE" w:rsidP="001C6366">
            <w:pPr>
              <w:jc w:val="right"/>
              <w:rPr>
                <w:color w:val="000000"/>
                <w:sz w:val="20"/>
                <w:szCs w:val="20"/>
              </w:rPr>
            </w:pPr>
            <w:r w:rsidRPr="00A907AC">
              <w:rPr>
                <w:color w:val="000000"/>
                <w:sz w:val="20"/>
                <w:szCs w:val="20"/>
              </w:rPr>
              <w:t>3</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96A238" w14:textId="77777777" w:rsidR="00DC32CE" w:rsidRPr="00A907AC" w:rsidRDefault="00DC32CE" w:rsidP="001C6366">
            <w:pPr>
              <w:jc w:val="right"/>
              <w:rPr>
                <w:color w:val="000000"/>
                <w:sz w:val="20"/>
                <w:szCs w:val="20"/>
              </w:rPr>
            </w:pPr>
            <w:r w:rsidRPr="00A907AC">
              <w:rPr>
                <w:color w:val="000000"/>
                <w:sz w:val="20"/>
                <w:szCs w:val="20"/>
              </w:rPr>
              <w:t>5</w:t>
            </w:r>
          </w:p>
        </w:tc>
        <w:tc>
          <w:tcPr>
            <w:tcW w:w="125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DA4BBC" w14:textId="77777777" w:rsidR="00DC32CE" w:rsidRPr="00A907AC" w:rsidRDefault="00DC32CE" w:rsidP="001C6366">
            <w:pPr>
              <w:jc w:val="right"/>
              <w:rPr>
                <w:color w:val="000000"/>
                <w:sz w:val="20"/>
                <w:szCs w:val="20"/>
              </w:rPr>
            </w:pPr>
            <w:r w:rsidRPr="00A907AC">
              <w:rPr>
                <w:color w:val="000000"/>
                <w:sz w:val="20"/>
                <w:szCs w:val="20"/>
              </w:rPr>
              <w:t>8</w:t>
            </w:r>
          </w:p>
        </w:tc>
        <w:tc>
          <w:tcPr>
            <w:tcW w:w="1276"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6983BD9" w14:textId="77777777" w:rsidR="00DC32CE" w:rsidRPr="00A907AC" w:rsidRDefault="00DC32CE" w:rsidP="001C6366">
            <w:pPr>
              <w:jc w:val="right"/>
              <w:rPr>
                <w:color w:val="000000"/>
                <w:sz w:val="20"/>
                <w:szCs w:val="20"/>
              </w:rPr>
            </w:pPr>
            <w:r w:rsidRPr="00A907AC">
              <w:rPr>
                <w:color w:val="000000"/>
                <w:sz w:val="20"/>
                <w:szCs w:val="20"/>
              </w:rPr>
              <w:t>68</w:t>
            </w:r>
          </w:p>
        </w:tc>
      </w:tr>
      <w:tr w:rsidR="00DC32CE" w14:paraId="0A9BC8B6" w14:textId="77777777" w:rsidTr="00455196">
        <w:trPr>
          <w:trHeight w:val="249"/>
          <w:jc w:val="center"/>
        </w:trPr>
        <w:tc>
          <w:tcPr>
            <w:tcW w:w="1219" w:type="dxa"/>
            <w:tcBorders>
              <w:top w:val="nil"/>
              <w:left w:val="single" w:sz="8" w:space="0" w:color="000000"/>
              <w:bottom w:val="nil"/>
              <w:right w:val="single" w:sz="8" w:space="0" w:color="000000"/>
            </w:tcBorders>
            <w:tcMar>
              <w:top w:w="0" w:type="dxa"/>
              <w:left w:w="70" w:type="dxa"/>
              <w:bottom w:w="0" w:type="dxa"/>
              <w:right w:w="70" w:type="dxa"/>
            </w:tcMar>
            <w:vAlign w:val="center"/>
          </w:tcPr>
          <w:p w14:paraId="486F61E9" w14:textId="77777777" w:rsidR="00DC32CE" w:rsidRPr="00A907AC" w:rsidRDefault="00DC32CE" w:rsidP="001C6366">
            <w:pPr>
              <w:jc w:val="center"/>
              <w:rPr>
                <w:bCs/>
                <w:color w:val="000000"/>
                <w:sz w:val="20"/>
                <w:szCs w:val="20"/>
              </w:rPr>
            </w:pPr>
            <w:r w:rsidRPr="00A907AC">
              <w:rPr>
                <w:bCs/>
                <w:color w:val="000000"/>
                <w:sz w:val="20"/>
                <w:szCs w:val="20"/>
              </w:rPr>
              <w:t>Yambol</w:t>
            </w:r>
          </w:p>
        </w:tc>
        <w:tc>
          <w:tcPr>
            <w:tcW w:w="993" w:type="dxa"/>
            <w:tcBorders>
              <w:top w:val="nil"/>
              <w:left w:val="nil"/>
              <w:bottom w:val="nil"/>
              <w:right w:val="single" w:sz="8" w:space="0" w:color="000000"/>
            </w:tcBorders>
            <w:tcMar>
              <w:top w:w="0" w:type="dxa"/>
              <w:left w:w="70" w:type="dxa"/>
              <w:bottom w:w="0" w:type="dxa"/>
              <w:right w:w="70" w:type="dxa"/>
            </w:tcMar>
            <w:vAlign w:val="center"/>
          </w:tcPr>
          <w:p w14:paraId="740C1423" w14:textId="77777777" w:rsidR="00DC32CE" w:rsidRPr="00A907AC" w:rsidRDefault="00DC32CE" w:rsidP="001C6366">
            <w:pPr>
              <w:jc w:val="right"/>
              <w:rPr>
                <w:color w:val="000000"/>
                <w:sz w:val="20"/>
                <w:szCs w:val="20"/>
              </w:rPr>
            </w:pPr>
            <w:r w:rsidRPr="00A907AC">
              <w:rPr>
                <w:color w:val="000000"/>
                <w:sz w:val="20"/>
                <w:szCs w:val="20"/>
              </w:rPr>
              <w:t>421</w:t>
            </w:r>
          </w:p>
        </w:tc>
        <w:tc>
          <w:tcPr>
            <w:tcW w:w="1025" w:type="dxa"/>
            <w:tcBorders>
              <w:top w:val="nil"/>
              <w:left w:val="nil"/>
              <w:bottom w:val="nil"/>
              <w:right w:val="single" w:sz="8" w:space="0" w:color="000000"/>
            </w:tcBorders>
            <w:tcMar>
              <w:top w:w="0" w:type="dxa"/>
              <w:left w:w="70" w:type="dxa"/>
              <w:bottom w:w="0" w:type="dxa"/>
              <w:right w:w="70" w:type="dxa"/>
            </w:tcMar>
            <w:vAlign w:val="center"/>
          </w:tcPr>
          <w:p w14:paraId="0E6D8385" w14:textId="77777777" w:rsidR="00DC32CE" w:rsidRPr="00A907AC" w:rsidRDefault="00DC32CE" w:rsidP="001C6366">
            <w:pPr>
              <w:jc w:val="right"/>
              <w:rPr>
                <w:color w:val="000000"/>
                <w:sz w:val="20"/>
                <w:szCs w:val="20"/>
              </w:rPr>
            </w:pPr>
            <w:r w:rsidRPr="00A907AC">
              <w:rPr>
                <w:color w:val="000000"/>
                <w:sz w:val="20"/>
                <w:szCs w:val="20"/>
              </w:rPr>
              <w:t>4</w:t>
            </w:r>
          </w:p>
        </w:tc>
        <w:tc>
          <w:tcPr>
            <w:tcW w:w="1259" w:type="dxa"/>
            <w:tcBorders>
              <w:top w:val="nil"/>
              <w:left w:val="nil"/>
              <w:bottom w:val="nil"/>
              <w:right w:val="single" w:sz="8" w:space="0" w:color="000000"/>
            </w:tcBorders>
            <w:tcMar>
              <w:top w:w="0" w:type="dxa"/>
              <w:left w:w="70" w:type="dxa"/>
              <w:bottom w:w="0" w:type="dxa"/>
              <w:right w:w="70" w:type="dxa"/>
            </w:tcMar>
            <w:vAlign w:val="center"/>
          </w:tcPr>
          <w:p w14:paraId="1A5B4216" w14:textId="77777777" w:rsidR="00DC32CE" w:rsidRPr="00A907AC" w:rsidRDefault="00DC32CE" w:rsidP="001C6366">
            <w:pPr>
              <w:jc w:val="right"/>
              <w:rPr>
                <w:color w:val="000000"/>
                <w:sz w:val="20"/>
                <w:szCs w:val="20"/>
              </w:rPr>
            </w:pPr>
            <w:r w:rsidRPr="00A907AC">
              <w:rPr>
                <w:color w:val="000000"/>
                <w:sz w:val="20"/>
                <w:szCs w:val="20"/>
              </w:rPr>
              <w:t>6</w:t>
            </w:r>
          </w:p>
        </w:tc>
        <w:tc>
          <w:tcPr>
            <w:tcW w:w="1259" w:type="dxa"/>
            <w:tcBorders>
              <w:top w:val="nil"/>
              <w:left w:val="nil"/>
              <w:bottom w:val="nil"/>
              <w:right w:val="single" w:sz="8" w:space="0" w:color="000000"/>
            </w:tcBorders>
            <w:tcMar>
              <w:top w:w="0" w:type="dxa"/>
              <w:left w:w="70" w:type="dxa"/>
              <w:bottom w:w="0" w:type="dxa"/>
              <w:right w:w="70" w:type="dxa"/>
            </w:tcMar>
            <w:vAlign w:val="center"/>
          </w:tcPr>
          <w:p w14:paraId="3A030562" w14:textId="77777777" w:rsidR="00DC32CE" w:rsidRPr="00A907AC" w:rsidRDefault="00DC32CE" w:rsidP="001C6366">
            <w:pPr>
              <w:jc w:val="right"/>
              <w:rPr>
                <w:color w:val="000000"/>
                <w:sz w:val="20"/>
                <w:szCs w:val="20"/>
              </w:rPr>
            </w:pPr>
            <w:r w:rsidRPr="00A907AC">
              <w:rPr>
                <w:color w:val="000000"/>
                <w:sz w:val="20"/>
                <w:szCs w:val="20"/>
              </w:rPr>
              <w:t>9</w:t>
            </w:r>
          </w:p>
        </w:tc>
        <w:tc>
          <w:tcPr>
            <w:tcW w:w="1276" w:type="dxa"/>
            <w:tcBorders>
              <w:top w:val="nil"/>
              <w:left w:val="nil"/>
              <w:bottom w:val="nil"/>
              <w:right w:val="single" w:sz="8" w:space="0" w:color="000000"/>
            </w:tcBorders>
            <w:tcMar>
              <w:top w:w="0" w:type="dxa"/>
              <w:left w:w="70" w:type="dxa"/>
              <w:bottom w:w="0" w:type="dxa"/>
              <w:right w:w="70" w:type="dxa"/>
            </w:tcMar>
            <w:vAlign w:val="center"/>
          </w:tcPr>
          <w:p w14:paraId="20F24DB4" w14:textId="77777777" w:rsidR="00DC32CE" w:rsidRPr="00A907AC" w:rsidRDefault="00DC32CE" w:rsidP="001C6366">
            <w:pPr>
              <w:jc w:val="right"/>
              <w:rPr>
                <w:color w:val="000000"/>
                <w:sz w:val="20"/>
                <w:szCs w:val="20"/>
              </w:rPr>
            </w:pPr>
            <w:r w:rsidRPr="00A907AC">
              <w:rPr>
                <w:color w:val="000000"/>
                <w:sz w:val="20"/>
                <w:szCs w:val="20"/>
              </w:rPr>
              <w:t>100</w:t>
            </w:r>
          </w:p>
        </w:tc>
      </w:tr>
    </w:tbl>
    <w:p w14:paraId="6AE039BF" w14:textId="69F68F7E" w:rsidR="00DC32CE" w:rsidRDefault="00DC32CE" w:rsidP="00DC32CE">
      <w:pPr>
        <w:spacing w:after="160" w:line="259" w:lineRule="auto"/>
        <w:jc w:val="both"/>
        <w:rPr>
          <w:lang w:val="en-GB"/>
        </w:rPr>
      </w:pPr>
    </w:p>
    <w:p w14:paraId="32EBCF35" w14:textId="07C585DF" w:rsidR="00455196" w:rsidRDefault="00455196" w:rsidP="00DC32CE">
      <w:pPr>
        <w:spacing w:after="160" w:line="259" w:lineRule="auto"/>
        <w:jc w:val="both"/>
        <w:rPr>
          <w:lang w:val="en-GB"/>
        </w:rPr>
      </w:pPr>
    </w:p>
    <w:p w14:paraId="6F1DAB35" w14:textId="77777777" w:rsidR="00455196" w:rsidRDefault="00455196" w:rsidP="00455196">
      <w:pPr>
        <w:pStyle w:val="Beskrivning"/>
      </w:pPr>
      <w:bookmarkStart w:id="675" w:name="_Toc51312481"/>
      <w:r>
        <w:t xml:space="preserve">Table </w:t>
      </w:r>
      <w:r w:rsidR="00B10991">
        <w:fldChar w:fldCharType="begin"/>
      </w:r>
      <w:r w:rsidR="00B10991">
        <w:instrText xml:space="preserve"> SEQ Table \* ARABIC </w:instrText>
      </w:r>
      <w:r w:rsidR="00B10991">
        <w:fldChar w:fldCharType="separate"/>
      </w:r>
      <w:r>
        <w:rPr>
          <w:noProof/>
        </w:rPr>
        <w:t>11</w:t>
      </w:r>
      <w:r w:rsidR="00B10991">
        <w:rPr>
          <w:noProof/>
        </w:rPr>
        <w:fldChar w:fldCharType="end"/>
      </w:r>
      <w:r>
        <w:t xml:space="preserve">: </w:t>
      </w:r>
      <w:r w:rsidRPr="00F15424">
        <w:t>Number of OJVs and main proportions (in ‰) for the period May - July 2019</w:t>
      </w:r>
      <w:bookmarkEnd w:id="675"/>
    </w:p>
    <w:tbl>
      <w:tblPr>
        <w:tblW w:w="5687" w:type="dxa"/>
        <w:jc w:val="center"/>
        <w:tblCellMar>
          <w:left w:w="0" w:type="dxa"/>
          <w:right w:w="0" w:type="dxa"/>
        </w:tblCellMar>
        <w:tblLook w:val="04A0" w:firstRow="1" w:lastRow="0" w:firstColumn="1" w:lastColumn="0" w:noHBand="0" w:noVBand="1"/>
      </w:tblPr>
      <w:tblGrid>
        <w:gridCol w:w="2500"/>
        <w:gridCol w:w="960"/>
        <w:gridCol w:w="1007"/>
        <w:gridCol w:w="1220"/>
      </w:tblGrid>
      <w:tr w:rsidR="00455196" w14:paraId="60A24082" w14:textId="77777777" w:rsidTr="00455196">
        <w:trPr>
          <w:trHeight w:val="300"/>
          <w:jc w:val="center"/>
        </w:trPr>
        <w:tc>
          <w:tcPr>
            <w:tcW w:w="5687" w:type="dxa"/>
            <w:gridSpan w:val="4"/>
            <w:noWrap/>
            <w:tcMar>
              <w:top w:w="0" w:type="dxa"/>
              <w:left w:w="70" w:type="dxa"/>
              <w:bottom w:w="0" w:type="dxa"/>
              <w:right w:w="70" w:type="dxa"/>
            </w:tcMar>
            <w:vAlign w:val="center"/>
          </w:tcPr>
          <w:p w14:paraId="6BD4E000" w14:textId="77777777" w:rsidR="00455196" w:rsidRPr="00F835A5" w:rsidRDefault="00455196" w:rsidP="00700584">
            <w:pPr>
              <w:rPr>
                <w:rFonts w:ascii="Arial Unicode MS" w:hAnsi="Arial Unicode MS"/>
                <w:b/>
                <w:color w:val="000000"/>
                <w:sz w:val="20"/>
                <w:szCs w:val="20"/>
              </w:rPr>
            </w:pPr>
          </w:p>
        </w:tc>
      </w:tr>
      <w:tr w:rsidR="00455196" w14:paraId="08B4A7B9" w14:textId="77777777" w:rsidTr="00455196">
        <w:trPr>
          <w:trHeight w:val="300"/>
          <w:jc w:val="center"/>
        </w:trPr>
        <w:tc>
          <w:tcPr>
            <w:tcW w:w="2500" w:type="dxa"/>
            <w:tcBorders>
              <w:top w:val="single" w:sz="8" w:space="0" w:color="000000"/>
              <w:left w:val="single" w:sz="8" w:space="0" w:color="000000"/>
              <w:bottom w:val="single" w:sz="8" w:space="0" w:color="000000"/>
              <w:right w:val="single" w:sz="8" w:space="0" w:color="000000"/>
            </w:tcBorders>
            <w:shd w:val="clear" w:color="auto" w:fill="DEEAF6"/>
            <w:tcMar>
              <w:top w:w="0" w:type="dxa"/>
              <w:left w:w="70" w:type="dxa"/>
              <w:bottom w:w="0" w:type="dxa"/>
              <w:right w:w="70" w:type="dxa"/>
            </w:tcMar>
            <w:vAlign w:val="center"/>
          </w:tcPr>
          <w:p w14:paraId="4B919344" w14:textId="77777777" w:rsidR="00455196" w:rsidRPr="002E6A83" w:rsidRDefault="00455196" w:rsidP="00700584">
            <w:pPr>
              <w:jc w:val="center"/>
              <w:rPr>
                <w:bCs/>
                <w:color w:val="000000"/>
                <w:sz w:val="20"/>
                <w:szCs w:val="20"/>
              </w:rPr>
            </w:pPr>
            <w:r w:rsidRPr="002E6A83">
              <w:rPr>
                <w:bCs/>
                <w:color w:val="000000"/>
                <w:sz w:val="20"/>
                <w:szCs w:val="20"/>
              </w:rPr>
              <w:t>Educational level</w:t>
            </w:r>
          </w:p>
        </w:tc>
        <w:tc>
          <w:tcPr>
            <w:tcW w:w="960"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2ACB81F4" w14:textId="77777777" w:rsidR="00455196" w:rsidRPr="002E6A83" w:rsidRDefault="00455196" w:rsidP="00700584">
            <w:pPr>
              <w:jc w:val="center"/>
              <w:rPr>
                <w:bCs/>
                <w:color w:val="000000"/>
                <w:sz w:val="20"/>
                <w:szCs w:val="20"/>
              </w:rPr>
            </w:pPr>
            <w:r w:rsidRPr="002E6A83">
              <w:rPr>
                <w:bCs/>
                <w:color w:val="000000"/>
                <w:sz w:val="20"/>
                <w:szCs w:val="20"/>
              </w:rPr>
              <w:t>Higher</w:t>
            </w:r>
          </w:p>
        </w:tc>
        <w:tc>
          <w:tcPr>
            <w:tcW w:w="1007"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5C4536D8" w14:textId="77777777" w:rsidR="00455196" w:rsidRPr="002E6A83" w:rsidRDefault="00455196" w:rsidP="00700584">
            <w:pPr>
              <w:jc w:val="center"/>
              <w:rPr>
                <w:bCs/>
                <w:color w:val="000000"/>
                <w:sz w:val="20"/>
                <w:szCs w:val="20"/>
              </w:rPr>
            </w:pPr>
            <w:r w:rsidRPr="002E6A83">
              <w:rPr>
                <w:bCs/>
                <w:color w:val="000000"/>
                <w:sz w:val="20"/>
                <w:szCs w:val="20"/>
              </w:rPr>
              <w:t>Primary</w:t>
            </w:r>
          </w:p>
        </w:tc>
        <w:tc>
          <w:tcPr>
            <w:tcW w:w="1220"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655E810" w14:textId="77777777" w:rsidR="00455196" w:rsidRPr="002E6A83" w:rsidRDefault="00455196" w:rsidP="00700584">
            <w:pPr>
              <w:jc w:val="center"/>
              <w:rPr>
                <w:bCs/>
                <w:color w:val="000000"/>
                <w:sz w:val="20"/>
                <w:szCs w:val="20"/>
              </w:rPr>
            </w:pPr>
            <w:r w:rsidRPr="002E6A83">
              <w:rPr>
                <w:bCs/>
                <w:color w:val="000000"/>
                <w:sz w:val="20"/>
                <w:szCs w:val="20"/>
              </w:rPr>
              <w:t>Secondary</w:t>
            </w:r>
          </w:p>
        </w:tc>
      </w:tr>
      <w:tr w:rsidR="00455196" w14:paraId="25960A92" w14:textId="77777777" w:rsidTr="00455196">
        <w:trPr>
          <w:trHeight w:val="300"/>
          <w:jc w:val="center"/>
        </w:trPr>
        <w:tc>
          <w:tcPr>
            <w:tcW w:w="2500" w:type="dxa"/>
            <w:tcBorders>
              <w:top w:val="nil"/>
              <w:left w:val="single" w:sz="8" w:space="0" w:color="000000"/>
              <w:bottom w:val="single" w:sz="8" w:space="0" w:color="000000"/>
              <w:right w:val="single" w:sz="8" w:space="0" w:color="000000"/>
            </w:tcBorders>
            <w:shd w:val="clear" w:color="auto" w:fill="DEEAF6"/>
            <w:tcMar>
              <w:top w:w="0" w:type="dxa"/>
              <w:left w:w="70" w:type="dxa"/>
              <w:bottom w:w="0" w:type="dxa"/>
              <w:right w:w="70" w:type="dxa"/>
            </w:tcMar>
            <w:vAlign w:val="center"/>
          </w:tcPr>
          <w:p w14:paraId="15932BFE" w14:textId="77777777" w:rsidR="00455196" w:rsidRPr="002E6A83" w:rsidRDefault="00455196" w:rsidP="00700584">
            <w:pPr>
              <w:jc w:val="center"/>
              <w:rPr>
                <w:bCs/>
                <w:color w:val="000000"/>
                <w:sz w:val="20"/>
                <w:szCs w:val="20"/>
              </w:rPr>
            </w:pPr>
            <w:r w:rsidRPr="002E6A83">
              <w:rPr>
                <w:bCs/>
                <w:color w:val="000000"/>
                <w:sz w:val="20"/>
                <w:szCs w:val="20"/>
              </w:rPr>
              <w:t>NUTS 3</w:t>
            </w:r>
          </w:p>
        </w:tc>
        <w:tc>
          <w:tcPr>
            <w:tcW w:w="960"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A0B6333" w14:textId="77777777" w:rsidR="00455196" w:rsidRPr="002E6A83" w:rsidRDefault="00455196" w:rsidP="00700584">
            <w:pPr>
              <w:jc w:val="center"/>
              <w:rPr>
                <w:bCs/>
                <w:color w:val="000000"/>
                <w:sz w:val="20"/>
                <w:szCs w:val="20"/>
              </w:rPr>
            </w:pPr>
            <w:r w:rsidRPr="002E6A83">
              <w:rPr>
                <w:bCs/>
                <w:color w:val="000000"/>
                <w:sz w:val="20"/>
                <w:szCs w:val="20"/>
              </w:rPr>
              <w:t> </w:t>
            </w:r>
          </w:p>
        </w:tc>
        <w:tc>
          <w:tcPr>
            <w:tcW w:w="1007"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31E970A6" w14:textId="77777777" w:rsidR="00455196" w:rsidRPr="002E6A83" w:rsidRDefault="00455196" w:rsidP="00700584">
            <w:pPr>
              <w:jc w:val="center"/>
              <w:rPr>
                <w:bCs/>
                <w:color w:val="000000"/>
                <w:sz w:val="20"/>
                <w:szCs w:val="20"/>
              </w:rPr>
            </w:pPr>
            <w:r w:rsidRPr="002E6A83">
              <w:rPr>
                <w:bCs/>
                <w:color w:val="000000"/>
                <w:sz w:val="20"/>
                <w:szCs w:val="20"/>
              </w:rPr>
              <w:t> </w:t>
            </w:r>
          </w:p>
        </w:tc>
        <w:tc>
          <w:tcPr>
            <w:tcW w:w="1220"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39350F7" w14:textId="77777777" w:rsidR="00455196" w:rsidRPr="002E6A83" w:rsidRDefault="00455196" w:rsidP="00700584">
            <w:pPr>
              <w:jc w:val="center"/>
              <w:rPr>
                <w:bCs/>
                <w:color w:val="000000"/>
                <w:sz w:val="20"/>
                <w:szCs w:val="20"/>
              </w:rPr>
            </w:pPr>
            <w:r w:rsidRPr="002E6A83">
              <w:rPr>
                <w:bCs/>
                <w:color w:val="000000"/>
                <w:sz w:val="20"/>
                <w:szCs w:val="20"/>
              </w:rPr>
              <w:t> </w:t>
            </w:r>
          </w:p>
        </w:tc>
      </w:tr>
      <w:tr w:rsidR="00455196" w14:paraId="417341F6"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82039AA" w14:textId="77777777" w:rsidR="00455196" w:rsidRPr="002E6A83" w:rsidRDefault="00455196" w:rsidP="00700584">
            <w:pPr>
              <w:jc w:val="center"/>
              <w:rPr>
                <w:bCs/>
                <w:color w:val="000000"/>
                <w:sz w:val="20"/>
                <w:szCs w:val="20"/>
              </w:rPr>
            </w:pPr>
            <w:r w:rsidRPr="002E6A83">
              <w:rPr>
                <w:bCs/>
                <w:color w:val="000000"/>
                <w:sz w:val="20"/>
                <w:szCs w:val="20"/>
              </w:rPr>
              <w:t>Blagoevgrad</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50F231" w14:textId="77777777" w:rsidR="00455196" w:rsidRPr="002E6A83" w:rsidRDefault="00455196" w:rsidP="00700584">
            <w:pPr>
              <w:jc w:val="right"/>
              <w:rPr>
                <w:color w:val="000000"/>
                <w:sz w:val="20"/>
                <w:szCs w:val="20"/>
              </w:rPr>
            </w:pPr>
            <w:r w:rsidRPr="002E6A83">
              <w:rPr>
                <w:color w:val="000000"/>
                <w:sz w:val="20"/>
                <w:szCs w:val="20"/>
              </w:rPr>
              <w:t>117</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682DEC"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2B694B2" w14:textId="77777777" w:rsidR="00455196" w:rsidRPr="002E6A83" w:rsidRDefault="00455196" w:rsidP="00700584">
            <w:pPr>
              <w:jc w:val="right"/>
              <w:rPr>
                <w:color w:val="000000"/>
                <w:sz w:val="20"/>
                <w:szCs w:val="20"/>
              </w:rPr>
            </w:pPr>
            <w:r w:rsidRPr="002E6A83">
              <w:rPr>
                <w:color w:val="000000"/>
                <w:sz w:val="20"/>
                <w:szCs w:val="20"/>
              </w:rPr>
              <w:t>61</w:t>
            </w:r>
          </w:p>
        </w:tc>
      </w:tr>
      <w:tr w:rsidR="00455196" w14:paraId="353948FD"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DB65746" w14:textId="77777777" w:rsidR="00455196" w:rsidRPr="002E6A83" w:rsidRDefault="00455196" w:rsidP="00700584">
            <w:pPr>
              <w:jc w:val="center"/>
              <w:rPr>
                <w:bCs/>
                <w:color w:val="000000"/>
                <w:sz w:val="20"/>
                <w:szCs w:val="20"/>
              </w:rPr>
            </w:pPr>
            <w:r w:rsidRPr="002E6A83">
              <w:rPr>
                <w:bCs/>
                <w:color w:val="000000"/>
                <w:sz w:val="20"/>
                <w:szCs w:val="20"/>
              </w:rPr>
              <w:t>Burgas</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3F219F" w14:textId="77777777" w:rsidR="00455196" w:rsidRPr="002E6A83" w:rsidRDefault="00455196" w:rsidP="00700584">
            <w:pPr>
              <w:jc w:val="right"/>
              <w:rPr>
                <w:color w:val="000000"/>
                <w:sz w:val="20"/>
                <w:szCs w:val="20"/>
              </w:rPr>
            </w:pPr>
            <w:r w:rsidRPr="002E6A83">
              <w:rPr>
                <w:color w:val="000000"/>
                <w:sz w:val="20"/>
                <w:szCs w:val="20"/>
              </w:rPr>
              <w:t>246</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F9C115" w14:textId="77777777" w:rsidR="00455196" w:rsidRPr="002E6A83" w:rsidRDefault="00455196" w:rsidP="00700584">
            <w:pPr>
              <w:jc w:val="right"/>
              <w:rPr>
                <w:color w:val="000000"/>
                <w:sz w:val="20"/>
                <w:szCs w:val="20"/>
              </w:rPr>
            </w:pPr>
            <w:r w:rsidRPr="002E6A83">
              <w:rPr>
                <w:color w:val="000000"/>
                <w:sz w:val="20"/>
                <w:szCs w:val="20"/>
              </w:rPr>
              <w:t>17</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77100D2" w14:textId="77777777" w:rsidR="00455196" w:rsidRPr="002E6A83" w:rsidRDefault="00455196" w:rsidP="00700584">
            <w:pPr>
              <w:jc w:val="right"/>
              <w:rPr>
                <w:color w:val="000000"/>
                <w:sz w:val="20"/>
                <w:szCs w:val="20"/>
              </w:rPr>
            </w:pPr>
            <w:r w:rsidRPr="002E6A83">
              <w:rPr>
                <w:color w:val="000000"/>
                <w:sz w:val="20"/>
                <w:szCs w:val="20"/>
              </w:rPr>
              <w:t>217</w:t>
            </w:r>
          </w:p>
        </w:tc>
      </w:tr>
      <w:tr w:rsidR="00455196" w14:paraId="5CB5C0DC"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1B1DD6F" w14:textId="77777777" w:rsidR="00455196" w:rsidRPr="002E6A83" w:rsidRDefault="00455196" w:rsidP="00700584">
            <w:pPr>
              <w:jc w:val="center"/>
              <w:rPr>
                <w:bCs/>
                <w:color w:val="000000"/>
                <w:sz w:val="20"/>
                <w:szCs w:val="20"/>
              </w:rPr>
            </w:pPr>
            <w:r w:rsidRPr="002E6A83">
              <w:rPr>
                <w:bCs/>
                <w:color w:val="000000"/>
                <w:sz w:val="20"/>
                <w:szCs w:val="20"/>
              </w:rPr>
              <w:t>Dobrich</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F88EF1F" w14:textId="77777777" w:rsidR="00455196" w:rsidRPr="002E6A83" w:rsidRDefault="00455196" w:rsidP="00700584">
            <w:pPr>
              <w:jc w:val="right"/>
              <w:rPr>
                <w:color w:val="000000"/>
                <w:sz w:val="20"/>
                <w:szCs w:val="20"/>
              </w:rPr>
            </w:pPr>
            <w:r w:rsidRPr="002E6A83">
              <w:rPr>
                <w:color w:val="000000"/>
                <w:sz w:val="20"/>
                <w:szCs w:val="20"/>
              </w:rPr>
              <w:t>41</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4A6595"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27DF7E" w14:textId="77777777" w:rsidR="00455196" w:rsidRPr="002E6A83" w:rsidRDefault="00455196" w:rsidP="00700584">
            <w:pPr>
              <w:jc w:val="right"/>
              <w:rPr>
                <w:color w:val="000000"/>
                <w:sz w:val="20"/>
                <w:szCs w:val="20"/>
              </w:rPr>
            </w:pPr>
            <w:r w:rsidRPr="002E6A83">
              <w:rPr>
                <w:color w:val="000000"/>
                <w:sz w:val="20"/>
                <w:szCs w:val="20"/>
              </w:rPr>
              <w:t>55</w:t>
            </w:r>
          </w:p>
        </w:tc>
      </w:tr>
      <w:tr w:rsidR="00455196" w14:paraId="114AA68D"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3B49AD4" w14:textId="77777777" w:rsidR="00455196" w:rsidRPr="002E6A83" w:rsidRDefault="00455196" w:rsidP="00700584">
            <w:pPr>
              <w:jc w:val="center"/>
              <w:rPr>
                <w:bCs/>
                <w:color w:val="000000"/>
                <w:sz w:val="20"/>
                <w:szCs w:val="20"/>
              </w:rPr>
            </w:pPr>
            <w:r w:rsidRPr="002E6A83">
              <w:rPr>
                <w:bCs/>
                <w:color w:val="000000"/>
                <w:sz w:val="20"/>
                <w:szCs w:val="20"/>
              </w:rPr>
              <w:t>Gabrovo</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2A487DE" w14:textId="77777777" w:rsidR="00455196" w:rsidRPr="002E6A83" w:rsidRDefault="00455196" w:rsidP="00700584">
            <w:pPr>
              <w:jc w:val="right"/>
              <w:rPr>
                <w:color w:val="000000"/>
                <w:sz w:val="20"/>
                <w:szCs w:val="20"/>
              </w:rPr>
            </w:pPr>
            <w:r w:rsidRPr="002E6A83">
              <w:rPr>
                <w:color w:val="000000"/>
                <w:sz w:val="20"/>
                <w:szCs w:val="20"/>
              </w:rPr>
              <w:t>56</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FD02BF"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5F54F3" w14:textId="77777777" w:rsidR="00455196" w:rsidRPr="002E6A83" w:rsidRDefault="00455196" w:rsidP="00700584">
            <w:pPr>
              <w:jc w:val="right"/>
              <w:rPr>
                <w:color w:val="000000"/>
                <w:sz w:val="20"/>
                <w:szCs w:val="20"/>
              </w:rPr>
            </w:pPr>
            <w:r w:rsidRPr="002E6A83">
              <w:rPr>
                <w:color w:val="000000"/>
                <w:sz w:val="20"/>
                <w:szCs w:val="20"/>
              </w:rPr>
              <w:t>54</w:t>
            </w:r>
          </w:p>
        </w:tc>
      </w:tr>
      <w:tr w:rsidR="00455196" w14:paraId="28429496"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7E43281" w14:textId="77777777" w:rsidR="00455196" w:rsidRPr="002E6A83" w:rsidRDefault="00455196" w:rsidP="00700584">
            <w:pPr>
              <w:jc w:val="center"/>
              <w:rPr>
                <w:bCs/>
                <w:color w:val="000000"/>
                <w:sz w:val="20"/>
                <w:szCs w:val="20"/>
              </w:rPr>
            </w:pPr>
            <w:r w:rsidRPr="002E6A83">
              <w:rPr>
                <w:bCs/>
                <w:color w:val="000000"/>
                <w:sz w:val="20"/>
                <w:szCs w:val="20"/>
              </w:rPr>
              <w:t>Haskovo</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72836A" w14:textId="77777777" w:rsidR="00455196" w:rsidRPr="002E6A83" w:rsidRDefault="00455196" w:rsidP="00700584">
            <w:pPr>
              <w:jc w:val="right"/>
              <w:rPr>
                <w:color w:val="000000"/>
                <w:sz w:val="20"/>
                <w:szCs w:val="20"/>
              </w:rPr>
            </w:pPr>
            <w:r w:rsidRPr="002E6A83">
              <w:rPr>
                <w:color w:val="000000"/>
                <w:sz w:val="20"/>
                <w:szCs w:val="20"/>
              </w:rPr>
              <w:t>54</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28396C"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2FBBC1" w14:textId="77777777" w:rsidR="00455196" w:rsidRPr="002E6A83" w:rsidRDefault="00455196" w:rsidP="00700584">
            <w:pPr>
              <w:jc w:val="right"/>
              <w:rPr>
                <w:color w:val="000000"/>
                <w:sz w:val="20"/>
                <w:szCs w:val="20"/>
              </w:rPr>
            </w:pPr>
            <w:r w:rsidRPr="002E6A83">
              <w:rPr>
                <w:color w:val="000000"/>
                <w:sz w:val="20"/>
                <w:szCs w:val="20"/>
              </w:rPr>
              <w:t>44</w:t>
            </w:r>
          </w:p>
        </w:tc>
      </w:tr>
      <w:tr w:rsidR="00455196" w14:paraId="6547C350"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D4AFE2F" w14:textId="77777777" w:rsidR="00455196" w:rsidRPr="002E6A83" w:rsidRDefault="00455196" w:rsidP="00700584">
            <w:pPr>
              <w:jc w:val="center"/>
              <w:rPr>
                <w:bCs/>
                <w:color w:val="000000"/>
                <w:sz w:val="20"/>
                <w:szCs w:val="20"/>
              </w:rPr>
            </w:pPr>
            <w:r w:rsidRPr="002E6A83">
              <w:rPr>
                <w:bCs/>
                <w:color w:val="000000"/>
                <w:sz w:val="20"/>
                <w:szCs w:val="20"/>
              </w:rPr>
              <w:t>Kardzhali</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10613AF" w14:textId="77777777" w:rsidR="00455196" w:rsidRPr="002E6A83" w:rsidRDefault="00455196" w:rsidP="00700584">
            <w:pPr>
              <w:jc w:val="right"/>
              <w:rPr>
                <w:color w:val="000000"/>
                <w:sz w:val="20"/>
                <w:szCs w:val="20"/>
              </w:rPr>
            </w:pPr>
            <w:r w:rsidRPr="002E6A83">
              <w:rPr>
                <w:color w:val="000000"/>
                <w:sz w:val="20"/>
                <w:szCs w:val="20"/>
              </w:rPr>
              <w:t>28</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12E0CC5"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ACC67F" w14:textId="77777777" w:rsidR="00455196" w:rsidRPr="002E6A83" w:rsidRDefault="00455196" w:rsidP="00700584">
            <w:pPr>
              <w:jc w:val="right"/>
              <w:rPr>
                <w:color w:val="000000"/>
                <w:sz w:val="20"/>
                <w:szCs w:val="20"/>
              </w:rPr>
            </w:pPr>
            <w:r w:rsidRPr="002E6A83">
              <w:rPr>
                <w:color w:val="000000"/>
                <w:sz w:val="20"/>
                <w:szCs w:val="20"/>
              </w:rPr>
              <w:t>19</w:t>
            </w:r>
          </w:p>
        </w:tc>
      </w:tr>
      <w:tr w:rsidR="00455196" w14:paraId="67FCEC42"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D1CB15A" w14:textId="77777777" w:rsidR="00455196" w:rsidRPr="002E6A83" w:rsidRDefault="00455196" w:rsidP="00700584">
            <w:pPr>
              <w:jc w:val="center"/>
              <w:rPr>
                <w:bCs/>
                <w:color w:val="000000"/>
                <w:sz w:val="20"/>
                <w:szCs w:val="20"/>
              </w:rPr>
            </w:pPr>
            <w:r w:rsidRPr="002E6A83">
              <w:rPr>
                <w:bCs/>
                <w:color w:val="000000"/>
                <w:sz w:val="20"/>
                <w:szCs w:val="20"/>
              </w:rPr>
              <w:t>Kyustendil</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CC82A5" w14:textId="77777777" w:rsidR="00455196" w:rsidRPr="002E6A83" w:rsidRDefault="00455196" w:rsidP="00700584">
            <w:pPr>
              <w:jc w:val="right"/>
              <w:rPr>
                <w:color w:val="000000"/>
                <w:sz w:val="20"/>
                <w:szCs w:val="20"/>
              </w:rPr>
            </w:pPr>
            <w:r w:rsidRPr="002E6A83">
              <w:rPr>
                <w:color w:val="000000"/>
                <w:sz w:val="20"/>
                <w:szCs w:val="20"/>
              </w:rPr>
              <w:t>25</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0BCA937"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0B48270" w14:textId="77777777" w:rsidR="00455196" w:rsidRPr="002E6A83" w:rsidRDefault="00455196" w:rsidP="00700584">
            <w:pPr>
              <w:jc w:val="right"/>
              <w:rPr>
                <w:color w:val="000000"/>
                <w:sz w:val="20"/>
                <w:szCs w:val="20"/>
              </w:rPr>
            </w:pPr>
            <w:r w:rsidRPr="002E6A83">
              <w:rPr>
                <w:color w:val="000000"/>
                <w:sz w:val="20"/>
                <w:szCs w:val="20"/>
              </w:rPr>
              <w:t>27</w:t>
            </w:r>
          </w:p>
        </w:tc>
      </w:tr>
      <w:tr w:rsidR="00455196" w14:paraId="51528E3A"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D009D8E" w14:textId="77777777" w:rsidR="00455196" w:rsidRPr="002E6A83" w:rsidRDefault="00455196" w:rsidP="00700584">
            <w:pPr>
              <w:jc w:val="center"/>
              <w:rPr>
                <w:bCs/>
                <w:color w:val="000000"/>
                <w:sz w:val="20"/>
                <w:szCs w:val="20"/>
              </w:rPr>
            </w:pPr>
            <w:r w:rsidRPr="002E6A83">
              <w:rPr>
                <w:bCs/>
                <w:color w:val="000000"/>
                <w:sz w:val="20"/>
                <w:szCs w:val="20"/>
              </w:rPr>
              <w:t>Lovech</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BA93AE9" w14:textId="77777777" w:rsidR="00455196" w:rsidRPr="002E6A83" w:rsidRDefault="00455196" w:rsidP="00700584">
            <w:pPr>
              <w:jc w:val="right"/>
              <w:rPr>
                <w:color w:val="000000"/>
                <w:sz w:val="20"/>
                <w:szCs w:val="20"/>
              </w:rPr>
            </w:pPr>
            <w:r w:rsidRPr="002E6A83">
              <w:rPr>
                <w:color w:val="000000"/>
                <w:sz w:val="20"/>
                <w:szCs w:val="20"/>
              </w:rPr>
              <w:t>46</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45CCE5"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D23546" w14:textId="77777777" w:rsidR="00455196" w:rsidRPr="002E6A83" w:rsidRDefault="00455196" w:rsidP="00700584">
            <w:pPr>
              <w:jc w:val="right"/>
              <w:rPr>
                <w:color w:val="000000"/>
                <w:sz w:val="20"/>
                <w:szCs w:val="20"/>
              </w:rPr>
            </w:pPr>
            <w:r w:rsidRPr="002E6A83">
              <w:rPr>
                <w:color w:val="000000"/>
                <w:sz w:val="20"/>
                <w:szCs w:val="20"/>
              </w:rPr>
              <w:t>32</w:t>
            </w:r>
          </w:p>
        </w:tc>
      </w:tr>
      <w:tr w:rsidR="00455196" w14:paraId="6D04937E"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7273211" w14:textId="77777777" w:rsidR="00455196" w:rsidRPr="002E6A83" w:rsidRDefault="00455196" w:rsidP="00700584">
            <w:pPr>
              <w:jc w:val="center"/>
              <w:rPr>
                <w:bCs/>
                <w:color w:val="000000"/>
                <w:sz w:val="20"/>
                <w:szCs w:val="20"/>
              </w:rPr>
            </w:pPr>
            <w:r w:rsidRPr="002E6A83">
              <w:rPr>
                <w:bCs/>
                <w:color w:val="000000"/>
                <w:sz w:val="20"/>
                <w:szCs w:val="20"/>
              </w:rPr>
              <w:t>Montana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5B89EB3" w14:textId="77777777" w:rsidR="00455196" w:rsidRPr="002E6A83" w:rsidRDefault="00455196" w:rsidP="00700584">
            <w:pPr>
              <w:jc w:val="right"/>
              <w:rPr>
                <w:color w:val="000000"/>
                <w:sz w:val="20"/>
                <w:szCs w:val="20"/>
              </w:rPr>
            </w:pPr>
            <w:r w:rsidRPr="002E6A83">
              <w:rPr>
                <w:color w:val="000000"/>
                <w:sz w:val="20"/>
                <w:szCs w:val="20"/>
              </w:rPr>
              <w:t>29</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6AD21C6"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F5A695" w14:textId="77777777" w:rsidR="00455196" w:rsidRPr="002E6A83" w:rsidRDefault="00455196" w:rsidP="00700584">
            <w:pPr>
              <w:jc w:val="right"/>
              <w:rPr>
                <w:color w:val="000000"/>
                <w:sz w:val="20"/>
                <w:szCs w:val="20"/>
              </w:rPr>
            </w:pPr>
            <w:r w:rsidRPr="002E6A83">
              <w:rPr>
                <w:color w:val="000000"/>
                <w:sz w:val="20"/>
                <w:szCs w:val="20"/>
              </w:rPr>
              <w:t>15</w:t>
            </w:r>
          </w:p>
        </w:tc>
      </w:tr>
      <w:tr w:rsidR="00455196" w14:paraId="277811CB"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39B423B" w14:textId="77777777" w:rsidR="00455196" w:rsidRPr="002E6A83" w:rsidRDefault="00455196" w:rsidP="00700584">
            <w:pPr>
              <w:jc w:val="center"/>
              <w:rPr>
                <w:bCs/>
                <w:color w:val="000000"/>
                <w:sz w:val="20"/>
                <w:szCs w:val="20"/>
              </w:rPr>
            </w:pPr>
            <w:r w:rsidRPr="002E6A83">
              <w:rPr>
                <w:bCs/>
                <w:color w:val="000000"/>
                <w:sz w:val="20"/>
                <w:szCs w:val="20"/>
              </w:rPr>
              <w:t>Pazardzhik</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648BC35" w14:textId="77777777" w:rsidR="00455196" w:rsidRPr="002E6A83" w:rsidRDefault="00455196" w:rsidP="00700584">
            <w:pPr>
              <w:jc w:val="right"/>
              <w:rPr>
                <w:color w:val="000000"/>
                <w:sz w:val="20"/>
                <w:szCs w:val="20"/>
              </w:rPr>
            </w:pPr>
            <w:r w:rsidRPr="002E6A83">
              <w:rPr>
                <w:color w:val="000000"/>
                <w:sz w:val="20"/>
                <w:szCs w:val="20"/>
              </w:rPr>
              <w:t>87</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6910E0"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B93020" w14:textId="77777777" w:rsidR="00455196" w:rsidRPr="002E6A83" w:rsidRDefault="00455196" w:rsidP="00700584">
            <w:pPr>
              <w:jc w:val="right"/>
              <w:rPr>
                <w:color w:val="000000"/>
                <w:sz w:val="20"/>
                <w:szCs w:val="20"/>
              </w:rPr>
            </w:pPr>
            <w:r w:rsidRPr="002E6A83">
              <w:rPr>
                <w:color w:val="000000"/>
                <w:sz w:val="20"/>
                <w:szCs w:val="20"/>
              </w:rPr>
              <w:t>80</w:t>
            </w:r>
          </w:p>
        </w:tc>
      </w:tr>
      <w:tr w:rsidR="00455196" w14:paraId="099A69C3"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44F6E3D" w14:textId="77777777" w:rsidR="00455196" w:rsidRPr="002E6A83" w:rsidRDefault="00455196" w:rsidP="00700584">
            <w:pPr>
              <w:jc w:val="center"/>
              <w:rPr>
                <w:bCs/>
                <w:color w:val="000000"/>
                <w:sz w:val="20"/>
                <w:szCs w:val="20"/>
              </w:rPr>
            </w:pPr>
            <w:r w:rsidRPr="002E6A83">
              <w:rPr>
                <w:bCs/>
                <w:color w:val="000000"/>
                <w:sz w:val="20"/>
                <w:szCs w:val="20"/>
              </w:rPr>
              <w:t>Pernik</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44FDAA" w14:textId="77777777" w:rsidR="00455196" w:rsidRPr="002E6A83" w:rsidRDefault="00455196" w:rsidP="00700584">
            <w:pPr>
              <w:jc w:val="right"/>
              <w:rPr>
                <w:color w:val="000000"/>
                <w:sz w:val="20"/>
                <w:szCs w:val="20"/>
              </w:rPr>
            </w:pPr>
            <w:r w:rsidRPr="002E6A83">
              <w:rPr>
                <w:color w:val="000000"/>
                <w:sz w:val="20"/>
                <w:szCs w:val="20"/>
              </w:rPr>
              <w:t>35</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C444FE" w14:textId="77777777" w:rsidR="00455196" w:rsidRPr="002E6A83" w:rsidRDefault="00455196" w:rsidP="00700584">
            <w:pPr>
              <w:jc w:val="right"/>
              <w:rPr>
                <w:color w:val="000000"/>
                <w:sz w:val="20"/>
                <w:szCs w:val="20"/>
              </w:rPr>
            </w:pPr>
            <w:r w:rsidRPr="002E6A83">
              <w:rPr>
                <w:color w:val="000000"/>
                <w:sz w:val="20"/>
                <w:szCs w:val="20"/>
              </w:rPr>
              <w:t>2</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7977CC4" w14:textId="77777777" w:rsidR="00455196" w:rsidRPr="002E6A83" w:rsidRDefault="00455196" w:rsidP="00700584">
            <w:pPr>
              <w:jc w:val="right"/>
              <w:rPr>
                <w:color w:val="000000"/>
                <w:sz w:val="20"/>
                <w:szCs w:val="20"/>
              </w:rPr>
            </w:pPr>
            <w:r w:rsidRPr="002E6A83">
              <w:rPr>
                <w:color w:val="000000"/>
                <w:sz w:val="20"/>
                <w:szCs w:val="20"/>
              </w:rPr>
              <w:t>49</w:t>
            </w:r>
          </w:p>
        </w:tc>
      </w:tr>
      <w:tr w:rsidR="00455196" w14:paraId="5EB8DBB6"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3D80961" w14:textId="77777777" w:rsidR="00455196" w:rsidRPr="002E6A83" w:rsidRDefault="00455196" w:rsidP="00700584">
            <w:pPr>
              <w:jc w:val="center"/>
              <w:rPr>
                <w:bCs/>
                <w:color w:val="000000"/>
                <w:sz w:val="20"/>
                <w:szCs w:val="20"/>
              </w:rPr>
            </w:pPr>
            <w:r w:rsidRPr="002E6A83">
              <w:rPr>
                <w:bCs/>
                <w:color w:val="000000"/>
                <w:sz w:val="20"/>
                <w:szCs w:val="20"/>
              </w:rPr>
              <w:t>Pleven</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EC6FCF" w14:textId="77777777" w:rsidR="00455196" w:rsidRPr="002E6A83" w:rsidRDefault="00455196" w:rsidP="00700584">
            <w:pPr>
              <w:jc w:val="right"/>
              <w:rPr>
                <w:color w:val="000000"/>
                <w:sz w:val="20"/>
                <w:szCs w:val="20"/>
              </w:rPr>
            </w:pPr>
            <w:r w:rsidRPr="002E6A83">
              <w:rPr>
                <w:color w:val="000000"/>
                <w:sz w:val="20"/>
                <w:szCs w:val="20"/>
              </w:rPr>
              <w:t>80</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8A1A10" w14:textId="77777777" w:rsidR="00455196" w:rsidRPr="002E6A83" w:rsidRDefault="00455196" w:rsidP="00700584">
            <w:pPr>
              <w:jc w:val="right"/>
              <w:rPr>
                <w:color w:val="000000"/>
                <w:sz w:val="20"/>
                <w:szCs w:val="20"/>
              </w:rPr>
            </w:pPr>
            <w:r w:rsidRPr="002E6A83">
              <w:rPr>
                <w:color w:val="000000"/>
                <w:sz w:val="20"/>
                <w:szCs w:val="20"/>
              </w:rPr>
              <w:t>2</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16A4B0" w14:textId="77777777" w:rsidR="00455196" w:rsidRPr="002E6A83" w:rsidRDefault="00455196" w:rsidP="00700584">
            <w:pPr>
              <w:jc w:val="right"/>
              <w:rPr>
                <w:color w:val="000000"/>
                <w:sz w:val="20"/>
                <w:szCs w:val="20"/>
              </w:rPr>
            </w:pPr>
            <w:r w:rsidRPr="002E6A83">
              <w:rPr>
                <w:color w:val="000000"/>
                <w:sz w:val="20"/>
                <w:szCs w:val="20"/>
              </w:rPr>
              <w:t>68</w:t>
            </w:r>
          </w:p>
        </w:tc>
      </w:tr>
      <w:tr w:rsidR="00455196" w14:paraId="4AC00E34"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4D1C4FB" w14:textId="77777777" w:rsidR="00455196" w:rsidRPr="002E6A83" w:rsidRDefault="00455196" w:rsidP="00700584">
            <w:pPr>
              <w:jc w:val="center"/>
              <w:rPr>
                <w:bCs/>
                <w:color w:val="000000"/>
                <w:sz w:val="20"/>
                <w:szCs w:val="20"/>
              </w:rPr>
            </w:pPr>
            <w:r w:rsidRPr="002E6A83">
              <w:rPr>
                <w:bCs/>
                <w:color w:val="000000"/>
                <w:sz w:val="20"/>
                <w:szCs w:val="20"/>
              </w:rPr>
              <w:lastRenderedPageBreak/>
              <w:t>Plovdiv</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7ED8A8" w14:textId="77777777" w:rsidR="00455196" w:rsidRPr="002E6A83" w:rsidRDefault="00455196" w:rsidP="00700584">
            <w:pPr>
              <w:jc w:val="right"/>
              <w:rPr>
                <w:color w:val="000000"/>
                <w:sz w:val="20"/>
                <w:szCs w:val="20"/>
              </w:rPr>
            </w:pPr>
            <w:r w:rsidRPr="002E6A83">
              <w:rPr>
                <w:color w:val="000000"/>
                <w:sz w:val="20"/>
                <w:szCs w:val="20"/>
              </w:rPr>
              <w:t>493</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4A6817" w14:textId="77777777" w:rsidR="00455196" w:rsidRPr="002E6A83" w:rsidRDefault="00455196" w:rsidP="00700584">
            <w:pPr>
              <w:jc w:val="right"/>
              <w:rPr>
                <w:color w:val="000000"/>
                <w:sz w:val="20"/>
                <w:szCs w:val="20"/>
              </w:rPr>
            </w:pPr>
            <w:r w:rsidRPr="002E6A83">
              <w:rPr>
                <w:color w:val="000000"/>
                <w:sz w:val="20"/>
                <w:szCs w:val="20"/>
              </w:rPr>
              <w:t>11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8829FF" w14:textId="77777777" w:rsidR="00455196" w:rsidRPr="002E6A83" w:rsidRDefault="00455196" w:rsidP="00700584">
            <w:pPr>
              <w:jc w:val="right"/>
              <w:rPr>
                <w:color w:val="000000"/>
                <w:sz w:val="20"/>
                <w:szCs w:val="20"/>
              </w:rPr>
            </w:pPr>
            <w:r w:rsidRPr="002E6A83">
              <w:rPr>
                <w:color w:val="000000"/>
                <w:sz w:val="20"/>
                <w:szCs w:val="20"/>
              </w:rPr>
              <w:t>453</w:t>
            </w:r>
          </w:p>
        </w:tc>
      </w:tr>
      <w:tr w:rsidR="00455196" w14:paraId="301BCDD1"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4EDB051" w14:textId="77777777" w:rsidR="00455196" w:rsidRPr="002E6A83" w:rsidRDefault="00455196" w:rsidP="00700584">
            <w:pPr>
              <w:jc w:val="center"/>
              <w:rPr>
                <w:bCs/>
                <w:color w:val="000000"/>
                <w:sz w:val="20"/>
                <w:szCs w:val="20"/>
              </w:rPr>
            </w:pPr>
            <w:r w:rsidRPr="002E6A83">
              <w:rPr>
                <w:bCs/>
                <w:color w:val="000000"/>
                <w:sz w:val="20"/>
                <w:szCs w:val="20"/>
              </w:rPr>
              <w:t>Razgrad</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91DB94" w14:textId="77777777" w:rsidR="00455196" w:rsidRPr="002E6A83" w:rsidRDefault="00455196" w:rsidP="00700584">
            <w:pPr>
              <w:jc w:val="right"/>
              <w:rPr>
                <w:color w:val="000000"/>
                <w:sz w:val="20"/>
                <w:szCs w:val="20"/>
              </w:rPr>
            </w:pPr>
            <w:r w:rsidRPr="002E6A83">
              <w:rPr>
                <w:color w:val="000000"/>
                <w:sz w:val="20"/>
                <w:szCs w:val="20"/>
              </w:rPr>
              <w:t>30</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A1B9E6"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656D38" w14:textId="77777777" w:rsidR="00455196" w:rsidRPr="002E6A83" w:rsidRDefault="00455196" w:rsidP="00700584">
            <w:pPr>
              <w:jc w:val="right"/>
              <w:rPr>
                <w:color w:val="000000"/>
                <w:sz w:val="20"/>
                <w:szCs w:val="20"/>
              </w:rPr>
            </w:pPr>
            <w:r w:rsidRPr="002E6A83">
              <w:rPr>
                <w:color w:val="000000"/>
                <w:sz w:val="20"/>
                <w:szCs w:val="20"/>
              </w:rPr>
              <w:t>21</w:t>
            </w:r>
          </w:p>
        </w:tc>
      </w:tr>
      <w:tr w:rsidR="00455196" w14:paraId="302C045D"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5B3A7EA" w14:textId="77777777" w:rsidR="00455196" w:rsidRPr="002E6A83" w:rsidRDefault="00455196" w:rsidP="00700584">
            <w:pPr>
              <w:jc w:val="center"/>
              <w:rPr>
                <w:bCs/>
                <w:color w:val="000000"/>
                <w:sz w:val="20"/>
                <w:szCs w:val="20"/>
              </w:rPr>
            </w:pPr>
            <w:r w:rsidRPr="002E6A83">
              <w:rPr>
                <w:bCs/>
                <w:color w:val="000000"/>
                <w:sz w:val="20"/>
                <w:szCs w:val="20"/>
              </w:rPr>
              <w:t>Ruse</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3D7F71" w14:textId="77777777" w:rsidR="00455196" w:rsidRPr="002E6A83" w:rsidRDefault="00455196" w:rsidP="00700584">
            <w:pPr>
              <w:jc w:val="right"/>
              <w:rPr>
                <w:color w:val="000000"/>
                <w:sz w:val="20"/>
                <w:szCs w:val="20"/>
              </w:rPr>
            </w:pPr>
            <w:r w:rsidRPr="002E6A83">
              <w:rPr>
                <w:color w:val="000000"/>
                <w:sz w:val="20"/>
                <w:szCs w:val="20"/>
              </w:rPr>
              <w:t>144</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A4EFE2B" w14:textId="77777777" w:rsidR="00455196" w:rsidRPr="002E6A83" w:rsidRDefault="00455196" w:rsidP="00700584">
            <w:pPr>
              <w:jc w:val="right"/>
              <w:rPr>
                <w:color w:val="000000"/>
                <w:sz w:val="20"/>
                <w:szCs w:val="20"/>
              </w:rPr>
            </w:pPr>
            <w:r w:rsidRPr="002E6A83">
              <w:rPr>
                <w:color w:val="000000"/>
                <w:sz w:val="20"/>
                <w:szCs w:val="20"/>
              </w:rPr>
              <w:t>2</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379BBF2" w14:textId="77777777" w:rsidR="00455196" w:rsidRPr="002E6A83" w:rsidRDefault="00455196" w:rsidP="00700584">
            <w:pPr>
              <w:jc w:val="right"/>
              <w:rPr>
                <w:color w:val="000000"/>
                <w:sz w:val="20"/>
                <w:szCs w:val="20"/>
              </w:rPr>
            </w:pPr>
            <w:r w:rsidRPr="002E6A83">
              <w:rPr>
                <w:color w:val="000000"/>
                <w:sz w:val="20"/>
                <w:szCs w:val="20"/>
              </w:rPr>
              <w:t>116</w:t>
            </w:r>
          </w:p>
        </w:tc>
      </w:tr>
      <w:tr w:rsidR="00455196" w14:paraId="4EF23A29"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23B02846" w14:textId="77777777" w:rsidR="00455196" w:rsidRPr="002E6A83" w:rsidRDefault="00455196" w:rsidP="00700584">
            <w:pPr>
              <w:jc w:val="center"/>
              <w:rPr>
                <w:bCs/>
                <w:color w:val="000000"/>
                <w:sz w:val="20"/>
                <w:szCs w:val="20"/>
              </w:rPr>
            </w:pPr>
            <w:r w:rsidRPr="002E6A83">
              <w:rPr>
                <w:bCs/>
                <w:color w:val="000000"/>
                <w:sz w:val="20"/>
                <w:szCs w:val="20"/>
              </w:rPr>
              <w:t>Shumen</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805B9A8" w14:textId="77777777" w:rsidR="00455196" w:rsidRPr="002E6A83" w:rsidRDefault="00455196" w:rsidP="00700584">
            <w:pPr>
              <w:jc w:val="right"/>
              <w:rPr>
                <w:color w:val="000000"/>
                <w:sz w:val="20"/>
                <w:szCs w:val="20"/>
              </w:rPr>
            </w:pPr>
            <w:r w:rsidRPr="002E6A83">
              <w:rPr>
                <w:color w:val="000000"/>
                <w:sz w:val="20"/>
                <w:szCs w:val="20"/>
              </w:rPr>
              <w:t>84</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EB02CA9"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AE25F0" w14:textId="77777777" w:rsidR="00455196" w:rsidRPr="002E6A83" w:rsidRDefault="00455196" w:rsidP="00700584">
            <w:pPr>
              <w:jc w:val="right"/>
              <w:rPr>
                <w:color w:val="000000"/>
                <w:sz w:val="20"/>
                <w:szCs w:val="20"/>
              </w:rPr>
            </w:pPr>
            <w:r w:rsidRPr="002E6A83">
              <w:rPr>
                <w:color w:val="000000"/>
                <w:sz w:val="20"/>
                <w:szCs w:val="20"/>
              </w:rPr>
              <w:t>59</w:t>
            </w:r>
          </w:p>
        </w:tc>
      </w:tr>
      <w:tr w:rsidR="00455196" w14:paraId="51F0C84F"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DAE05CB" w14:textId="77777777" w:rsidR="00455196" w:rsidRPr="002E6A83" w:rsidRDefault="00455196" w:rsidP="00700584">
            <w:pPr>
              <w:jc w:val="center"/>
              <w:rPr>
                <w:bCs/>
                <w:color w:val="000000"/>
                <w:sz w:val="20"/>
                <w:szCs w:val="20"/>
              </w:rPr>
            </w:pPr>
            <w:r w:rsidRPr="002E6A83">
              <w:rPr>
                <w:bCs/>
                <w:color w:val="000000"/>
                <w:sz w:val="20"/>
                <w:szCs w:val="20"/>
              </w:rPr>
              <w:t>Silistra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82120D9" w14:textId="77777777" w:rsidR="00455196" w:rsidRPr="002E6A83" w:rsidRDefault="00455196" w:rsidP="00700584">
            <w:pPr>
              <w:jc w:val="right"/>
              <w:rPr>
                <w:color w:val="000000"/>
                <w:sz w:val="20"/>
                <w:szCs w:val="20"/>
              </w:rPr>
            </w:pPr>
            <w:r w:rsidRPr="002E6A83">
              <w:rPr>
                <w:color w:val="000000"/>
                <w:sz w:val="20"/>
                <w:szCs w:val="20"/>
              </w:rPr>
              <w:t>19</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9F61873"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114B1AB" w14:textId="77777777" w:rsidR="00455196" w:rsidRPr="002E6A83" w:rsidRDefault="00455196" w:rsidP="00700584">
            <w:pPr>
              <w:jc w:val="right"/>
              <w:rPr>
                <w:color w:val="000000"/>
                <w:sz w:val="20"/>
                <w:szCs w:val="20"/>
              </w:rPr>
            </w:pPr>
            <w:r w:rsidRPr="002E6A83">
              <w:rPr>
                <w:color w:val="000000"/>
                <w:sz w:val="20"/>
                <w:szCs w:val="20"/>
              </w:rPr>
              <w:t>18</w:t>
            </w:r>
          </w:p>
        </w:tc>
      </w:tr>
      <w:tr w:rsidR="00455196" w14:paraId="53CB42CE"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D415AB7" w14:textId="77777777" w:rsidR="00455196" w:rsidRPr="002E6A83" w:rsidRDefault="00455196" w:rsidP="00700584">
            <w:pPr>
              <w:jc w:val="center"/>
              <w:rPr>
                <w:bCs/>
                <w:color w:val="000000"/>
                <w:sz w:val="20"/>
                <w:szCs w:val="20"/>
              </w:rPr>
            </w:pPr>
            <w:r w:rsidRPr="002E6A83">
              <w:rPr>
                <w:bCs/>
                <w:color w:val="000000"/>
                <w:sz w:val="20"/>
                <w:szCs w:val="20"/>
              </w:rPr>
              <w:t>Sliven</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F41D40D" w14:textId="77777777" w:rsidR="00455196" w:rsidRPr="002E6A83" w:rsidRDefault="00455196" w:rsidP="00700584">
            <w:pPr>
              <w:jc w:val="right"/>
              <w:rPr>
                <w:color w:val="000000"/>
                <w:sz w:val="20"/>
                <w:szCs w:val="20"/>
              </w:rPr>
            </w:pPr>
            <w:r w:rsidRPr="002E6A83">
              <w:rPr>
                <w:color w:val="000000"/>
                <w:sz w:val="20"/>
                <w:szCs w:val="20"/>
              </w:rPr>
              <w:t>43</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B70F20E"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02DC53" w14:textId="77777777" w:rsidR="00455196" w:rsidRPr="002E6A83" w:rsidRDefault="00455196" w:rsidP="00700584">
            <w:pPr>
              <w:jc w:val="right"/>
              <w:rPr>
                <w:color w:val="000000"/>
                <w:sz w:val="20"/>
                <w:szCs w:val="20"/>
              </w:rPr>
            </w:pPr>
            <w:r w:rsidRPr="002E6A83">
              <w:rPr>
                <w:color w:val="000000"/>
                <w:sz w:val="20"/>
                <w:szCs w:val="20"/>
              </w:rPr>
              <w:t>29</w:t>
            </w:r>
          </w:p>
        </w:tc>
      </w:tr>
      <w:tr w:rsidR="00455196" w14:paraId="39162A28"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7CEACD5" w14:textId="77777777" w:rsidR="00455196" w:rsidRPr="002E6A83" w:rsidRDefault="00455196" w:rsidP="00700584">
            <w:pPr>
              <w:jc w:val="center"/>
              <w:rPr>
                <w:bCs/>
                <w:color w:val="000000"/>
                <w:sz w:val="20"/>
                <w:szCs w:val="20"/>
              </w:rPr>
            </w:pPr>
            <w:r w:rsidRPr="002E6A83">
              <w:rPr>
                <w:bCs/>
                <w:color w:val="000000"/>
                <w:sz w:val="20"/>
                <w:szCs w:val="20"/>
              </w:rPr>
              <w:t>Smolyan</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C9329C" w14:textId="77777777" w:rsidR="00455196" w:rsidRPr="002E6A83" w:rsidRDefault="00455196" w:rsidP="00700584">
            <w:pPr>
              <w:jc w:val="right"/>
              <w:rPr>
                <w:color w:val="000000"/>
                <w:sz w:val="20"/>
                <w:szCs w:val="20"/>
              </w:rPr>
            </w:pPr>
            <w:r w:rsidRPr="002E6A83">
              <w:rPr>
                <w:color w:val="000000"/>
                <w:sz w:val="20"/>
                <w:szCs w:val="20"/>
              </w:rPr>
              <w:t>15</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A74C3C"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24712A" w14:textId="77777777" w:rsidR="00455196" w:rsidRPr="002E6A83" w:rsidRDefault="00455196" w:rsidP="00700584">
            <w:pPr>
              <w:jc w:val="right"/>
              <w:rPr>
                <w:color w:val="000000"/>
                <w:sz w:val="20"/>
                <w:szCs w:val="20"/>
              </w:rPr>
            </w:pPr>
            <w:r w:rsidRPr="002E6A83">
              <w:rPr>
                <w:color w:val="000000"/>
                <w:sz w:val="20"/>
                <w:szCs w:val="20"/>
              </w:rPr>
              <w:t>11</w:t>
            </w:r>
          </w:p>
        </w:tc>
      </w:tr>
      <w:tr w:rsidR="00455196" w14:paraId="6F58FE10"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225C0877" w14:textId="77777777" w:rsidR="00455196" w:rsidRPr="002E6A83" w:rsidRDefault="00455196" w:rsidP="00700584">
            <w:pPr>
              <w:jc w:val="center"/>
              <w:rPr>
                <w:bCs/>
                <w:color w:val="000000"/>
                <w:sz w:val="20"/>
                <w:szCs w:val="20"/>
              </w:rPr>
            </w:pPr>
            <w:r w:rsidRPr="002E6A83">
              <w:rPr>
                <w:bCs/>
                <w:color w:val="000000"/>
                <w:sz w:val="20"/>
                <w:szCs w:val="20"/>
              </w:rPr>
              <w:t>Sofia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BD7F18" w14:textId="77777777" w:rsidR="00455196" w:rsidRPr="002E6A83" w:rsidRDefault="00455196" w:rsidP="00700584">
            <w:pPr>
              <w:jc w:val="right"/>
              <w:rPr>
                <w:color w:val="000000"/>
                <w:sz w:val="20"/>
                <w:szCs w:val="20"/>
              </w:rPr>
            </w:pPr>
            <w:r w:rsidRPr="002E6A83">
              <w:rPr>
                <w:color w:val="000000"/>
                <w:sz w:val="20"/>
                <w:szCs w:val="20"/>
              </w:rPr>
              <w:t>63</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3C18898"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A216FF" w14:textId="77777777" w:rsidR="00455196" w:rsidRPr="002E6A83" w:rsidRDefault="00455196" w:rsidP="00700584">
            <w:pPr>
              <w:jc w:val="right"/>
              <w:rPr>
                <w:color w:val="000000"/>
                <w:sz w:val="20"/>
                <w:szCs w:val="20"/>
              </w:rPr>
            </w:pPr>
            <w:r w:rsidRPr="002E6A83">
              <w:rPr>
                <w:color w:val="000000"/>
                <w:sz w:val="20"/>
                <w:szCs w:val="20"/>
              </w:rPr>
              <w:t>94</w:t>
            </w:r>
          </w:p>
        </w:tc>
      </w:tr>
      <w:tr w:rsidR="00455196" w14:paraId="3E2D07A5"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417AC51" w14:textId="77777777" w:rsidR="00455196" w:rsidRPr="002E6A83" w:rsidRDefault="00455196" w:rsidP="00700584">
            <w:pPr>
              <w:jc w:val="center"/>
              <w:rPr>
                <w:bCs/>
                <w:color w:val="000000"/>
                <w:sz w:val="20"/>
                <w:szCs w:val="20"/>
              </w:rPr>
            </w:pPr>
            <w:r w:rsidRPr="002E6A83">
              <w:rPr>
                <w:bCs/>
                <w:color w:val="000000"/>
                <w:sz w:val="20"/>
                <w:szCs w:val="20"/>
              </w:rPr>
              <w:t>Sofia (stolitsa)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B3A66AE" w14:textId="77777777" w:rsidR="00455196" w:rsidRPr="002E6A83" w:rsidRDefault="00455196" w:rsidP="00700584">
            <w:pPr>
              <w:jc w:val="right"/>
              <w:rPr>
                <w:color w:val="000000"/>
                <w:sz w:val="20"/>
                <w:szCs w:val="20"/>
              </w:rPr>
            </w:pPr>
            <w:r w:rsidRPr="002E6A83">
              <w:rPr>
                <w:color w:val="000000"/>
                <w:sz w:val="20"/>
                <w:szCs w:val="20"/>
              </w:rPr>
              <w:t>2259</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821772" w14:textId="77777777" w:rsidR="00455196" w:rsidRPr="002E6A83" w:rsidRDefault="00455196" w:rsidP="00700584">
            <w:pPr>
              <w:jc w:val="right"/>
              <w:rPr>
                <w:color w:val="000000"/>
                <w:sz w:val="20"/>
                <w:szCs w:val="20"/>
              </w:rPr>
            </w:pPr>
            <w:r w:rsidRPr="002E6A83">
              <w:rPr>
                <w:color w:val="000000"/>
                <w:sz w:val="20"/>
                <w:szCs w:val="20"/>
              </w:rPr>
              <w:t>87</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CA6262" w14:textId="77777777" w:rsidR="00455196" w:rsidRPr="002E6A83" w:rsidRDefault="00455196" w:rsidP="00700584">
            <w:pPr>
              <w:jc w:val="right"/>
              <w:rPr>
                <w:color w:val="000000"/>
                <w:sz w:val="20"/>
                <w:szCs w:val="20"/>
              </w:rPr>
            </w:pPr>
            <w:r w:rsidRPr="002E6A83">
              <w:rPr>
                <w:color w:val="000000"/>
                <w:sz w:val="20"/>
                <w:szCs w:val="20"/>
              </w:rPr>
              <w:t>1662</w:t>
            </w:r>
          </w:p>
        </w:tc>
      </w:tr>
      <w:tr w:rsidR="00455196" w14:paraId="6EC7CA53"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08B07B3" w14:textId="77777777" w:rsidR="00455196" w:rsidRPr="002E6A83" w:rsidRDefault="00455196" w:rsidP="00700584">
            <w:pPr>
              <w:jc w:val="center"/>
              <w:rPr>
                <w:bCs/>
                <w:color w:val="000000"/>
                <w:sz w:val="20"/>
                <w:szCs w:val="20"/>
              </w:rPr>
            </w:pPr>
            <w:r w:rsidRPr="002E6A83">
              <w:rPr>
                <w:bCs/>
                <w:color w:val="000000"/>
                <w:sz w:val="20"/>
                <w:szCs w:val="20"/>
              </w:rPr>
              <w:t>Stara Zagora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0B35829" w14:textId="77777777" w:rsidR="00455196" w:rsidRPr="002E6A83" w:rsidRDefault="00455196" w:rsidP="00700584">
            <w:pPr>
              <w:jc w:val="right"/>
              <w:rPr>
                <w:color w:val="000000"/>
                <w:sz w:val="20"/>
                <w:szCs w:val="20"/>
              </w:rPr>
            </w:pPr>
            <w:r w:rsidRPr="002E6A83">
              <w:rPr>
                <w:color w:val="000000"/>
                <w:sz w:val="20"/>
                <w:szCs w:val="20"/>
              </w:rPr>
              <w:t>133</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49F996" w14:textId="77777777" w:rsidR="00455196" w:rsidRPr="002E6A83" w:rsidRDefault="00455196" w:rsidP="00700584">
            <w:pPr>
              <w:jc w:val="right"/>
              <w:rPr>
                <w:color w:val="000000"/>
                <w:sz w:val="20"/>
                <w:szCs w:val="20"/>
              </w:rPr>
            </w:pPr>
            <w:r w:rsidRPr="002E6A83">
              <w:rPr>
                <w:color w:val="000000"/>
                <w:sz w:val="20"/>
                <w:szCs w:val="20"/>
              </w:rPr>
              <w:t>2</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FF8970E" w14:textId="77777777" w:rsidR="00455196" w:rsidRPr="002E6A83" w:rsidRDefault="00455196" w:rsidP="00700584">
            <w:pPr>
              <w:jc w:val="right"/>
              <w:rPr>
                <w:color w:val="000000"/>
                <w:sz w:val="20"/>
                <w:szCs w:val="20"/>
              </w:rPr>
            </w:pPr>
            <w:r w:rsidRPr="002E6A83">
              <w:rPr>
                <w:color w:val="000000"/>
                <w:sz w:val="20"/>
                <w:szCs w:val="20"/>
              </w:rPr>
              <w:t>99</w:t>
            </w:r>
          </w:p>
        </w:tc>
      </w:tr>
      <w:tr w:rsidR="00455196" w14:paraId="40CC6665"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1A9D4FB" w14:textId="77777777" w:rsidR="00455196" w:rsidRPr="002E6A83" w:rsidRDefault="00455196" w:rsidP="00700584">
            <w:pPr>
              <w:jc w:val="center"/>
              <w:rPr>
                <w:bCs/>
                <w:color w:val="000000"/>
                <w:sz w:val="20"/>
                <w:szCs w:val="20"/>
              </w:rPr>
            </w:pPr>
            <w:r w:rsidRPr="002E6A83">
              <w:rPr>
                <w:bCs/>
                <w:color w:val="000000"/>
                <w:sz w:val="20"/>
                <w:szCs w:val="20"/>
              </w:rPr>
              <w:t>Targovishte</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5C5A5A" w14:textId="77777777" w:rsidR="00455196" w:rsidRPr="002E6A83" w:rsidRDefault="00455196" w:rsidP="00700584">
            <w:pPr>
              <w:jc w:val="right"/>
              <w:rPr>
                <w:color w:val="000000"/>
                <w:sz w:val="20"/>
                <w:szCs w:val="20"/>
              </w:rPr>
            </w:pPr>
            <w:r w:rsidRPr="002E6A83">
              <w:rPr>
                <w:color w:val="000000"/>
                <w:sz w:val="20"/>
                <w:szCs w:val="20"/>
              </w:rPr>
              <w:t>31</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1031F3D"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FD245CB" w14:textId="77777777" w:rsidR="00455196" w:rsidRPr="002E6A83" w:rsidRDefault="00455196" w:rsidP="00700584">
            <w:pPr>
              <w:jc w:val="right"/>
              <w:rPr>
                <w:color w:val="000000"/>
                <w:sz w:val="20"/>
                <w:szCs w:val="20"/>
              </w:rPr>
            </w:pPr>
            <w:r w:rsidRPr="002E6A83">
              <w:rPr>
                <w:color w:val="000000"/>
                <w:sz w:val="20"/>
                <w:szCs w:val="20"/>
              </w:rPr>
              <w:t>18</w:t>
            </w:r>
          </w:p>
        </w:tc>
      </w:tr>
      <w:tr w:rsidR="00455196" w14:paraId="702CCD85"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C810F06" w14:textId="77777777" w:rsidR="00455196" w:rsidRPr="002E6A83" w:rsidRDefault="00455196" w:rsidP="00700584">
            <w:pPr>
              <w:jc w:val="center"/>
              <w:rPr>
                <w:bCs/>
                <w:color w:val="000000"/>
                <w:sz w:val="20"/>
                <w:szCs w:val="20"/>
              </w:rPr>
            </w:pPr>
            <w:r w:rsidRPr="002E6A83">
              <w:rPr>
                <w:bCs/>
                <w:color w:val="000000"/>
                <w:sz w:val="20"/>
                <w:szCs w:val="20"/>
              </w:rPr>
              <w:t>Varna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E2A4D51" w14:textId="77777777" w:rsidR="00455196" w:rsidRPr="002E6A83" w:rsidRDefault="00455196" w:rsidP="00700584">
            <w:pPr>
              <w:jc w:val="right"/>
              <w:rPr>
                <w:color w:val="000000"/>
                <w:sz w:val="20"/>
                <w:szCs w:val="20"/>
              </w:rPr>
            </w:pPr>
            <w:r w:rsidRPr="002E6A83">
              <w:rPr>
                <w:color w:val="000000"/>
                <w:sz w:val="20"/>
                <w:szCs w:val="20"/>
              </w:rPr>
              <w:t>458</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7E50B3F" w14:textId="77777777" w:rsidR="00455196" w:rsidRPr="002E6A83" w:rsidRDefault="00455196" w:rsidP="00700584">
            <w:pPr>
              <w:jc w:val="right"/>
              <w:rPr>
                <w:color w:val="000000"/>
                <w:sz w:val="20"/>
                <w:szCs w:val="20"/>
              </w:rPr>
            </w:pPr>
            <w:r w:rsidRPr="002E6A83">
              <w:rPr>
                <w:color w:val="000000"/>
                <w:sz w:val="20"/>
                <w:szCs w:val="20"/>
              </w:rPr>
              <w:t>6</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ED3C3D" w14:textId="77777777" w:rsidR="00455196" w:rsidRPr="002E6A83" w:rsidRDefault="00455196" w:rsidP="00700584">
            <w:pPr>
              <w:jc w:val="right"/>
              <w:rPr>
                <w:color w:val="000000"/>
                <w:sz w:val="20"/>
                <w:szCs w:val="20"/>
              </w:rPr>
            </w:pPr>
            <w:r w:rsidRPr="002E6A83">
              <w:rPr>
                <w:color w:val="000000"/>
                <w:sz w:val="20"/>
                <w:szCs w:val="20"/>
              </w:rPr>
              <w:t>368</w:t>
            </w:r>
          </w:p>
        </w:tc>
      </w:tr>
      <w:tr w:rsidR="00455196" w14:paraId="38B2E7FB"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1D54D99" w14:textId="77777777" w:rsidR="00455196" w:rsidRPr="002E6A83" w:rsidRDefault="00455196" w:rsidP="00700584">
            <w:pPr>
              <w:jc w:val="center"/>
              <w:rPr>
                <w:bCs/>
                <w:color w:val="000000"/>
                <w:sz w:val="20"/>
                <w:szCs w:val="20"/>
              </w:rPr>
            </w:pPr>
            <w:r w:rsidRPr="002E6A83">
              <w:rPr>
                <w:bCs/>
                <w:color w:val="000000"/>
                <w:sz w:val="20"/>
                <w:szCs w:val="20"/>
              </w:rPr>
              <w:t>Veliko Tarnovo</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F0E97CF" w14:textId="77777777" w:rsidR="00455196" w:rsidRPr="002E6A83" w:rsidRDefault="00455196" w:rsidP="00700584">
            <w:pPr>
              <w:jc w:val="right"/>
              <w:rPr>
                <w:color w:val="000000"/>
                <w:sz w:val="20"/>
                <w:szCs w:val="20"/>
              </w:rPr>
            </w:pPr>
            <w:r w:rsidRPr="002E6A83">
              <w:rPr>
                <w:color w:val="000000"/>
                <w:sz w:val="20"/>
                <w:szCs w:val="20"/>
              </w:rPr>
              <w:t>121</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DE2C701" w14:textId="77777777" w:rsidR="00455196" w:rsidRPr="002E6A83" w:rsidRDefault="00455196" w:rsidP="00700584">
            <w:pPr>
              <w:jc w:val="right"/>
              <w:rPr>
                <w:color w:val="000000"/>
                <w:sz w:val="20"/>
                <w:szCs w:val="20"/>
              </w:rPr>
            </w:pPr>
            <w:r w:rsidRPr="002E6A83">
              <w:rPr>
                <w:color w:val="000000"/>
                <w:sz w:val="20"/>
                <w:szCs w:val="20"/>
              </w:rPr>
              <w:t>1</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FF94403" w14:textId="77777777" w:rsidR="00455196" w:rsidRPr="002E6A83" w:rsidRDefault="00455196" w:rsidP="00700584">
            <w:pPr>
              <w:jc w:val="right"/>
              <w:rPr>
                <w:color w:val="000000"/>
                <w:sz w:val="20"/>
                <w:szCs w:val="20"/>
              </w:rPr>
            </w:pPr>
            <w:r w:rsidRPr="002E6A83">
              <w:rPr>
                <w:color w:val="000000"/>
                <w:sz w:val="20"/>
                <w:szCs w:val="20"/>
              </w:rPr>
              <w:t>115</w:t>
            </w:r>
          </w:p>
        </w:tc>
      </w:tr>
      <w:tr w:rsidR="00455196" w14:paraId="328191A6"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27A4733" w14:textId="77777777" w:rsidR="00455196" w:rsidRPr="002E6A83" w:rsidRDefault="00455196" w:rsidP="00700584">
            <w:pPr>
              <w:jc w:val="center"/>
              <w:rPr>
                <w:bCs/>
                <w:color w:val="000000"/>
                <w:sz w:val="20"/>
                <w:szCs w:val="20"/>
              </w:rPr>
            </w:pPr>
            <w:r w:rsidRPr="002E6A83">
              <w:rPr>
                <w:bCs/>
                <w:color w:val="000000"/>
                <w:sz w:val="20"/>
                <w:szCs w:val="20"/>
              </w:rPr>
              <w:t>Vidin</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0A4026" w14:textId="77777777" w:rsidR="00455196" w:rsidRPr="002E6A83" w:rsidRDefault="00455196" w:rsidP="00700584">
            <w:pPr>
              <w:jc w:val="right"/>
              <w:rPr>
                <w:color w:val="000000"/>
                <w:sz w:val="20"/>
                <w:szCs w:val="20"/>
              </w:rPr>
            </w:pPr>
            <w:r w:rsidRPr="002E6A83">
              <w:rPr>
                <w:color w:val="000000"/>
                <w:sz w:val="20"/>
                <w:szCs w:val="20"/>
              </w:rPr>
              <w:t>13</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C4BDCBA"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5FAD21" w14:textId="77777777" w:rsidR="00455196" w:rsidRPr="002E6A83" w:rsidRDefault="00455196" w:rsidP="00700584">
            <w:pPr>
              <w:jc w:val="right"/>
              <w:rPr>
                <w:color w:val="000000"/>
                <w:sz w:val="20"/>
                <w:szCs w:val="20"/>
              </w:rPr>
            </w:pPr>
            <w:r w:rsidRPr="002E6A83">
              <w:rPr>
                <w:color w:val="000000"/>
                <w:sz w:val="20"/>
                <w:szCs w:val="20"/>
              </w:rPr>
              <w:t>9</w:t>
            </w:r>
          </w:p>
        </w:tc>
      </w:tr>
      <w:tr w:rsidR="00455196" w14:paraId="4A425539"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2FBD4BCC" w14:textId="77777777" w:rsidR="00455196" w:rsidRPr="002E6A83" w:rsidRDefault="00455196" w:rsidP="00700584">
            <w:pPr>
              <w:jc w:val="center"/>
              <w:rPr>
                <w:bCs/>
                <w:color w:val="000000"/>
                <w:sz w:val="20"/>
                <w:szCs w:val="20"/>
              </w:rPr>
            </w:pPr>
            <w:r w:rsidRPr="002E6A83">
              <w:rPr>
                <w:bCs/>
                <w:color w:val="000000"/>
                <w:sz w:val="20"/>
                <w:szCs w:val="20"/>
              </w:rPr>
              <w:t>Vratsa</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C119752" w14:textId="77777777" w:rsidR="00455196" w:rsidRPr="002E6A83" w:rsidRDefault="00455196" w:rsidP="00700584">
            <w:pPr>
              <w:jc w:val="right"/>
              <w:rPr>
                <w:color w:val="000000"/>
                <w:sz w:val="20"/>
                <w:szCs w:val="20"/>
              </w:rPr>
            </w:pPr>
            <w:r w:rsidRPr="002E6A83">
              <w:rPr>
                <w:color w:val="000000"/>
                <w:sz w:val="20"/>
                <w:szCs w:val="20"/>
              </w:rPr>
              <w:t>32</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E6DFD6"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925CD50" w14:textId="77777777" w:rsidR="00455196" w:rsidRPr="002E6A83" w:rsidRDefault="00455196" w:rsidP="00700584">
            <w:pPr>
              <w:jc w:val="right"/>
              <w:rPr>
                <w:color w:val="000000"/>
                <w:sz w:val="20"/>
                <w:szCs w:val="20"/>
              </w:rPr>
            </w:pPr>
            <w:r w:rsidRPr="002E6A83">
              <w:rPr>
                <w:color w:val="000000"/>
                <w:sz w:val="20"/>
                <w:szCs w:val="20"/>
              </w:rPr>
              <w:t>24</w:t>
            </w:r>
          </w:p>
        </w:tc>
      </w:tr>
      <w:tr w:rsidR="00455196" w14:paraId="59CC2037" w14:textId="77777777" w:rsidTr="00455196">
        <w:trPr>
          <w:trHeight w:val="300"/>
          <w:jc w:val="center"/>
        </w:trPr>
        <w:tc>
          <w:tcPr>
            <w:tcW w:w="2500"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DCC3968" w14:textId="77777777" w:rsidR="00455196" w:rsidRPr="002E6A83" w:rsidRDefault="00455196" w:rsidP="00700584">
            <w:pPr>
              <w:jc w:val="center"/>
              <w:rPr>
                <w:bCs/>
                <w:color w:val="000000"/>
                <w:sz w:val="20"/>
                <w:szCs w:val="20"/>
              </w:rPr>
            </w:pPr>
            <w:r w:rsidRPr="002E6A83">
              <w:rPr>
                <w:bCs/>
                <w:color w:val="000000"/>
                <w:sz w:val="20"/>
                <w:szCs w:val="20"/>
              </w:rPr>
              <w:t>Yambol</w:t>
            </w:r>
          </w:p>
        </w:tc>
        <w:tc>
          <w:tcPr>
            <w:tcW w:w="96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EC3327B" w14:textId="77777777" w:rsidR="00455196" w:rsidRPr="002E6A83" w:rsidRDefault="00455196" w:rsidP="00700584">
            <w:pPr>
              <w:jc w:val="right"/>
              <w:rPr>
                <w:color w:val="000000"/>
                <w:sz w:val="20"/>
                <w:szCs w:val="20"/>
              </w:rPr>
            </w:pPr>
            <w:r w:rsidRPr="002E6A83">
              <w:rPr>
                <w:color w:val="000000"/>
                <w:sz w:val="20"/>
                <w:szCs w:val="20"/>
              </w:rPr>
              <w:t>37</w:t>
            </w:r>
          </w:p>
        </w:tc>
        <w:tc>
          <w:tcPr>
            <w:tcW w:w="100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1748182" w14:textId="77777777" w:rsidR="00455196" w:rsidRPr="002E6A83" w:rsidRDefault="00455196" w:rsidP="00700584">
            <w:pPr>
              <w:jc w:val="right"/>
              <w:rPr>
                <w:color w:val="000000"/>
                <w:sz w:val="20"/>
                <w:szCs w:val="20"/>
              </w:rPr>
            </w:pPr>
            <w:r w:rsidRPr="002E6A83">
              <w:rPr>
                <w:color w:val="000000"/>
                <w:sz w:val="20"/>
                <w:szCs w:val="20"/>
              </w:rPr>
              <w:t>0</w:t>
            </w:r>
          </w:p>
        </w:tc>
        <w:tc>
          <w:tcPr>
            <w:tcW w:w="122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D99367C" w14:textId="77777777" w:rsidR="00455196" w:rsidRPr="002E6A83" w:rsidRDefault="00455196" w:rsidP="00700584">
            <w:pPr>
              <w:jc w:val="right"/>
              <w:rPr>
                <w:color w:val="000000"/>
                <w:sz w:val="20"/>
                <w:szCs w:val="20"/>
              </w:rPr>
            </w:pPr>
            <w:r w:rsidRPr="002E6A83">
              <w:rPr>
                <w:color w:val="000000"/>
                <w:sz w:val="20"/>
                <w:szCs w:val="20"/>
              </w:rPr>
              <w:t>34</w:t>
            </w:r>
          </w:p>
        </w:tc>
      </w:tr>
    </w:tbl>
    <w:p w14:paraId="3FAD6A05" w14:textId="77777777" w:rsidR="00455196" w:rsidRDefault="00455196" w:rsidP="00DC32CE">
      <w:pPr>
        <w:spacing w:after="160" w:line="259" w:lineRule="auto"/>
        <w:jc w:val="both"/>
        <w:rPr>
          <w:lang w:val="en-GB"/>
        </w:rPr>
      </w:pPr>
    </w:p>
    <w:p w14:paraId="48C2E281" w14:textId="54A0D796" w:rsidR="00D66727" w:rsidRPr="00D66727" w:rsidRDefault="00D66727" w:rsidP="00D66727">
      <w:pPr>
        <w:pStyle w:val="Beskrivning"/>
      </w:pPr>
      <w:bookmarkStart w:id="676" w:name="_Ref51243220"/>
      <w:bookmarkStart w:id="677" w:name="_Toc51312482"/>
      <w:r>
        <w:t xml:space="preserve">Table </w:t>
      </w:r>
      <w:r w:rsidR="00B10991">
        <w:fldChar w:fldCharType="begin"/>
      </w:r>
      <w:r w:rsidR="00B10991">
        <w:instrText xml:space="preserve"> SEQ Table \* ARABIC </w:instrText>
      </w:r>
      <w:r w:rsidR="00B10991">
        <w:fldChar w:fldCharType="separate"/>
      </w:r>
      <w:r w:rsidR="00355D35">
        <w:rPr>
          <w:noProof/>
        </w:rPr>
        <w:t>12</w:t>
      </w:r>
      <w:r w:rsidR="00B10991">
        <w:rPr>
          <w:noProof/>
        </w:rPr>
        <w:fldChar w:fldCharType="end"/>
      </w:r>
      <w:bookmarkEnd w:id="676"/>
      <w:r>
        <w:t xml:space="preserve">: </w:t>
      </w:r>
      <w:r w:rsidRPr="00390B4A">
        <w:t>Distribution of OJAs by Educational level and NUTS 3</w:t>
      </w:r>
      <w:bookmarkEnd w:id="677"/>
    </w:p>
    <w:p w14:paraId="62A405DB" w14:textId="0EC1490A" w:rsidR="00DC32CE" w:rsidRDefault="00DC32CE" w:rsidP="00DC32CE"/>
    <w:p w14:paraId="0188988E" w14:textId="77777777" w:rsidR="0065228A" w:rsidRDefault="0065228A" w:rsidP="0065228A">
      <w:r>
        <w:t xml:space="preserve">Another feature of OJVs is the type of working time, with 95% of all advertisements being offered at the national level for the May-July 2019 period are for </w:t>
      </w:r>
      <w:proofErr w:type="gramStart"/>
      <w:r>
        <w:t>full time</w:t>
      </w:r>
      <w:proofErr w:type="gramEnd"/>
      <w:r>
        <w:t xml:space="preserve"> jobs.</w:t>
      </w:r>
    </w:p>
    <w:p w14:paraId="281BCDFD" w14:textId="6E965CDF" w:rsidR="0065228A" w:rsidRDefault="0065228A" w:rsidP="0065228A">
      <w:r>
        <w:t>From the total number of OJAs for the period May-July 2019, for only 70 937 OJAs (or 40% of all) we have found the economic sector of employers offering online job vacancies according to the NACE Rev. 2. This is done by comparing the name of the employer from the advertisement in the job portals to the company name from the statistical business register. In this way, the economic activity from the register was joined to a job advertisement (</w:t>
      </w:r>
      <w:r>
        <w:fldChar w:fldCharType="begin"/>
      </w:r>
      <w:r>
        <w:instrText xml:space="preserve"> REF _Ref51243474 \h </w:instrText>
      </w:r>
      <w:r>
        <w:fldChar w:fldCharType="separate"/>
      </w:r>
      <w:r>
        <w:t xml:space="preserve">Table </w:t>
      </w:r>
      <w:r>
        <w:rPr>
          <w:noProof/>
        </w:rPr>
        <w:t>13</w:t>
      </w:r>
      <w:r>
        <w:fldChar w:fldCharType="end"/>
      </w:r>
      <w:r>
        <w:t>).</w:t>
      </w:r>
    </w:p>
    <w:tbl>
      <w:tblPr>
        <w:tblW w:w="9874" w:type="dxa"/>
        <w:tblInd w:w="-23" w:type="dxa"/>
        <w:tblCellMar>
          <w:left w:w="0" w:type="dxa"/>
          <w:right w:w="0" w:type="dxa"/>
        </w:tblCellMar>
        <w:tblLook w:val="04A0" w:firstRow="1" w:lastRow="0" w:firstColumn="1" w:lastColumn="0" w:noHBand="0" w:noVBand="1"/>
      </w:tblPr>
      <w:tblGrid>
        <w:gridCol w:w="1435"/>
        <w:gridCol w:w="643"/>
        <w:gridCol w:w="709"/>
        <w:gridCol w:w="708"/>
        <w:gridCol w:w="709"/>
        <w:gridCol w:w="709"/>
        <w:gridCol w:w="709"/>
        <w:gridCol w:w="621"/>
        <w:gridCol w:w="654"/>
        <w:gridCol w:w="567"/>
        <w:gridCol w:w="709"/>
        <w:gridCol w:w="851"/>
        <w:gridCol w:w="850"/>
      </w:tblGrid>
      <w:tr w:rsidR="003C6170" w14:paraId="7E569CA6" w14:textId="77777777" w:rsidTr="00700584">
        <w:trPr>
          <w:trHeight w:val="300"/>
        </w:trPr>
        <w:tc>
          <w:tcPr>
            <w:tcW w:w="1435" w:type="dxa"/>
            <w:tcBorders>
              <w:top w:val="single" w:sz="8" w:space="0" w:color="000000"/>
              <w:left w:val="single" w:sz="8" w:space="0" w:color="000000"/>
              <w:bottom w:val="single" w:sz="8" w:space="0" w:color="000000"/>
              <w:right w:val="single" w:sz="8" w:space="0" w:color="000000"/>
            </w:tcBorders>
            <w:shd w:val="clear" w:color="auto" w:fill="DEEAF6"/>
            <w:tcMar>
              <w:top w:w="0" w:type="dxa"/>
              <w:left w:w="70" w:type="dxa"/>
              <w:bottom w:w="0" w:type="dxa"/>
              <w:right w:w="70" w:type="dxa"/>
            </w:tcMar>
            <w:vAlign w:val="center"/>
          </w:tcPr>
          <w:p w14:paraId="7194511E" w14:textId="77777777" w:rsidR="003C6170" w:rsidRPr="009C403C" w:rsidRDefault="003C6170" w:rsidP="00700584">
            <w:pPr>
              <w:jc w:val="center"/>
              <w:rPr>
                <w:bCs/>
                <w:color w:val="000000"/>
                <w:sz w:val="20"/>
                <w:szCs w:val="20"/>
              </w:rPr>
            </w:pPr>
            <w:r w:rsidRPr="009C403C">
              <w:rPr>
                <w:bCs/>
                <w:color w:val="000000"/>
                <w:sz w:val="20"/>
                <w:szCs w:val="20"/>
              </w:rPr>
              <w:t>NACE Level 1</w:t>
            </w:r>
          </w:p>
        </w:tc>
        <w:tc>
          <w:tcPr>
            <w:tcW w:w="643"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1F8D47F" w14:textId="77777777" w:rsidR="003C6170" w:rsidRPr="009C403C" w:rsidRDefault="003C6170" w:rsidP="00700584">
            <w:pPr>
              <w:jc w:val="center"/>
              <w:rPr>
                <w:bCs/>
                <w:color w:val="000000"/>
                <w:sz w:val="20"/>
                <w:szCs w:val="20"/>
              </w:rPr>
            </w:pPr>
            <w:r w:rsidRPr="009C403C">
              <w:rPr>
                <w:bCs/>
                <w:color w:val="000000"/>
                <w:sz w:val="20"/>
                <w:szCs w:val="20"/>
              </w:rPr>
              <w:t>C</w:t>
            </w:r>
          </w:p>
        </w:tc>
        <w:tc>
          <w:tcPr>
            <w:tcW w:w="70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21FCFBDB" w14:textId="77777777" w:rsidR="003C6170" w:rsidRPr="009C403C" w:rsidRDefault="003C6170" w:rsidP="00700584">
            <w:pPr>
              <w:jc w:val="center"/>
              <w:rPr>
                <w:bCs/>
                <w:color w:val="000000"/>
                <w:sz w:val="20"/>
                <w:szCs w:val="20"/>
              </w:rPr>
            </w:pPr>
            <w:r w:rsidRPr="009C403C">
              <w:rPr>
                <w:bCs/>
                <w:color w:val="000000"/>
                <w:sz w:val="20"/>
                <w:szCs w:val="20"/>
              </w:rPr>
              <w:t>D</w:t>
            </w:r>
          </w:p>
        </w:tc>
        <w:tc>
          <w:tcPr>
            <w:tcW w:w="708"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0156D3BC" w14:textId="77777777" w:rsidR="003C6170" w:rsidRPr="009C403C" w:rsidRDefault="003C6170" w:rsidP="00700584">
            <w:pPr>
              <w:jc w:val="center"/>
              <w:rPr>
                <w:bCs/>
                <w:color w:val="000000"/>
                <w:sz w:val="20"/>
                <w:szCs w:val="20"/>
              </w:rPr>
            </w:pPr>
            <w:r w:rsidRPr="009C403C">
              <w:rPr>
                <w:bCs/>
                <w:color w:val="000000"/>
                <w:sz w:val="20"/>
                <w:szCs w:val="20"/>
              </w:rPr>
              <w:t>E</w:t>
            </w:r>
          </w:p>
        </w:tc>
        <w:tc>
          <w:tcPr>
            <w:tcW w:w="70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7B05783C" w14:textId="77777777" w:rsidR="003C6170" w:rsidRPr="009C403C" w:rsidRDefault="003C6170" w:rsidP="00700584">
            <w:pPr>
              <w:jc w:val="center"/>
              <w:rPr>
                <w:bCs/>
                <w:color w:val="000000"/>
                <w:sz w:val="20"/>
                <w:szCs w:val="20"/>
              </w:rPr>
            </w:pPr>
            <w:r w:rsidRPr="009C403C">
              <w:rPr>
                <w:bCs/>
                <w:color w:val="000000"/>
                <w:sz w:val="20"/>
                <w:szCs w:val="20"/>
              </w:rPr>
              <w:t>F</w:t>
            </w:r>
          </w:p>
        </w:tc>
        <w:tc>
          <w:tcPr>
            <w:tcW w:w="70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1BE284B2" w14:textId="77777777" w:rsidR="003C6170" w:rsidRPr="009C403C" w:rsidRDefault="003C6170" w:rsidP="00700584">
            <w:pPr>
              <w:jc w:val="center"/>
              <w:rPr>
                <w:bCs/>
                <w:color w:val="000000"/>
                <w:sz w:val="20"/>
                <w:szCs w:val="20"/>
              </w:rPr>
            </w:pPr>
            <w:r w:rsidRPr="009C403C">
              <w:rPr>
                <w:bCs/>
                <w:color w:val="000000"/>
                <w:sz w:val="20"/>
                <w:szCs w:val="20"/>
              </w:rPr>
              <w:t>G</w:t>
            </w:r>
          </w:p>
        </w:tc>
        <w:tc>
          <w:tcPr>
            <w:tcW w:w="70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5C095915" w14:textId="77777777" w:rsidR="003C6170" w:rsidRPr="009C403C" w:rsidRDefault="003C6170" w:rsidP="00700584">
            <w:pPr>
              <w:jc w:val="center"/>
              <w:rPr>
                <w:bCs/>
                <w:color w:val="000000"/>
                <w:sz w:val="20"/>
                <w:szCs w:val="20"/>
              </w:rPr>
            </w:pPr>
            <w:r w:rsidRPr="009C403C">
              <w:rPr>
                <w:bCs/>
                <w:color w:val="000000"/>
                <w:sz w:val="20"/>
                <w:szCs w:val="20"/>
              </w:rPr>
              <w:t>H</w:t>
            </w:r>
          </w:p>
        </w:tc>
        <w:tc>
          <w:tcPr>
            <w:tcW w:w="621"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DAB7236" w14:textId="77777777" w:rsidR="003C6170" w:rsidRPr="009C403C" w:rsidRDefault="003C6170" w:rsidP="00700584">
            <w:pPr>
              <w:jc w:val="center"/>
              <w:rPr>
                <w:bCs/>
                <w:color w:val="000000"/>
                <w:sz w:val="20"/>
                <w:szCs w:val="20"/>
              </w:rPr>
            </w:pPr>
            <w:r w:rsidRPr="009C403C">
              <w:rPr>
                <w:bCs/>
                <w:color w:val="000000"/>
                <w:sz w:val="20"/>
                <w:szCs w:val="20"/>
              </w:rPr>
              <w:t>I</w:t>
            </w:r>
          </w:p>
        </w:tc>
        <w:tc>
          <w:tcPr>
            <w:tcW w:w="654"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5497DEC" w14:textId="77777777" w:rsidR="003C6170" w:rsidRPr="009C403C" w:rsidRDefault="003C6170" w:rsidP="00700584">
            <w:pPr>
              <w:jc w:val="center"/>
              <w:rPr>
                <w:bCs/>
                <w:color w:val="000000"/>
                <w:sz w:val="20"/>
                <w:szCs w:val="20"/>
              </w:rPr>
            </w:pPr>
            <w:r w:rsidRPr="009C403C">
              <w:rPr>
                <w:bCs/>
                <w:color w:val="000000"/>
                <w:sz w:val="20"/>
                <w:szCs w:val="20"/>
              </w:rPr>
              <w:t>J</w:t>
            </w:r>
          </w:p>
        </w:tc>
        <w:tc>
          <w:tcPr>
            <w:tcW w:w="567"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F70ADC3" w14:textId="77777777" w:rsidR="003C6170" w:rsidRPr="009C403C" w:rsidRDefault="003C6170" w:rsidP="00700584">
            <w:pPr>
              <w:jc w:val="center"/>
              <w:rPr>
                <w:bCs/>
                <w:color w:val="000000"/>
                <w:sz w:val="20"/>
                <w:szCs w:val="20"/>
              </w:rPr>
            </w:pPr>
            <w:r w:rsidRPr="009C403C">
              <w:rPr>
                <w:bCs/>
                <w:color w:val="000000"/>
                <w:sz w:val="20"/>
                <w:szCs w:val="20"/>
              </w:rPr>
              <w:t>L</w:t>
            </w:r>
          </w:p>
        </w:tc>
        <w:tc>
          <w:tcPr>
            <w:tcW w:w="709"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30C6E250" w14:textId="77777777" w:rsidR="003C6170" w:rsidRPr="009C403C" w:rsidRDefault="003C6170" w:rsidP="00700584">
            <w:pPr>
              <w:jc w:val="center"/>
              <w:rPr>
                <w:bCs/>
                <w:color w:val="000000"/>
                <w:sz w:val="20"/>
                <w:szCs w:val="20"/>
              </w:rPr>
            </w:pPr>
            <w:r w:rsidRPr="009C403C">
              <w:rPr>
                <w:bCs/>
                <w:color w:val="000000"/>
                <w:sz w:val="20"/>
                <w:szCs w:val="20"/>
              </w:rPr>
              <w:t>M</w:t>
            </w:r>
          </w:p>
        </w:tc>
        <w:tc>
          <w:tcPr>
            <w:tcW w:w="851"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58E4F40C" w14:textId="77777777" w:rsidR="003C6170" w:rsidRPr="009C403C" w:rsidRDefault="003C6170" w:rsidP="00700584">
            <w:pPr>
              <w:jc w:val="center"/>
              <w:rPr>
                <w:bCs/>
                <w:color w:val="000000"/>
                <w:sz w:val="20"/>
                <w:szCs w:val="20"/>
              </w:rPr>
            </w:pPr>
            <w:r w:rsidRPr="009C403C">
              <w:rPr>
                <w:bCs/>
                <w:color w:val="000000"/>
                <w:sz w:val="20"/>
                <w:szCs w:val="20"/>
              </w:rPr>
              <w:t>N</w:t>
            </w:r>
          </w:p>
        </w:tc>
        <w:tc>
          <w:tcPr>
            <w:tcW w:w="850" w:type="dxa"/>
            <w:tcBorders>
              <w:top w:val="single" w:sz="8" w:space="0" w:color="000000"/>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2735A28" w14:textId="77777777" w:rsidR="003C6170" w:rsidRPr="009C403C" w:rsidRDefault="003C6170" w:rsidP="00700584">
            <w:pPr>
              <w:jc w:val="center"/>
              <w:rPr>
                <w:bCs/>
                <w:color w:val="000000"/>
                <w:sz w:val="20"/>
                <w:szCs w:val="20"/>
              </w:rPr>
            </w:pPr>
            <w:r w:rsidRPr="009C403C">
              <w:rPr>
                <w:bCs/>
                <w:color w:val="000000"/>
                <w:sz w:val="20"/>
                <w:szCs w:val="20"/>
              </w:rPr>
              <w:t>S</w:t>
            </w:r>
          </w:p>
        </w:tc>
      </w:tr>
      <w:tr w:rsidR="003C6170" w14:paraId="60B7B4BD" w14:textId="77777777" w:rsidTr="00700584">
        <w:trPr>
          <w:trHeight w:val="300"/>
        </w:trPr>
        <w:tc>
          <w:tcPr>
            <w:tcW w:w="1435" w:type="dxa"/>
            <w:tcBorders>
              <w:top w:val="nil"/>
              <w:left w:val="single" w:sz="8" w:space="0" w:color="000000"/>
              <w:bottom w:val="single" w:sz="8" w:space="0" w:color="000000"/>
              <w:right w:val="single" w:sz="8" w:space="0" w:color="000000"/>
            </w:tcBorders>
            <w:shd w:val="clear" w:color="auto" w:fill="DEEAF6"/>
            <w:tcMar>
              <w:top w:w="0" w:type="dxa"/>
              <w:left w:w="70" w:type="dxa"/>
              <w:bottom w:w="0" w:type="dxa"/>
              <w:right w:w="70" w:type="dxa"/>
            </w:tcMar>
            <w:vAlign w:val="center"/>
          </w:tcPr>
          <w:p w14:paraId="5BC490A0" w14:textId="77777777" w:rsidR="003C6170" w:rsidRPr="009C403C" w:rsidRDefault="003C6170" w:rsidP="00700584">
            <w:pPr>
              <w:jc w:val="center"/>
              <w:rPr>
                <w:bCs/>
                <w:color w:val="000000"/>
                <w:sz w:val="20"/>
                <w:szCs w:val="20"/>
              </w:rPr>
            </w:pPr>
            <w:r w:rsidRPr="009C403C">
              <w:rPr>
                <w:bCs/>
                <w:color w:val="000000"/>
                <w:sz w:val="20"/>
                <w:szCs w:val="20"/>
              </w:rPr>
              <w:t>NUTS 3</w:t>
            </w:r>
          </w:p>
        </w:tc>
        <w:tc>
          <w:tcPr>
            <w:tcW w:w="643"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1EED41F0"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9"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0F0758AD"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8"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27E19913"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9"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14BA3889"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9"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7178FF3"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9"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DFA2F3F"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621"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31F37927"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654"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647B8AFB"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567"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728FB9C3"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709"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0ED67457"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851"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5439E2E1" w14:textId="77777777" w:rsidR="003C6170" w:rsidRPr="009C403C" w:rsidRDefault="003C6170" w:rsidP="00700584">
            <w:pPr>
              <w:jc w:val="center"/>
              <w:rPr>
                <w:bCs/>
                <w:color w:val="000000"/>
                <w:sz w:val="20"/>
                <w:szCs w:val="20"/>
              </w:rPr>
            </w:pPr>
            <w:r w:rsidRPr="009C403C">
              <w:rPr>
                <w:bCs/>
                <w:color w:val="000000"/>
                <w:sz w:val="20"/>
                <w:szCs w:val="20"/>
              </w:rPr>
              <w:t> </w:t>
            </w:r>
          </w:p>
        </w:tc>
        <w:tc>
          <w:tcPr>
            <w:tcW w:w="850" w:type="dxa"/>
            <w:tcBorders>
              <w:top w:val="nil"/>
              <w:left w:val="nil"/>
              <w:bottom w:val="single" w:sz="8" w:space="0" w:color="000000"/>
              <w:right w:val="single" w:sz="8" w:space="0" w:color="000000"/>
            </w:tcBorders>
            <w:shd w:val="clear" w:color="auto" w:fill="DEEAF6"/>
            <w:tcMar>
              <w:top w:w="0" w:type="dxa"/>
              <w:left w:w="70" w:type="dxa"/>
              <w:bottom w:w="0" w:type="dxa"/>
              <w:right w:w="70" w:type="dxa"/>
            </w:tcMar>
            <w:vAlign w:val="center"/>
          </w:tcPr>
          <w:p w14:paraId="4BC1B132" w14:textId="77777777" w:rsidR="003C6170" w:rsidRPr="009C403C" w:rsidRDefault="003C6170" w:rsidP="00700584">
            <w:pPr>
              <w:jc w:val="center"/>
              <w:rPr>
                <w:bCs/>
                <w:color w:val="000000"/>
                <w:sz w:val="20"/>
                <w:szCs w:val="20"/>
              </w:rPr>
            </w:pPr>
            <w:r w:rsidRPr="009C403C">
              <w:rPr>
                <w:bCs/>
                <w:color w:val="000000"/>
                <w:sz w:val="20"/>
                <w:szCs w:val="20"/>
              </w:rPr>
              <w:t> </w:t>
            </w:r>
          </w:p>
        </w:tc>
      </w:tr>
      <w:tr w:rsidR="003C6170" w14:paraId="18BA4609"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29D8DE1" w14:textId="77777777" w:rsidR="003C6170" w:rsidRPr="009C403C" w:rsidRDefault="003C6170" w:rsidP="00700584">
            <w:pPr>
              <w:jc w:val="center"/>
              <w:rPr>
                <w:bCs/>
                <w:color w:val="000000"/>
                <w:sz w:val="20"/>
                <w:szCs w:val="20"/>
              </w:rPr>
            </w:pPr>
            <w:r w:rsidRPr="009C403C">
              <w:rPr>
                <w:bCs/>
                <w:color w:val="000000"/>
                <w:sz w:val="20"/>
                <w:szCs w:val="20"/>
              </w:rPr>
              <w:t>Blagoevgrad</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158B4B2" w14:textId="77777777" w:rsidR="003C6170" w:rsidRPr="009C403C" w:rsidRDefault="003C6170" w:rsidP="00700584">
            <w:pPr>
              <w:jc w:val="right"/>
              <w:rPr>
                <w:color w:val="000000"/>
                <w:sz w:val="20"/>
                <w:szCs w:val="20"/>
              </w:rPr>
            </w:pPr>
            <w:r w:rsidRPr="009C403C">
              <w:rPr>
                <w:color w:val="000000"/>
                <w:sz w:val="20"/>
                <w:szCs w:val="20"/>
              </w:rPr>
              <w:t>94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190733" w14:textId="77777777" w:rsidR="003C6170" w:rsidRPr="009C403C" w:rsidRDefault="003C6170" w:rsidP="00700584">
            <w:pPr>
              <w:jc w:val="right"/>
              <w:rPr>
                <w:color w:val="000000"/>
                <w:sz w:val="20"/>
                <w:szCs w:val="20"/>
              </w:rPr>
            </w:pPr>
            <w:r w:rsidRPr="009C403C">
              <w:rPr>
                <w:color w:val="000000"/>
                <w:sz w:val="20"/>
                <w:szCs w:val="20"/>
              </w:rPr>
              <w:t>6</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2362E15"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92AD87" w14:textId="77777777" w:rsidR="003C6170" w:rsidRPr="009C403C" w:rsidRDefault="003C6170" w:rsidP="00700584">
            <w:pPr>
              <w:jc w:val="right"/>
              <w:rPr>
                <w:color w:val="000000"/>
                <w:sz w:val="20"/>
                <w:szCs w:val="20"/>
              </w:rPr>
            </w:pPr>
            <w:r w:rsidRPr="009C403C">
              <w:rPr>
                <w:color w:val="000000"/>
                <w:sz w:val="20"/>
                <w:szCs w:val="20"/>
              </w:rPr>
              <w:t>25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D17DBF9" w14:textId="77777777" w:rsidR="003C6170" w:rsidRPr="009C403C" w:rsidRDefault="003C6170" w:rsidP="00700584">
            <w:pPr>
              <w:jc w:val="right"/>
              <w:rPr>
                <w:color w:val="000000"/>
                <w:sz w:val="20"/>
                <w:szCs w:val="20"/>
              </w:rPr>
            </w:pPr>
            <w:r w:rsidRPr="009C403C">
              <w:rPr>
                <w:color w:val="000000"/>
                <w:sz w:val="20"/>
                <w:szCs w:val="20"/>
              </w:rPr>
              <w:t>196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75EC7AF" w14:textId="77777777" w:rsidR="003C6170" w:rsidRPr="009C403C" w:rsidRDefault="003C6170" w:rsidP="00700584">
            <w:pPr>
              <w:jc w:val="right"/>
              <w:rPr>
                <w:color w:val="000000"/>
                <w:sz w:val="20"/>
                <w:szCs w:val="20"/>
              </w:rPr>
            </w:pPr>
            <w:r w:rsidRPr="009C403C">
              <w:rPr>
                <w:color w:val="000000"/>
                <w:sz w:val="20"/>
                <w:szCs w:val="20"/>
              </w:rPr>
              <w:t>30</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A1F5187" w14:textId="77777777" w:rsidR="003C6170" w:rsidRPr="009C403C" w:rsidRDefault="003C6170" w:rsidP="00700584">
            <w:pPr>
              <w:jc w:val="right"/>
              <w:rPr>
                <w:color w:val="000000"/>
                <w:sz w:val="20"/>
                <w:szCs w:val="20"/>
              </w:rPr>
            </w:pPr>
            <w:r w:rsidRPr="009C403C">
              <w:rPr>
                <w:color w:val="000000"/>
                <w:sz w:val="20"/>
                <w:szCs w:val="20"/>
              </w:rPr>
              <w:t>147</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87706D" w14:textId="77777777" w:rsidR="003C6170" w:rsidRPr="009C403C" w:rsidRDefault="003C6170" w:rsidP="00700584">
            <w:pPr>
              <w:jc w:val="right"/>
              <w:rPr>
                <w:color w:val="000000"/>
                <w:sz w:val="20"/>
                <w:szCs w:val="20"/>
              </w:rPr>
            </w:pPr>
            <w:r w:rsidRPr="009C403C">
              <w:rPr>
                <w:color w:val="000000"/>
                <w:sz w:val="20"/>
                <w:szCs w:val="20"/>
              </w:rPr>
              <w:t>14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F0CAE7" w14:textId="77777777" w:rsidR="003C6170" w:rsidRPr="009C403C" w:rsidRDefault="003C6170" w:rsidP="00700584">
            <w:pPr>
              <w:jc w:val="right"/>
              <w:rPr>
                <w:color w:val="000000"/>
                <w:sz w:val="20"/>
                <w:szCs w:val="20"/>
              </w:rPr>
            </w:pPr>
            <w:r w:rsidRPr="009C403C">
              <w:rPr>
                <w:color w:val="000000"/>
                <w:sz w:val="20"/>
                <w:szCs w:val="20"/>
              </w:rPr>
              <w:t>25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A500CC" w14:textId="77777777" w:rsidR="003C6170" w:rsidRPr="009C403C" w:rsidRDefault="003C6170" w:rsidP="00700584">
            <w:pPr>
              <w:jc w:val="right"/>
              <w:rPr>
                <w:color w:val="000000"/>
                <w:sz w:val="20"/>
                <w:szCs w:val="20"/>
              </w:rPr>
            </w:pPr>
            <w:r w:rsidRPr="009C403C">
              <w:rPr>
                <w:color w:val="000000"/>
                <w:sz w:val="20"/>
                <w:szCs w:val="20"/>
              </w:rPr>
              <w:t>28</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1C55C6" w14:textId="77777777" w:rsidR="003C6170" w:rsidRPr="009C403C" w:rsidRDefault="003C6170" w:rsidP="00700584">
            <w:pPr>
              <w:jc w:val="right"/>
              <w:rPr>
                <w:color w:val="000000"/>
                <w:sz w:val="20"/>
                <w:szCs w:val="20"/>
              </w:rPr>
            </w:pPr>
            <w:r w:rsidRPr="009C403C">
              <w:rPr>
                <w:color w:val="000000"/>
                <w:sz w:val="20"/>
                <w:szCs w:val="20"/>
              </w:rPr>
              <w:t>19</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713413B"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2CEA737B"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D1D7354" w14:textId="77777777" w:rsidR="003C6170" w:rsidRPr="009C403C" w:rsidRDefault="003C6170" w:rsidP="00700584">
            <w:pPr>
              <w:jc w:val="center"/>
              <w:rPr>
                <w:bCs/>
                <w:color w:val="000000"/>
                <w:sz w:val="20"/>
                <w:szCs w:val="20"/>
              </w:rPr>
            </w:pPr>
            <w:r w:rsidRPr="009C403C">
              <w:rPr>
                <w:bCs/>
                <w:color w:val="000000"/>
                <w:sz w:val="20"/>
                <w:szCs w:val="20"/>
              </w:rPr>
              <w:lastRenderedPageBreak/>
              <w:t>Burgas</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DDE2FDD" w14:textId="77777777" w:rsidR="003C6170" w:rsidRPr="009C403C" w:rsidRDefault="003C6170" w:rsidP="00700584">
            <w:pPr>
              <w:jc w:val="right"/>
              <w:rPr>
                <w:color w:val="000000"/>
                <w:sz w:val="20"/>
                <w:szCs w:val="20"/>
              </w:rPr>
            </w:pPr>
            <w:r w:rsidRPr="009C403C">
              <w:rPr>
                <w:color w:val="000000"/>
                <w:sz w:val="20"/>
                <w:szCs w:val="20"/>
              </w:rPr>
              <w:t>169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DEFCAA" w14:textId="77777777" w:rsidR="003C6170" w:rsidRPr="009C403C" w:rsidRDefault="003C6170" w:rsidP="00700584">
            <w:pPr>
              <w:jc w:val="right"/>
              <w:rPr>
                <w:color w:val="000000"/>
                <w:sz w:val="20"/>
                <w:szCs w:val="20"/>
              </w:rPr>
            </w:pPr>
            <w:r w:rsidRPr="009C403C">
              <w:rPr>
                <w:color w:val="000000"/>
                <w:sz w:val="20"/>
                <w:szCs w:val="20"/>
              </w:rPr>
              <w:t>6</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8FD541" w14:textId="77777777" w:rsidR="003C6170" w:rsidRPr="009C403C" w:rsidRDefault="003C6170" w:rsidP="00700584">
            <w:pPr>
              <w:jc w:val="right"/>
              <w:rPr>
                <w:color w:val="000000"/>
                <w:sz w:val="20"/>
                <w:szCs w:val="20"/>
              </w:rPr>
            </w:pPr>
            <w:r w:rsidRPr="009C403C">
              <w:rPr>
                <w:color w:val="000000"/>
                <w:sz w:val="20"/>
                <w:szCs w:val="20"/>
              </w:rPr>
              <w:t>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0F51419" w14:textId="77777777" w:rsidR="003C6170" w:rsidRPr="009C403C" w:rsidRDefault="003C6170" w:rsidP="00700584">
            <w:pPr>
              <w:jc w:val="right"/>
              <w:rPr>
                <w:color w:val="000000"/>
                <w:sz w:val="20"/>
                <w:szCs w:val="20"/>
              </w:rPr>
            </w:pPr>
            <w:r w:rsidRPr="009C403C">
              <w:rPr>
                <w:color w:val="000000"/>
                <w:sz w:val="20"/>
                <w:szCs w:val="20"/>
              </w:rPr>
              <w:t>123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10FC18" w14:textId="77777777" w:rsidR="003C6170" w:rsidRPr="009C403C" w:rsidRDefault="003C6170" w:rsidP="00700584">
            <w:pPr>
              <w:jc w:val="right"/>
              <w:rPr>
                <w:color w:val="000000"/>
                <w:sz w:val="20"/>
                <w:szCs w:val="20"/>
              </w:rPr>
            </w:pPr>
            <w:r w:rsidRPr="009C403C">
              <w:rPr>
                <w:color w:val="000000"/>
                <w:sz w:val="20"/>
                <w:szCs w:val="20"/>
              </w:rPr>
              <w:t>587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7A3E5AE" w14:textId="77777777" w:rsidR="003C6170" w:rsidRPr="009C403C" w:rsidRDefault="003C6170" w:rsidP="00700584">
            <w:pPr>
              <w:jc w:val="right"/>
              <w:rPr>
                <w:color w:val="000000"/>
                <w:sz w:val="20"/>
                <w:szCs w:val="20"/>
              </w:rPr>
            </w:pPr>
            <w:r w:rsidRPr="009C403C">
              <w:rPr>
                <w:color w:val="000000"/>
                <w:sz w:val="20"/>
                <w:szCs w:val="20"/>
              </w:rPr>
              <w:t>70</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5AF308E" w14:textId="77777777" w:rsidR="003C6170" w:rsidRPr="009C403C" w:rsidRDefault="003C6170" w:rsidP="00700584">
            <w:pPr>
              <w:jc w:val="right"/>
              <w:rPr>
                <w:color w:val="000000"/>
                <w:sz w:val="20"/>
                <w:szCs w:val="20"/>
              </w:rPr>
            </w:pPr>
            <w:r w:rsidRPr="009C403C">
              <w:rPr>
                <w:color w:val="000000"/>
                <w:sz w:val="20"/>
                <w:szCs w:val="20"/>
              </w:rPr>
              <w:t>672</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CE6AA9B" w14:textId="77777777" w:rsidR="003C6170" w:rsidRPr="009C403C" w:rsidRDefault="003C6170" w:rsidP="00700584">
            <w:pPr>
              <w:jc w:val="right"/>
              <w:rPr>
                <w:color w:val="000000"/>
                <w:sz w:val="20"/>
                <w:szCs w:val="20"/>
              </w:rPr>
            </w:pPr>
            <w:r w:rsidRPr="009C403C">
              <w:rPr>
                <w:color w:val="000000"/>
                <w:sz w:val="20"/>
                <w:szCs w:val="20"/>
              </w:rPr>
              <w:t>31</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2BA8D2" w14:textId="77777777" w:rsidR="003C6170" w:rsidRPr="009C403C" w:rsidRDefault="003C6170" w:rsidP="00700584">
            <w:pPr>
              <w:jc w:val="right"/>
              <w:rPr>
                <w:color w:val="000000"/>
                <w:sz w:val="20"/>
                <w:szCs w:val="20"/>
              </w:rPr>
            </w:pPr>
            <w:r w:rsidRPr="009C403C">
              <w:rPr>
                <w:color w:val="000000"/>
                <w:sz w:val="20"/>
                <w:szCs w:val="20"/>
              </w:rPr>
              <w:t>92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DF82FB9" w14:textId="77777777" w:rsidR="003C6170" w:rsidRPr="009C403C" w:rsidRDefault="003C6170" w:rsidP="00700584">
            <w:pPr>
              <w:jc w:val="right"/>
              <w:rPr>
                <w:color w:val="000000"/>
                <w:sz w:val="20"/>
                <w:szCs w:val="20"/>
              </w:rPr>
            </w:pPr>
            <w:r w:rsidRPr="009C403C">
              <w:rPr>
                <w:color w:val="000000"/>
                <w:sz w:val="20"/>
                <w:szCs w:val="20"/>
              </w:rPr>
              <w:t>76</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4B7EDD" w14:textId="77777777" w:rsidR="003C6170" w:rsidRPr="009C403C" w:rsidRDefault="003C6170" w:rsidP="00700584">
            <w:pPr>
              <w:jc w:val="right"/>
              <w:rPr>
                <w:color w:val="000000"/>
                <w:sz w:val="20"/>
                <w:szCs w:val="20"/>
              </w:rPr>
            </w:pPr>
            <w:r w:rsidRPr="009C403C">
              <w:rPr>
                <w:color w:val="000000"/>
                <w:sz w:val="20"/>
                <w:szCs w:val="20"/>
              </w:rPr>
              <w:t>139</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4E8FAB" w14:textId="77777777" w:rsidR="003C6170" w:rsidRPr="009C403C" w:rsidRDefault="003C6170" w:rsidP="00700584">
            <w:pPr>
              <w:jc w:val="right"/>
              <w:rPr>
                <w:color w:val="000000"/>
                <w:sz w:val="20"/>
                <w:szCs w:val="20"/>
              </w:rPr>
            </w:pPr>
            <w:r w:rsidRPr="009C403C">
              <w:rPr>
                <w:color w:val="000000"/>
                <w:sz w:val="20"/>
                <w:szCs w:val="20"/>
              </w:rPr>
              <w:t>2</w:t>
            </w:r>
          </w:p>
        </w:tc>
      </w:tr>
      <w:tr w:rsidR="003C6170" w14:paraId="105A258A"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95CFFCA" w14:textId="77777777" w:rsidR="003C6170" w:rsidRPr="009C403C" w:rsidRDefault="003C6170" w:rsidP="00700584">
            <w:pPr>
              <w:jc w:val="center"/>
              <w:rPr>
                <w:bCs/>
                <w:color w:val="000000"/>
                <w:sz w:val="20"/>
                <w:szCs w:val="20"/>
              </w:rPr>
            </w:pPr>
            <w:r w:rsidRPr="009C403C">
              <w:rPr>
                <w:bCs/>
                <w:color w:val="000000"/>
                <w:sz w:val="20"/>
                <w:szCs w:val="20"/>
              </w:rPr>
              <w:t>Dobrich</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CDB483" w14:textId="77777777" w:rsidR="003C6170" w:rsidRPr="009C403C" w:rsidRDefault="003C6170" w:rsidP="00700584">
            <w:pPr>
              <w:jc w:val="right"/>
              <w:rPr>
                <w:color w:val="000000"/>
                <w:sz w:val="20"/>
                <w:szCs w:val="20"/>
              </w:rPr>
            </w:pPr>
            <w:r w:rsidRPr="009C403C">
              <w:rPr>
                <w:color w:val="000000"/>
                <w:sz w:val="20"/>
                <w:szCs w:val="20"/>
              </w:rPr>
              <w:t>86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192CE0B" w14:textId="77777777" w:rsidR="003C6170" w:rsidRPr="009C403C" w:rsidRDefault="003C6170" w:rsidP="00700584">
            <w:pPr>
              <w:jc w:val="right"/>
              <w:rPr>
                <w:color w:val="000000"/>
                <w:sz w:val="20"/>
                <w:szCs w:val="20"/>
              </w:rPr>
            </w:pPr>
            <w:r w:rsidRPr="009C403C">
              <w:rPr>
                <w:color w:val="000000"/>
                <w:sz w:val="20"/>
                <w:szCs w:val="20"/>
              </w:rPr>
              <w:t>5</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7F76EA4"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5C399C" w14:textId="77777777" w:rsidR="003C6170" w:rsidRPr="009C403C" w:rsidRDefault="003C6170" w:rsidP="00700584">
            <w:pPr>
              <w:jc w:val="right"/>
              <w:rPr>
                <w:color w:val="000000"/>
                <w:sz w:val="20"/>
                <w:szCs w:val="20"/>
              </w:rPr>
            </w:pPr>
            <w:r w:rsidRPr="009C403C">
              <w:rPr>
                <w:color w:val="000000"/>
                <w:sz w:val="20"/>
                <w:szCs w:val="20"/>
              </w:rPr>
              <w:t>15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F1AD9B4" w14:textId="77777777" w:rsidR="003C6170" w:rsidRPr="009C403C" w:rsidRDefault="003C6170" w:rsidP="00700584">
            <w:pPr>
              <w:jc w:val="right"/>
              <w:rPr>
                <w:color w:val="000000"/>
                <w:sz w:val="20"/>
                <w:szCs w:val="20"/>
              </w:rPr>
            </w:pPr>
            <w:r w:rsidRPr="009C403C">
              <w:rPr>
                <w:color w:val="000000"/>
                <w:sz w:val="20"/>
                <w:szCs w:val="20"/>
              </w:rPr>
              <w:t>107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41ECBE5" w14:textId="77777777" w:rsidR="003C6170" w:rsidRPr="009C403C" w:rsidRDefault="003C6170" w:rsidP="00700584">
            <w:pPr>
              <w:jc w:val="right"/>
              <w:rPr>
                <w:color w:val="000000"/>
                <w:sz w:val="20"/>
                <w:szCs w:val="20"/>
              </w:rPr>
            </w:pPr>
            <w:r w:rsidRPr="009C403C">
              <w:rPr>
                <w:color w:val="000000"/>
                <w:sz w:val="20"/>
                <w:szCs w:val="20"/>
              </w:rPr>
              <w:t>21</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C80F39E" w14:textId="77777777" w:rsidR="003C6170" w:rsidRPr="009C403C" w:rsidRDefault="003C6170" w:rsidP="00700584">
            <w:pPr>
              <w:jc w:val="right"/>
              <w:rPr>
                <w:color w:val="000000"/>
                <w:sz w:val="20"/>
                <w:szCs w:val="20"/>
              </w:rPr>
            </w:pPr>
            <w:r w:rsidRPr="009C403C">
              <w:rPr>
                <w:color w:val="000000"/>
                <w:sz w:val="20"/>
                <w:szCs w:val="20"/>
              </w:rPr>
              <w:t>72</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A0EF607" w14:textId="77777777" w:rsidR="003C6170" w:rsidRPr="009C403C" w:rsidRDefault="003C6170" w:rsidP="00700584">
            <w:pPr>
              <w:jc w:val="right"/>
              <w:rPr>
                <w:color w:val="000000"/>
                <w:sz w:val="20"/>
                <w:szCs w:val="20"/>
              </w:rPr>
            </w:pPr>
            <w:r w:rsidRPr="009C403C">
              <w:rPr>
                <w:color w:val="000000"/>
                <w:sz w:val="20"/>
                <w:szCs w:val="20"/>
              </w:rPr>
              <w:t>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012750" w14:textId="77777777" w:rsidR="003C6170" w:rsidRPr="009C403C" w:rsidRDefault="003C6170" w:rsidP="00700584">
            <w:pPr>
              <w:jc w:val="right"/>
              <w:rPr>
                <w:color w:val="000000"/>
                <w:sz w:val="20"/>
                <w:szCs w:val="20"/>
              </w:rPr>
            </w:pPr>
            <w:r w:rsidRPr="009C403C">
              <w:rPr>
                <w:color w:val="000000"/>
                <w:sz w:val="20"/>
                <w:szCs w:val="20"/>
              </w:rPr>
              <w:t>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64DE774" w14:textId="77777777" w:rsidR="003C6170" w:rsidRPr="009C403C" w:rsidRDefault="003C6170" w:rsidP="00700584">
            <w:pPr>
              <w:jc w:val="right"/>
              <w:rPr>
                <w:color w:val="000000"/>
                <w:sz w:val="20"/>
                <w:szCs w:val="20"/>
              </w:rPr>
            </w:pPr>
            <w:r w:rsidRPr="009C403C">
              <w:rPr>
                <w:color w:val="000000"/>
                <w:sz w:val="20"/>
                <w:szCs w:val="20"/>
              </w:rPr>
              <w:t>11</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5B51A3E" w14:textId="77777777" w:rsidR="003C6170" w:rsidRPr="009C403C" w:rsidRDefault="003C6170" w:rsidP="00700584">
            <w:pPr>
              <w:jc w:val="right"/>
              <w:rPr>
                <w:color w:val="000000"/>
                <w:sz w:val="20"/>
                <w:szCs w:val="20"/>
              </w:rPr>
            </w:pPr>
            <w:r w:rsidRPr="009C403C">
              <w:rPr>
                <w:color w:val="000000"/>
                <w:sz w:val="20"/>
                <w:szCs w:val="20"/>
              </w:rPr>
              <w:t>14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FBC92D7"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6C5D255F"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D5ED408" w14:textId="77777777" w:rsidR="003C6170" w:rsidRPr="009C403C" w:rsidRDefault="003C6170" w:rsidP="00700584">
            <w:pPr>
              <w:jc w:val="center"/>
              <w:rPr>
                <w:bCs/>
                <w:color w:val="000000"/>
                <w:sz w:val="20"/>
                <w:szCs w:val="20"/>
              </w:rPr>
            </w:pPr>
            <w:r w:rsidRPr="009C403C">
              <w:rPr>
                <w:bCs/>
                <w:color w:val="000000"/>
                <w:sz w:val="20"/>
                <w:szCs w:val="20"/>
              </w:rPr>
              <w:t>Gabrovo</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9F919E2" w14:textId="77777777" w:rsidR="003C6170" w:rsidRPr="009C403C" w:rsidRDefault="003C6170" w:rsidP="00700584">
            <w:pPr>
              <w:jc w:val="right"/>
              <w:rPr>
                <w:color w:val="000000"/>
                <w:sz w:val="20"/>
                <w:szCs w:val="20"/>
              </w:rPr>
            </w:pPr>
            <w:r w:rsidRPr="009C403C">
              <w:rPr>
                <w:color w:val="000000"/>
                <w:sz w:val="20"/>
                <w:szCs w:val="20"/>
              </w:rPr>
              <w:t>88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462F15C" w14:textId="77777777" w:rsidR="003C6170" w:rsidRPr="009C403C" w:rsidRDefault="003C6170" w:rsidP="00700584">
            <w:pPr>
              <w:jc w:val="right"/>
              <w:rPr>
                <w:color w:val="000000"/>
                <w:sz w:val="20"/>
                <w:szCs w:val="20"/>
              </w:rPr>
            </w:pPr>
            <w:r w:rsidRPr="009C403C">
              <w:rPr>
                <w:color w:val="000000"/>
                <w:sz w:val="20"/>
                <w:szCs w:val="20"/>
              </w:rPr>
              <w:t>5</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2D20C5F"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3169F6" w14:textId="77777777" w:rsidR="003C6170" w:rsidRPr="009C403C" w:rsidRDefault="003C6170" w:rsidP="00700584">
            <w:pPr>
              <w:jc w:val="right"/>
              <w:rPr>
                <w:color w:val="000000"/>
                <w:sz w:val="20"/>
                <w:szCs w:val="20"/>
              </w:rPr>
            </w:pPr>
            <w:r w:rsidRPr="009C403C">
              <w:rPr>
                <w:color w:val="000000"/>
                <w:sz w:val="20"/>
                <w:szCs w:val="20"/>
              </w:rPr>
              <w:t>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5BAC6DA" w14:textId="77777777" w:rsidR="003C6170" w:rsidRPr="009C403C" w:rsidRDefault="003C6170" w:rsidP="00700584">
            <w:pPr>
              <w:jc w:val="right"/>
              <w:rPr>
                <w:color w:val="000000"/>
                <w:sz w:val="20"/>
                <w:szCs w:val="20"/>
              </w:rPr>
            </w:pPr>
            <w:r w:rsidRPr="009C403C">
              <w:rPr>
                <w:color w:val="000000"/>
                <w:sz w:val="20"/>
                <w:szCs w:val="20"/>
              </w:rPr>
              <w:t>79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96B73C9" w14:textId="77777777" w:rsidR="003C6170" w:rsidRPr="009C403C" w:rsidRDefault="003C6170" w:rsidP="00700584">
            <w:pPr>
              <w:jc w:val="right"/>
              <w:rPr>
                <w:color w:val="000000"/>
                <w:sz w:val="20"/>
                <w:szCs w:val="20"/>
              </w:rPr>
            </w:pPr>
            <w:r w:rsidRPr="009C403C">
              <w:rPr>
                <w:color w:val="000000"/>
                <w:sz w:val="20"/>
                <w:szCs w:val="20"/>
              </w:rPr>
              <w:t>16</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45B0A6" w14:textId="77777777" w:rsidR="003C6170" w:rsidRPr="009C403C" w:rsidRDefault="003C6170" w:rsidP="00700584">
            <w:pPr>
              <w:jc w:val="right"/>
              <w:rPr>
                <w:color w:val="000000"/>
                <w:sz w:val="20"/>
                <w:szCs w:val="20"/>
              </w:rPr>
            </w:pPr>
            <w:r w:rsidRPr="009C403C">
              <w:rPr>
                <w:color w:val="000000"/>
                <w:sz w:val="20"/>
                <w:szCs w:val="20"/>
              </w:rPr>
              <w:t>17</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96A6D9" w14:textId="77777777" w:rsidR="003C6170" w:rsidRPr="009C403C" w:rsidRDefault="003C6170" w:rsidP="00700584">
            <w:pPr>
              <w:jc w:val="right"/>
              <w:rPr>
                <w:color w:val="000000"/>
                <w:sz w:val="20"/>
                <w:szCs w:val="20"/>
              </w:rPr>
            </w:pPr>
            <w:r w:rsidRPr="009C403C">
              <w:rPr>
                <w:color w:val="000000"/>
                <w:sz w:val="20"/>
                <w:szCs w:val="20"/>
              </w:rPr>
              <w:t>1</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48BA4CE" w14:textId="77777777" w:rsidR="003C6170" w:rsidRPr="009C403C" w:rsidRDefault="003C6170" w:rsidP="00700584">
            <w:pPr>
              <w:jc w:val="right"/>
              <w:rPr>
                <w:color w:val="000000"/>
                <w:sz w:val="20"/>
                <w:szCs w:val="20"/>
              </w:rPr>
            </w:pPr>
            <w:r w:rsidRPr="009C403C">
              <w:rPr>
                <w:color w:val="000000"/>
                <w:sz w:val="20"/>
                <w:szCs w:val="20"/>
              </w:rPr>
              <w:t>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C3E41BC" w14:textId="77777777" w:rsidR="003C6170" w:rsidRPr="009C403C" w:rsidRDefault="003C6170" w:rsidP="00700584">
            <w:pPr>
              <w:jc w:val="right"/>
              <w:rPr>
                <w:color w:val="000000"/>
                <w:sz w:val="20"/>
                <w:szCs w:val="20"/>
              </w:rPr>
            </w:pPr>
            <w:r w:rsidRPr="009C403C">
              <w:rPr>
                <w:color w:val="000000"/>
                <w:sz w:val="20"/>
                <w:szCs w:val="20"/>
              </w:rPr>
              <w:t>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6CAD68" w14:textId="77777777" w:rsidR="003C6170" w:rsidRPr="009C403C" w:rsidRDefault="003C6170" w:rsidP="00700584">
            <w:pPr>
              <w:jc w:val="right"/>
              <w:rPr>
                <w:color w:val="000000"/>
                <w:sz w:val="20"/>
                <w:szCs w:val="20"/>
              </w:rPr>
            </w:pPr>
            <w:r w:rsidRPr="009C403C">
              <w:rPr>
                <w:color w:val="000000"/>
                <w:sz w:val="20"/>
                <w:szCs w:val="20"/>
              </w:rPr>
              <w:t>12</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34515AB"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0F70A8B8"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C6FAF10" w14:textId="77777777" w:rsidR="003C6170" w:rsidRPr="009C403C" w:rsidRDefault="003C6170" w:rsidP="00700584">
            <w:pPr>
              <w:jc w:val="center"/>
              <w:rPr>
                <w:bCs/>
                <w:color w:val="000000"/>
                <w:sz w:val="20"/>
                <w:szCs w:val="20"/>
              </w:rPr>
            </w:pPr>
            <w:r w:rsidRPr="009C403C">
              <w:rPr>
                <w:bCs/>
                <w:color w:val="000000"/>
                <w:sz w:val="20"/>
                <w:szCs w:val="20"/>
              </w:rPr>
              <w:t>Haskovo</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9BD4E6" w14:textId="77777777" w:rsidR="003C6170" w:rsidRPr="009C403C" w:rsidRDefault="003C6170" w:rsidP="00700584">
            <w:pPr>
              <w:jc w:val="right"/>
              <w:rPr>
                <w:color w:val="000000"/>
                <w:sz w:val="20"/>
                <w:szCs w:val="20"/>
              </w:rPr>
            </w:pPr>
            <w:r w:rsidRPr="009C403C">
              <w:rPr>
                <w:color w:val="000000"/>
                <w:sz w:val="20"/>
                <w:szCs w:val="20"/>
              </w:rPr>
              <w:t>73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435E76"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F8BA5B6" w14:textId="77777777" w:rsidR="003C6170" w:rsidRPr="009C403C" w:rsidRDefault="003C6170" w:rsidP="00700584">
            <w:pPr>
              <w:jc w:val="right"/>
              <w:rPr>
                <w:color w:val="000000"/>
                <w:sz w:val="20"/>
                <w:szCs w:val="20"/>
              </w:rPr>
            </w:pPr>
            <w:r w:rsidRPr="009C403C">
              <w:rPr>
                <w:color w:val="000000"/>
                <w:sz w:val="20"/>
                <w:szCs w:val="20"/>
              </w:rPr>
              <w:t>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6136F2" w14:textId="77777777" w:rsidR="003C6170" w:rsidRPr="009C403C" w:rsidRDefault="003C6170" w:rsidP="00700584">
            <w:pPr>
              <w:jc w:val="right"/>
              <w:rPr>
                <w:color w:val="000000"/>
                <w:sz w:val="20"/>
                <w:szCs w:val="20"/>
              </w:rPr>
            </w:pPr>
            <w:r w:rsidRPr="009C403C">
              <w:rPr>
                <w:color w:val="000000"/>
                <w:sz w:val="20"/>
                <w:szCs w:val="20"/>
              </w:rPr>
              <w:t>10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B85B742" w14:textId="77777777" w:rsidR="003C6170" w:rsidRPr="009C403C" w:rsidRDefault="003C6170" w:rsidP="00700584">
            <w:pPr>
              <w:jc w:val="right"/>
              <w:rPr>
                <w:color w:val="000000"/>
                <w:sz w:val="20"/>
                <w:szCs w:val="20"/>
              </w:rPr>
            </w:pPr>
            <w:r w:rsidRPr="009C403C">
              <w:rPr>
                <w:color w:val="000000"/>
                <w:sz w:val="20"/>
                <w:szCs w:val="20"/>
              </w:rPr>
              <w:t>110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3D4348B" w14:textId="77777777" w:rsidR="003C6170" w:rsidRPr="009C403C" w:rsidRDefault="003C6170" w:rsidP="00700584">
            <w:pPr>
              <w:jc w:val="right"/>
              <w:rPr>
                <w:color w:val="000000"/>
                <w:sz w:val="20"/>
                <w:szCs w:val="20"/>
              </w:rPr>
            </w:pPr>
            <w:r w:rsidRPr="009C403C">
              <w:rPr>
                <w:color w:val="000000"/>
                <w:sz w:val="20"/>
                <w:szCs w:val="20"/>
              </w:rPr>
              <w:t>17</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EF0A2F8" w14:textId="77777777" w:rsidR="003C6170" w:rsidRPr="009C403C" w:rsidRDefault="003C6170" w:rsidP="00700584">
            <w:pPr>
              <w:jc w:val="right"/>
              <w:rPr>
                <w:color w:val="000000"/>
                <w:sz w:val="20"/>
                <w:szCs w:val="20"/>
              </w:rPr>
            </w:pPr>
            <w:r w:rsidRPr="009C403C">
              <w:rPr>
                <w:color w:val="000000"/>
                <w:sz w:val="20"/>
                <w:szCs w:val="20"/>
              </w:rPr>
              <w:t>47</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0A8E234" w14:textId="77777777" w:rsidR="003C6170" w:rsidRPr="009C403C" w:rsidRDefault="003C6170" w:rsidP="00700584">
            <w:pPr>
              <w:jc w:val="right"/>
              <w:rPr>
                <w:color w:val="000000"/>
                <w:sz w:val="20"/>
                <w:szCs w:val="20"/>
              </w:rPr>
            </w:pPr>
            <w:r w:rsidRPr="009C403C">
              <w:rPr>
                <w:color w:val="000000"/>
                <w:sz w:val="20"/>
                <w:szCs w:val="20"/>
              </w:rPr>
              <w:t>1</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9FAC41F"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442D44C" w14:textId="77777777" w:rsidR="003C6170" w:rsidRPr="009C403C" w:rsidRDefault="003C6170" w:rsidP="00700584">
            <w:pPr>
              <w:jc w:val="right"/>
              <w:rPr>
                <w:color w:val="000000"/>
                <w:sz w:val="20"/>
                <w:szCs w:val="20"/>
              </w:rPr>
            </w:pPr>
            <w:r w:rsidRPr="009C403C">
              <w:rPr>
                <w:color w:val="000000"/>
                <w:sz w:val="20"/>
                <w:szCs w:val="20"/>
              </w:rPr>
              <w:t>11</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2D724FA" w14:textId="77777777" w:rsidR="003C6170" w:rsidRPr="009C403C" w:rsidRDefault="003C6170" w:rsidP="00700584">
            <w:pPr>
              <w:jc w:val="right"/>
              <w:rPr>
                <w:color w:val="000000"/>
                <w:sz w:val="20"/>
                <w:szCs w:val="20"/>
              </w:rPr>
            </w:pPr>
            <w:r w:rsidRPr="009C403C">
              <w:rPr>
                <w:color w:val="000000"/>
                <w:sz w:val="20"/>
                <w:szCs w:val="20"/>
              </w:rPr>
              <w:t>14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2B25B99"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3AB3EF38"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0054DCB" w14:textId="77777777" w:rsidR="003C6170" w:rsidRPr="009C403C" w:rsidRDefault="003C6170" w:rsidP="00700584">
            <w:pPr>
              <w:jc w:val="center"/>
              <w:rPr>
                <w:bCs/>
                <w:color w:val="000000"/>
                <w:sz w:val="20"/>
                <w:szCs w:val="20"/>
              </w:rPr>
            </w:pPr>
            <w:r w:rsidRPr="009C403C">
              <w:rPr>
                <w:bCs/>
                <w:color w:val="000000"/>
                <w:sz w:val="20"/>
                <w:szCs w:val="20"/>
              </w:rPr>
              <w:t>Kardzhali</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686695F" w14:textId="77777777" w:rsidR="003C6170" w:rsidRPr="009C403C" w:rsidRDefault="003C6170" w:rsidP="00700584">
            <w:pPr>
              <w:jc w:val="right"/>
              <w:rPr>
                <w:color w:val="000000"/>
                <w:sz w:val="20"/>
                <w:szCs w:val="20"/>
              </w:rPr>
            </w:pPr>
            <w:r w:rsidRPr="009C403C">
              <w:rPr>
                <w:color w:val="000000"/>
                <w:sz w:val="20"/>
                <w:szCs w:val="20"/>
              </w:rPr>
              <w:t>26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D852878"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86E5DF5"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D175C16" w14:textId="77777777" w:rsidR="003C6170" w:rsidRPr="009C403C" w:rsidRDefault="003C6170" w:rsidP="00700584">
            <w:pPr>
              <w:jc w:val="right"/>
              <w:rPr>
                <w:color w:val="000000"/>
                <w:sz w:val="20"/>
                <w:szCs w:val="20"/>
              </w:rPr>
            </w:pPr>
            <w:r w:rsidRPr="009C403C">
              <w:rPr>
                <w:color w:val="000000"/>
                <w:sz w:val="20"/>
                <w:szCs w:val="20"/>
              </w:rPr>
              <w:t>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434C144" w14:textId="77777777" w:rsidR="003C6170" w:rsidRPr="009C403C" w:rsidRDefault="003C6170" w:rsidP="00700584">
            <w:pPr>
              <w:jc w:val="right"/>
              <w:rPr>
                <w:color w:val="000000"/>
                <w:sz w:val="20"/>
                <w:szCs w:val="20"/>
              </w:rPr>
            </w:pPr>
            <w:r w:rsidRPr="009C403C">
              <w:rPr>
                <w:color w:val="000000"/>
                <w:sz w:val="20"/>
                <w:szCs w:val="20"/>
              </w:rPr>
              <w:t>24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6E6F82F" w14:textId="77777777" w:rsidR="003C6170" w:rsidRPr="009C403C" w:rsidRDefault="003C6170" w:rsidP="00700584">
            <w:pPr>
              <w:jc w:val="right"/>
              <w:rPr>
                <w:color w:val="000000"/>
                <w:sz w:val="20"/>
                <w:szCs w:val="20"/>
              </w:rPr>
            </w:pPr>
            <w:r w:rsidRPr="009C403C">
              <w:rPr>
                <w:color w:val="000000"/>
                <w:sz w:val="20"/>
                <w:szCs w:val="20"/>
              </w:rPr>
              <w:t>6</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5CC22E8" w14:textId="77777777" w:rsidR="003C6170" w:rsidRPr="009C403C" w:rsidRDefault="003C6170" w:rsidP="00700584">
            <w:pPr>
              <w:jc w:val="right"/>
              <w:rPr>
                <w:color w:val="000000"/>
                <w:sz w:val="20"/>
                <w:szCs w:val="20"/>
              </w:rPr>
            </w:pPr>
            <w:r w:rsidRPr="009C403C">
              <w:rPr>
                <w:color w:val="000000"/>
                <w:sz w:val="20"/>
                <w:szCs w:val="20"/>
              </w:rPr>
              <w:t>32</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63CD43" w14:textId="77777777" w:rsidR="003C6170" w:rsidRPr="009C403C" w:rsidRDefault="003C6170" w:rsidP="00700584">
            <w:pPr>
              <w:jc w:val="right"/>
              <w:rPr>
                <w:color w:val="000000"/>
                <w:sz w:val="20"/>
                <w:szCs w:val="20"/>
              </w:rPr>
            </w:pPr>
            <w:r w:rsidRPr="009C403C">
              <w:rPr>
                <w:color w:val="000000"/>
                <w:sz w:val="20"/>
                <w:szCs w:val="20"/>
              </w:rPr>
              <w:t>2</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C658E9"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24DA6C0" w14:textId="77777777" w:rsidR="003C6170" w:rsidRPr="009C403C" w:rsidRDefault="003C6170" w:rsidP="00700584">
            <w:pPr>
              <w:jc w:val="right"/>
              <w:rPr>
                <w:color w:val="000000"/>
                <w:sz w:val="20"/>
                <w:szCs w:val="20"/>
              </w:rPr>
            </w:pPr>
            <w:r w:rsidRPr="009C403C">
              <w:rPr>
                <w:color w:val="000000"/>
                <w:sz w:val="20"/>
                <w:szCs w:val="20"/>
              </w:rPr>
              <w:t>10</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803183A" w14:textId="77777777" w:rsidR="003C6170" w:rsidRPr="009C403C" w:rsidRDefault="003C6170" w:rsidP="00700584">
            <w:pPr>
              <w:jc w:val="right"/>
              <w:rPr>
                <w:color w:val="000000"/>
                <w:sz w:val="20"/>
                <w:szCs w:val="20"/>
              </w:rPr>
            </w:pPr>
            <w:r w:rsidRPr="009C403C">
              <w:rPr>
                <w:color w:val="000000"/>
                <w:sz w:val="20"/>
                <w:szCs w:val="20"/>
              </w:rPr>
              <w:t>5</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C521F2"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0F2983BB"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23ED1AED" w14:textId="77777777" w:rsidR="003C6170" w:rsidRPr="009C403C" w:rsidRDefault="003C6170" w:rsidP="00700584">
            <w:pPr>
              <w:jc w:val="center"/>
              <w:rPr>
                <w:bCs/>
                <w:color w:val="000000"/>
                <w:sz w:val="20"/>
                <w:szCs w:val="20"/>
              </w:rPr>
            </w:pPr>
            <w:r w:rsidRPr="009C403C">
              <w:rPr>
                <w:bCs/>
                <w:color w:val="000000"/>
                <w:sz w:val="20"/>
                <w:szCs w:val="20"/>
              </w:rPr>
              <w:t>Kyustendil</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2EB8EF" w14:textId="77777777" w:rsidR="003C6170" w:rsidRPr="009C403C" w:rsidRDefault="003C6170" w:rsidP="00700584">
            <w:pPr>
              <w:jc w:val="right"/>
              <w:rPr>
                <w:color w:val="000000"/>
                <w:sz w:val="20"/>
                <w:szCs w:val="20"/>
              </w:rPr>
            </w:pPr>
            <w:r w:rsidRPr="009C403C">
              <w:rPr>
                <w:color w:val="000000"/>
                <w:sz w:val="20"/>
                <w:szCs w:val="20"/>
              </w:rPr>
              <w:t>20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D798390" w14:textId="77777777" w:rsidR="003C6170" w:rsidRPr="009C403C" w:rsidRDefault="003C6170" w:rsidP="00700584">
            <w:pPr>
              <w:jc w:val="right"/>
              <w:rPr>
                <w:color w:val="000000"/>
                <w:sz w:val="20"/>
                <w:szCs w:val="20"/>
              </w:rPr>
            </w:pPr>
            <w:r w:rsidRPr="009C403C">
              <w:rPr>
                <w:color w:val="000000"/>
                <w:sz w:val="20"/>
                <w:szCs w:val="20"/>
              </w:rPr>
              <w:t>3</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9B903E1"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9D69D09" w14:textId="77777777" w:rsidR="003C6170" w:rsidRPr="009C403C" w:rsidRDefault="003C6170" w:rsidP="00700584">
            <w:pPr>
              <w:jc w:val="right"/>
              <w:rPr>
                <w:color w:val="000000"/>
                <w:sz w:val="20"/>
                <w:szCs w:val="20"/>
              </w:rPr>
            </w:pPr>
            <w:r w:rsidRPr="009C403C">
              <w:rPr>
                <w:color w:val="000000"/>
                <w:sz w:val="20"/>
                <w:szCs w:val="20"/>
              </w:rPr>
              <w:t>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535B5B" w14:textId="77777777" w:rsidR="003C6170" w:rsidRPr="009C403C" w:rsidRDefault="003C6170" w:rsidP="00700584">
            <w:pPr>
              <w:jc w:val="right"/>
              <w:rPr>
                <w:color w:val="000000"/>
                <w:sz w:val="20"/>
                <w:szCs w:val="20"/>
              </w:rPr>
            </w:pPr>
            <w:r w:rsidRPr="009C403C">
              <w:rPr>
                <w:color w:val="000000"/>
                <w:sz w:val="20"/>
                <w:szCs w:val="20"/>
              </w:rPr>
              <w:t>39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DE479EB" w14:textId="77777777" w:rsidR="003C6170" w:rsidRPr="009C403C" w:rsidRDefault="003C6170" w:rsidP="00700584">
            <w:pPr>
              <w:jc w:val="right"/>
              <w:rPr>
                <w:color w:val="000000"/>
                <w:sz w:val="20"/>
                <w:szCs w:val="20"/>
              </w:rPr>
            </w:pPr>
            <w:r w:rsidRPr="009C403C">
              <w:rPr>
                <w:color w:val="000000"/>
                <w:sz w:val="20"/>
                <w:szCs w:val="20"/>
              </w:rPr>
              <w:t>16</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125E744" w14:textId="77777777" w:rsidR="003C6170" w:rsidRPr="009C403C" w:rsidRDefault="003C6170" w:rsidP="00700584">
            <w:pPr>
              <w:jc w:val="right"/>
              <w:rPr>
                <w:color w:val="000000"/>
                <w:sz w:val="20"/>
                <w:szCs w:val="20"/>
              </w:rPr>
            </w:pPr>
            <w:r w:rsidRPr="009C403C">
              <w:rPr>
                <w:color w:val="000000"/>
                <w:sz w:val="20"/>
                <w:szCs w:val="20"/>
              </w:rPr>
              <w:t>22</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625ECB4" w14:textId="77777777" w:rsidR="003C6170" w:rsidRPr="009C403C" w:rsidRDefault="003C6170" w:rsidP="00700584">
            <w:pPr>
              <w:jc w:val="right"/>
              <w:rPr>
                <w:color w:val="000000"/>
                <w:sz w:val="20"/>
                <w:szCs w:val="20"/>
              </w:rPr>
            </w:pPr>
            <w:r w:rsidRPr="009C403C">
              <w:rPr>
                <w:color w:val="000000"/>
                <w:sz w:val="20"/>
                <w:szCs w:val="20"/>
              </w:rPr>
              <w:t>2</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F6766E"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52A26E9" w14:textId="77777777" w:rsidR="003C6170" w:rsidRPr="009C403C" w:rsidRDefault="003C6170" w:rsidP="00700584">
            <w:pPr>
              <w:jc w:val="right"/>
              <w:rPr>
                <w:color w:val="000000"/>
                <w:sz w:val="20"/>
                <w:szCs w:val="20"/>
              </w:rPr>
            </w:pPr>
            <w:r w:rsidRPr="009C403C">
              <w:rPr>
                <w:color w:val="000000"/>
                <w:sz w:val="20"/>
                <w:szCs w:val="20"/>
              </w:rPr>
              <w:t>24</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D23A763" w14:textId="77777777" w:rsidR="003C6170" w:rsidRPr="009C403C" w:rsidRDefault="003C6170" w:rsidP="00700584">
            <w:pPr>
              <w:jc w:val="right"/>
              <w:rPr>
                <w:color w:val="000000"/>
                <w:sz w:val="20"/>
                <w:szCs w:val="20"/>
              </w:rPr>
            </w:pPr>
            <w:r w:rsidRPr="009C403C">
              <w:rPr>
                <w:color w:val="000000"/>
                <w:sz w:val="20"/>
                <w:szCs w:val="20"/>
              </w:rPr>
              <w:t>9</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D96CA2"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0AB97C71"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6AF6098" w14:textId="77777777" w:rsidR="003C6170" w:rsidRPr="009C403C" w:rsidRDefault="003C6170" w:rsidP="00700584">
            <w:pPr>
              <w:jc w:val="center"/>
              <w:rPr>
                <w:bCs/>
                <w:color w:val="000000"/>
                <w:sz w:val="20"/>
                <w:szCs w:val="20"/>
              </w:rPr>
            </w:pPr>
            <w:r w:rsidRPr="009C403C">
              <w:rPr>
                <w:bCs/>
                <w:color w:val="000000"/>
                <w:sz w:val="20"/>
                <w:szCs w:val="20"/>
              </w:rPr>
              <w:t>Lovech</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11981E2" w14:textId="77777777" w:rsidR="003C6170" w:rsidRPr="009C403C" w:rsidRDefault="003C6170" w:rsidP="00700584">
            <w:pPr>
              <w:jc w:val="right"/>
              <w:rPr>
                <w:color w:val="000000"/>
                <w:sz w:val="20"/>
                <w:szCs w:val="20"/>
              </w:rPr>
            </w:pPr>
            <w:r w:rsidRPr="009C403C">
              <w:rPr>
                <w:color w:val="000000"/>
                <w:sz w:val="20"/>
                <w:szCs w:val="20"/>
              </w:rPr>
              <w:t>65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988CB2" w14:textId="77777777" w:rsidR="003C6170" w:rsidRPr="009C403C" w:rsidRDefault="003C6170" w:rsidP="00700584">
            <w:pPr>
              <w:jc w:val="right"/>
              <w:rPr>
                <w:color w:val="000000"/>
                <w:sz w:val="20"/>
                <w:szCs w:val="20"/>
              </w:rPr>
            </w:pPr>
            <w:r w:rsidRPr="009C403C">
              <w:rPr>
                <w:color w:val="000000"/>
                <w:sz w:val="20"/>
                <w:szCs w:val="20"/>
              </w:rPr>
              <w:t>1</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95A8173"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024EB20" w14:textId="77777777" w:rsidR="003C6170" w:rsidRPr="009C403C" w:rsidRDefault="003C6170" w:rsidP="00700584">
            <w:pPr>
              <w:jc w:val="right"/>
              <w:rPr>
                <w:color w:val="000000"/>
                <w:sz w:val="20"/>
                <w:szCs w:val="20"/>
              </w:rPr>
            </w:pPr>
            <w:r w:rsidRPr="009C403C">
              <w:rPr>
                <w:color w:val="000000"/>
                <w:sz w:val="20"/>
                <w:szCs w:val="20"/>
              </w:rPr>
              <w:t>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5CF600" w14:textId="77777777" w:rsidR="003C6170" w:rsidRPr="009C403C" w:rsidRDefault="003C6170" w:rsidP="00700584">
            <w:pPr>
              <w:jc w:val="right"/>
              <w:rPr>
                <w:color w:val="000000"/>
                <w:sz w:val="20"/>
                <w:szCs w:val="20"/>
              </w:rPr>
            </w:pPr>
            <w:r w:rsidRPr="009C403C">
              <w:rPr>
                <w:color w:val="000000"/>
                <w:sz w:val="20"/>
                <w:szCs w:val="20"/>
              </w:rPr>
              <w:t>40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05653DD" w14:textId="77777777" w:rsidR="003C6170" w:rsidRPr="009C403C" w:rsidRDefault="003C6170" w:rsidP="00700584">
            <w:pPr>
              <w:jc w:val="right"/>
              <w:rPr>
                <w:color w:val="000000"/>
                <w:sz w:val="20"/>
                <w:szCs w:val="20"/>
              </w:rPr>
            </w:pPr>
            <w:r w:rsidRPr="009C403C">
              <w:rPr>
                <w:color w:val="000000"/>
                <w:sz w:val="20"/>
                <w:szCs w:val="20"/>
              </w:rPr>
              <w:t>10</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DC147D" w14:textId="77777777" w:rsidR="003C6170" w:rsidRPr="009C403C" w:rsidRDefault="003C6170" w:rsidP="00700584">
            <w:pPr>
              <w:jc w:val="right"/>
              <w:rPr>
                <w:color w:val="000000"/>
                <w:sz w:val="20"/>
                <w:szCs w:val="20"/>
              </w:rPr>
            </w:pPr>
            <w:r w:rsidRPr="009C403C">
              <w:rPr>
                <w:color w:val="000000"/>
                <w:sz w:val="20"/>
                <w:szCs w:val="20"/>
              </w:rPr>
              <w:t>20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0AB2AA" w14:textId="77777777" w:rsidR="003C6170" w:rsidRPr="009C403C" w:rsidRDefault="003C6170" w:rsidP="00700584">
            <w:pPr>
              <w:jc w:val="right"/>
              <w:rPr>
                <w:color w:val="000000"/>
                <w:sz w:val="20"/>
                <w:szCs w:val="20"/>
              </w:rPr>
            </w:pPr>
            <w:r w:rsidRPr="009C403C">
              <w:rPr>
                <w:color w:val="000000"/>
                <w:sz w:val="20"/>
                <w:szCs w:val="20"/>
              </w:rPr>
              <w:t>7</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D74E087" w14:textId="77777777" w:rsidR="003C6170" w:rsidRPr="009C403C" w:rsidRDefault="003C6170" w:rsidP="00700584">
            <w:pPr>
              <w:jc w:val="right"/>
              <w:rPr>
                <w:color w:val="000000"/>
                <w:sz w:val="20"/>
                <w:szCs w:val="20"/>
              </w:rPr>
            </w:pPr>
            <w:r w:rsidRPr="009C403C">
              <w:rPr>
                <w:color w:val="000000"/>
                <w:sz w:val="20"/>
                <w:szCs w:val="20"/>
              </w:rPr>
              <w:t>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7D65A6F" w14:textId="77777777" w:rsidR="003C6170" w:rsidRPr="009C403C" w:rsidRDefault="003C6170" w:rsidP="00700584">
            <w:pPr>
              <w:jc w:val="right"/>
              <w:rPr>
                <w:color w:val="000000"/>
                <w:sz w:val="20"/>
                <w:szCs w:val="20"/>
              </w:rPr>
            </w:pPr>
            <w:r w:rsidRPr="009C403C">
              <w:rPr>
                <w:color w:val="000000"/>
                <w:sz w:val="20"/>
                <w:szCs w:val="20"/>
              </w:rPr>
              <w:t>3</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558216C" w14:textId="77777777" w:rsidR="003C6170" w:rsidRPr="009C403C" w:rsidRDefault="003C6170" w:rsidP="00700584">
            <w:pPr>
              <w:jc w:val="right"/>
              <w:rPr>
                <w:color w:val="000000"/>
                <w:sz w:val="20"/>
                <w:szCs w:val="20"/>
              </w:rPr>
            </w:pPr>
            <w:r w:rsidRPr="009C403C">
              <w:rPr>
                <w:color w:val="000000"/>
                <w:sz w:val="20"/>
                <w:szCs w:val="20"/>
              </w:rPr>
              <w:t>3</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10728EB"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1918C2FF"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8E7AFF4" w14:textId="77777777" w:rsidR="003C6170" w:rsidRPr="009C403C" w:rsidRDefault="003C6170" w:rsidP="00700584">
            <w:pPr>
              <w:jc w:val="center"/>
              <w:rPr>
                <w:bCs/>
                <w:color w:val="000000"/>
                <w:sz w:val="20"/>
                <w:szCs w:val="20"/>
              </w:rPr>
            </w:pPr>
            <w:r w:rsidRPr="009C403C">
              <w:rPr>
                <w:bCs/>
                <w:color w:val="000000"/>
                <w:sz w:val="20"/>
                <w:szCs w:val="20"/>
              </w:rPr>
              <w:t>Montana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55EBC2" w14:textId="77777777" w:rsidR="003C6170" w:rsidRPr="009C403C" w:rsidRDefault="003C6170" w:rsidP="00700584">
            <w:pPr>
              <w:jc w:val="right"/>
              <w:rPr>
                <w:color w:val="000000"/>
                <w:sz w:val="20"/>
                <w:szCs w:val="20"/>
              </w:rPr>
            </w:pPr>
            <w:r w:rsidRPr="009C403C">
              <w:rPr>
                <w:color w:val="000000"/>
                <w:sz w:val="20"/>
                <w:szCs w:val="20"/>
              </w:rPr>
              <w:t>27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4257F0"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348E46"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42BF1E" w14:textId="77777777" w:rsidR="003C6170" w:rsidRPr="009C403C" w:rsidRDefault="003C6170" w:rsidP="00700584">
            <w:pPr>
              <w:jc w:val="right"/>
              <w:rPr>
                <w:color w:val="000000"/>
                <w:sz w:val="20"/>
                <w:szCs w:val="20"/>
              </w:rPr>
            </w:pPr>
            <w:r w:rsidRPr="009C403C">
              <w:rPr>
                <w:color w:val="000000"/>
                <w:sz w:val="20"/>
                <w:szCs w:val="20"/>
              </w:rPr>
              <w:t>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AA9167" w14:textId="77777777" w:rsidR="003C6170" w:rsidRPr="009C403C" w:rsidRDefault="003C6170" w:rsidP="00700584">
            <w:pPr>
              <w:jc w:val="right"/>
              <w:rPr>
                <w:color w:val="000000"/>
                <w:sz w:val="20"/>
                <w:szCs w:val="20"/>
              </w:rPr>
            </w:pPr>
            <w:r w:rsidRPr="009C403C">
              <w:rPr>
                <w:color w:val="000000"/>
                <w:sz w:val="20"/>
                <w:szCs w:val="20"/>
              </w:rPr>
              <w:t>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298FC66" w14:textId="77777777" w:rsidR="003C6170" w:rsidRPr="009C403C" w:rsidRDefault="003C6170" w:rsidP="00700584">
            <w:pPr>
              <w:jc w:val="right"/>
              <w:rPr>
                <w:color w:val="000000"/>
                <w:sz w:val="20"/>
                <w:szCs w:val="20"/>
              </w:rPr>
            </w:pPr>
            <w:r w:rsidRPr="009C403C">
              <w:rPr>
                <w:color w:val="000000"/>
                <w:sz w:val="20"/>
                <w:szCs w:val="20"/>
              </w:rPr>
              <w:t>8</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217C90B" w14:textId="77777777" w:rsidR="003C6170" w:rsidRPr="009C403C" w:rsidRDefault="003C6170" w:rsidP="00700584">
            <w:pPr>
              <w:jc w:val="right"/>
              <w:rPr>
                <w:color w:val="000000"/>
                <w:sz w:val="20"/>
                <w:szCs w:val="20"/>
              </w:rPr>
            </w:pPr>
            <w:r w:rsidRPr="009C403C">
              <w:rPr>
                <w:color w:val="000000"/>
                <w:sz w:val="20"/>
                <w:szCs w:val="20"/>
              </w:rPr>
              <w:t>34</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888BBA" w14:textId="77777777" w:rsidR="003C6170" w:rsidRPr="009C403C" w:rsidRDefault="003C6170" w:rsidP="00700584">
            <w:pPr>
              <w:jc w:val="right"/>
              <w:rPr>
                <w:color w:val="000000"/>
                <w:sz w:val="20"/>
                <w:szCs w:val="20"/>
              </w:rPr>
            </w:pPr>
            <w:r w:rsidRPr="009C403C">
              <w:rPr>
                <w:color w:val="000000"/>
                <w:sz w:val="20"/>
                <w:szCs w:val="20"/>
              </w:rPr>
              <w:t>2</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654B85"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0EE4FD" w14:textId="77777777" w:rsidR="003C6170" w:rsidRPr="009C403C" w:rsidRDefault="003C6170" w:rsidP="00700584">
            <w:pPr>
              <w:jc w:val="right"/>
              <w:rPr>
                <w:color w:val="000000"/>
                <w:sz w:val="20"/>
                <w:szCs w:val="20"/>
              </w:rPr>
            </w:pPr>
            <w:r w:rsidRPr="009C403C">
              <w:rPr>
                <w:color w:val="000000"/>
                <w:sz w:val="20"/>
                <w:szCs w:val="20"/>
              </w:rPr>
              <w:t>7</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D73962C" w14:textId="77777777" w:rsidR="003C6170" w:rsidRPr="009C403C" w:rsidRDefault="003C6170" w:rsidP="00700584">
            <w:pPr>
              <w:jc w:val="right"/>
              <w:rPr>
                <w:color w:val="000000"/>
                <w:sz w:val="20"/>
                <w:szCs w:val="20"/>
              </w:rPr>
            </w:pPr>
            <w:r w:rsidRPr="009C403C">
              <w:rPr>
                <w:color w:val="000000"/>
                <w:sz w:val="20"/>
                <w:szCs w:val="20"/>
              </w:rPr>
              <w:t>7</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6551523"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4F77FCDE"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5FD7DF6" w14:textId="77777777" w:rsidR="003C6170" w:rsidRPr="009C403C" w:rsidRDefault="003C6170" w:rsidP="00700584">
            <w:pPr>
              <w:jc w:val="center"/>
              <w:rPr>
                <w:bCs/>
                <w:color w:val="000000"/>
                <w:sz w:val="20"/>
                <w:szCs w:val="20"/>
              </w:rPr>
            </w:pPr>
            <w:r w:rsidRPr="009C403C">
              <w:rPr>
                <w:bCs/>
                <w:color w:val="000000"/>
                <w:sz w:val="20"/>
                <w:szCs w:val="20"/>
              </w:rPr>
              <w:t>Pazardzhik</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D63197" w14:textId="77777777" w:rsidR="003C6170" w:rsidRPr="009C403C" w:rsidRDefault="003C6170" w:rsidP="00700584">
            <w:pPr>
              <w:jc w:val="right"/>
              <w:rPr>
                <w:color w:val="000000"/>
                <w:sz w:val="20"/>
                <w:szCs w:val="20"/>
              </w:rPr>
            </w:pPr>
            <w:r w:rsidRPr="009C403C">
              <w:rPr>
                <w:color w:val="000000"/>
                <w:sz w:val="20"/>
                <w:szCs w:val="20"/>
              </w:rPr>
              <w:t>119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C3944EC"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C15EE20" w14:textId="77777777" w:rsidR="003C6170" w:rsidRPr="009C403C" w:rsidRDefault="003C6170" w:rsidP="00700584">
            <w:pPr>
              <w:jc w:val="right"/>
              <w:rPr>
                <w:color w:val="000000"/>
                <w:sz w:val="20"/>
                <w:szCs w:val="20"/>
              </w:rPr>
            </w:pPr>
            <w:r w:rsidRPr="009C403C">
              <w:rPr>
                <w:color w:val="000000"/>
                <w:sz w:val="20"/>
                <w:szCs w:val="20"/>
              </w:rPr>
              <w:t>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05CF3AE" w14:textId="77777777" w:rsidR="003C6170" w:rsidRPr="009C403C" w:rsidRDefault="003C6170" w:rsidP="00700584">
            <w:pPr>
              <w:jc w:val="right"/>
              <w:rPr>
                <w:color w:val="000000"/>
                <w:sz w:val="20"/>
                <w:szCs w:val="20"/>
              </w:rPr>
            </w:pPr>
            <w:r w:rsidRPr="009C403C">
              <w:rPr>
                <w:color w:val="000000"/>
                <w:sz w:val="20"/>
                <w:szCs w:val="20"/>
              </w:rPr>
              <w:t>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8FD1A93" w14:textId="77777777" w:rsidR="003C6170" w:rsidRPr="009C403C" w:rsidRDefault="003C6170" w:rsidP="00700584">
            <w:pPr>
              <w:jc w:val="right"/>
              <w:rPr>
                <w:color w:val="000000"/>
                <w:sz w:val="20"/>
                <w:szCs w:val="20"/>
              </w:rPr>
            </w:pPr>
            <w:r w:rsidRPr="009C403C">
              <w:rPr>
                <w:color w:val="000000"/>
                <w:sz w:val="20"/>
                <w:szCs w:val="20"/>
              </w:rPr>
              <w:t>99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0F1545F" w14:textId="77777777" w:rsidR="003C6170" w:rsidRPr="009C403C" w:rsidRDefault="003C6170" w:rsidP="00700584">
            <w:pPr>
              <w:jc w:val="right"/>
              <w:rPr>
                <w:color w:val="000000"/>
                <w:sz w:val="20"/>
                <w:szCs w:val="20"/>
              </w:rPr>
            </w:pPr>
            <w:r w:rsidRPr="009C403C">
              <w:rPr>
                <w:color w:val="000000"/>
                <w:sz w:val="20"/>
                <w:szCs w:val="20"/>
              </w:rPr>
              <w:t>46</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53E6141" w14:textId="77777777" w:rsidR="003C6170" w:rsidRPr="009C403C" w:rsidRDefault="003C6170" w:rsidP="00700584">
            <w:pPr>
              <w:jc w:val="right"/>
              <w:rPr>
                <w:color w:val="000000"/>
                <w:sz w:val="20"/>
                <w:szCs w:val="20"/>
              </w:rPr>
            </w:pPr>
            <w:r w:rsidRPr="009C403C">
              <w:rPr>
                <w:color w:val="000000"/>
                <w:sz w:val="20"/>
                <w:szCs w:val="20"/>
              </w:rPr>
              <w:t>54</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25E2EB" w14:textId="77777777" w:rsidR="003C6170" w:rsidRPr="009C403C" w:rsidRDefault="003C6170" w:rsidP="00700584">
            <w:pPr>
              <w:jc w:val="right"/>
              <w:rPr>
                <w:color w:val="000000"/>
                <w:sz w:val="20"/>
                <w:szCs w:val="20"/>
              </w:rPr>
            </w:pPr>
            <w:r w:rsidRPr="009C403C">
              <w:rPr>
                <w:color w:val="000000"/>
                <w:sz w:val="20"/>
                <w:szCs w:val="20"/>
              </w:rPr>
              <w:t>6</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7F0A52" w14:textId="77777777" w:rsidR="003C6170" w:rsidRPr="009C403C" w:rsidRDefault="003C6170" w:rsidP="00700584">
            <w:pPr>
              <w:jc w:val="right"/>
              <w:rPr>
                <w:color w:val="000000"/>
                <w:sz w:val="20"/>
                <w:szCs w:val="20"/>
              </w:rPr>
            </w:pPr>
            <w:r w:rsidRPr="009C403C">
              <w:rPr>
                <w:color w:val="000000"/>
                <w:sz w:val="20"/>
                <w:szCs w:val="20"/>
              </w:rPr>
              <w:t>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BBA110" w14:textId="77777777" w:rsidR="003C6170" w:rsidRPr="009C403C" w:rsidRDefault="003C6170" w:rsidP="00700584">
            <w:pPr>
              <w:jc w:val="right"/>
              <w:rPr>
                <w:color w:val="000000"/>
                <w:sz w:val="20"/>
                <w:szCs w:val="20"/>
              </w:rPr>
            </w:pPr>
            <w:r w:rsidRPr="009C403C">
              <w:rPr>
                <w:color w:val="000000"/>
                <w:sz w:val="20"/>
                <w:szCs w:val="20"/>
              </w:rPr>
              <w:t>12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E1EC245" w14:textId="77777777" w:rsidR="003C6170" w:rsidRPr="009C403C" w:rsidRDefault="003C6170" w:rsidP="00700584">
            <w:pPr>
              <w:jc w:val="right"/>
              <w:rPr>
                <w:color w:val="000000"/>
                <w:sz w:val="20"/>
                <w:szCs w:val="20"/>
              </w:rPr>
            </w:pPr>
            <w:r w:rsidRPr="009C403C">
              <w:rPr>
                <w:color w:val="000000"/>
                <w:sz w:val="20"/>
                <w:szCs w:val="20"/>
              </w:rPr>
              <w:t>24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D0FBAA4"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4AE858BB"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92CC1F1" w14:textId="77777777" w:rsidR="003C6170" w:rsidRPr="009C403C" w:rsidRDefault="003C6170" w:rsidP="00700584">
            <w:pPr>
              <w:jc w:val="center"/>
              <w:rPr>
                <w:bCs/>
                <w:color w:val="000000"/>
                <w:sz w:val="20"/>
                <w:szCs w:val="20"/>
              </w:rPr>
            </w:pPr>
            <w:r w:rsidRPr="009C403C">
              <w:rPr>
                <w:bCs/>
                <w:color w:val="000000"/>
                <w:sz w:val="20"/>
                <w:szCs w:val="20"/>
              </w:rPr>
              <w:t>Pernik</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519069A" w14:textId="77777777" w:rsidR="003C6170" w:rsidRPr="009C403C" w:rsidRDefault="003C6170" w:rsidP="00700584">
            <w:pPr>
              <w:jc w:val="right"/>
              <w:rPr>
                <w:color w:val="000000"/>
                <w:sz w:val="20"/>
                <w:szCs w:val="20"/>
              </w:rPr>
            </w:pPr>
            <w:r w:rsidRPr="009C403C">
              <w:rPr>
                <w:color w:val="000000"/>
                <w:sz w:val="20"/>
                <w:szCs w:val="20"/>
              </w:rPr>
              <w:t>44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1F29CC" w14:textId="77777777" w:rsidR="003C6170" w:rsidRPr="009C403C" w:rsidRDefault="003C6170" w:rsidP="00700584">
            <w:pPr>
              <w:jc w:val="right"/>
              <w:rPr>
                <w:color w:val="000000"/>
                <w:sz w:val="20"/>
                <w:szCs w:val="20"/>
              </w:rPr>
            </w:pPr>
            <w:r w:rsidRPr="009C403C">
              <w:rPr>
                <w:color w:val="000000"/>
                <w:sz w:val="20"/>
                <w:szCs w:val="20"/>
              </w:rPr>
              <w:t>7</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934783"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72B1C3F" w14:textId="77777777" w:rsidR="003C6170" w:rsidRPr="009C403C" w:rsidRDefault="003C6170" w:rsidP="00700584">
            <w:pPr>
              <w:jc w:val="right"/>
              <w:rPr>
                <w:color w:val="000000"/>
                <w:sz w:val="20"/>
                <w:szCs w:val="20"/>
              </w:rPr>
            </w:pPr>
            <w:r w:rsidRPr="009C403C">
              <w:rPr>
                <w:color w:val="000000"/>
                <w:sz w:val="20"/>
                <w:szCs w:val="20"/>
              </w:rPr>
              <w:t>20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E76472" w14:textId="77777777" w:rsidR="003C6170" w:rsidRPr="009C403C" w:rsidRDefault="003C6170" w:rsidP="00700584">
            <w:pPr>
              <w:jc w:val="right"/>
              <w:rPr>
                <w:color w:val="000000"/>
                <w:sz w:val="20"/>
                <w:szCs w:val="20"/>
              </w:rPr>
            </w:pPr>
            <w:r w:rsidRPr="009C403C">
              <w:rPr>
                <w:color w:val="000000"/>
                <w:sz w:val="20"/>
                <w:szCs w:val="20"/>
              </w:rPr>
              <w:t>65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052ECC" w14:textId="77777777" w:rsidR="003C6170" w:rsidRPr="009C403C" w:rsidRDefault="003C6170" w:rsidP="00700584">
            <w:pPr>
              <w:jc w:val="right"/>
              <w:rPr>
                <w:color w:val="000000"/>
                <w:sz w:val="20"/>
                <w:szCs w:val="20"/>
              </w:rPr>
            </w:pPr>
            <w:r w:rsidRPr="009C403C">
              <w:rPr>
                <w:color w:val="000000"/>
                <w:sz w:val="20"/>
                <w:szCs w:val="20"/>
              </w:rPr>
              <w:t>28</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E12998" w14:textId="77777777" w:rsidR="003C6170" w:rsidRPr="009C403C" w:rsidRDefault="003C6170" w:rsidP="00700584">
            <w:pPr>
              <w:jc w:val="right"/>
              <w:rPr>
                <w:color w:val="000000"/>
                <w:sz w:val="20"/>
                <w:szCs w:val="20"/>
              </w:rPr>
            </w:pPr>
            <w:r w:rsidRPr="009C403C">
              <w:rPr>
                <w:color w:val="000000"/>
                <w:sz w:val="20"/>
                <w:szCs w:val="20"/>
              </w:rPr>
              <w:t>26</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5056BC2" w14:textId="77777777" w:rsidR="003C6170" w:rsidRPr="009C403C" w:rsidRDefault="003C6170" w:rsidP="00700584">
            <w:pPr>
              <w:jc w:val="right"/>
              <w:rPr>
                <w:color w:val="000000"/>
                <w:sz w:val="20"/>
                <w:szCs w:val="20"/>
              </w:rPr>
            </w:pPr>
            <w:r w:rsidRPr="009C403C">
              <w:rPr>
                <w:color w:val="000000"/>
                <w:sz w:val="20"/>
                <w:szCs w:val="20"/>
              </w:rPr>
              <w:t>5</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C03CC84" w14:textId="77777777" w:rsidR="003C6170" w:rsidRPr="009C403C" w:rsidRDefault="003C6170" w:rsidP="00700584">
            <w:pPr>
              <w:jc w:val="right"/>
              <w:rPr>
                <w:color w:val="000000"/>
                <w:sz w:val="20"/>
                <w:szCs w:val="20"/>
              </w:rPr>
            </w:pPr>
            <w:r w:rsidRPr="009C403C">
              <w:rPr>
                <w:color w:val="000000"/>
                <w:sz w:val="20"/>
                <w:szCs w:val="20"/>
              </w:rPr>
              <w:t>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8C9B207" w14:textId="77777777" w:rsidR="003C6170" w:rsidRPr="009C403C" w:rsidRDefault="003C6170" w:rsidP="00700584">
            <w:pPr>
              <w:jc w:val="right"/>
              <w:rPr>
                <w:color w:val="000000"/>
                <w:sz w:val="20"/>
                <w:szCs w:val="20"/>
              </w:rPr>
            </w:pPr>
            <w:r w:rsidRPr="009C403C">
              <w:rPr>
                <w:color w:val="000000"/>
                <w:sz w:val="20"/>
                <w:szCs w:val="20"/>
              </w:rPr>
              <w:t>5</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BF9AB8" w14:textId="77777777" w:rsidR="003C6170" w:rsidRPr="009C403C" w:rsidRDefault="003C6170" w:rsidP="00700584">
            <w:pPr>
              <w:jc w:val="right"/>
              <w:rPr>
                <w:color w:val="000000"/>
                <w:sz w:val="20"/>
                <w:szCs w:val="20"/>
              </w:rPr>
            </w:pPr>
            <w:r w:rsidRPr="009C403C">
              <w:rPr>
                <w:color w:val="000000"/>
                <w:sz w:val="20"/>
                <w:szCs w:val="20"/>
              </w:rPr>
              <w:t>24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D9F7F6D"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76E67B71"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EA0D97F" w14:textId="77777777" w:rsidR="003C6170" w:rsidRPr="009C403C" w:rsidRDefault="003C6170" w:rsidP="00700584">
            <w:pPr>
              <w:jc w:val="center"/>
              <w:rPr>
                <w:bCs/>
                <w:color w:val="000000"/>
                <w:sz w:val="20"/>
                <w:szCs w:val="20"/>
              </w:rPr>
            </w:pPr>
            <w:r w:rsidRPr="009C403C">
              <w:rPr>
                <w:bCs/>
                <w:color w:val="000000"/>
                <w:sz w:val="20"/>
                <w:szCs w:val="20"/>
              </w:rPr>
              <w:t>Pleven</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BC4B5A1" w14:textId="77777777" w:rsidR="003C6170" w:rsidRPr="009C403C" w:rsidRDefault="003C6170" w:rsidP="00700584">
            <w:pPr>
              <w:jc w:val="right"/>
              <w:rPr>
                <w:color w:val="000000"/>
                <w:sz w:val="20"/>
                <w:szCs w:val="20"/>
              </w:rPr>
            </w:pPr>
            <w:r w:rsidRPr="009C403C">
              <w:rPr>
                <w:color w:val="000000"/>
                <w:sz w:val="20"/>
                <w:szCs w:val="20"/>
              </w:rPr>
              <w:t>143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478A8D3" w14:textId="77777777" w:rsidR="003C6170" w:rsidRPr="009C403C" w:rsidRDefault="003C6170" w:rsidP="00700584">
            <w:pPr>
              <w:jc w:val="right"/>
              <w:rPr>
                <w:color w:val="000000"/>
                <w:sz w:val="20"/>
                <w:szCs w:val="20"/>
              </w:rPr>
            </w:pPr>
            <w:r w:rsidRPr="009C403C">
              <w:rPr>
                <w:color w:val="000000"/>
                <w:sz w:val="20"/>
                <w:szCs w:val="20"/>
              </w:rPr>
              <w:t>8</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F15721"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CA87AD6" w14:textId="77777777" w:rsidR="003C6170" w:rsidRPr="009C403C" w:rsidRDefault="003C6170" w:rsidP="00700584">
            <w:pPr>
              <w:jc w:val="right"/>
              <w:rPr>
                <w:color w:val="000000"/>
                <w:sz w:val="20"/>
                <w:szCs w:val="20"/>
              </w:rPr>
            </w:pPr>
            <w:r w:rsidRPr="009C403C">
              <w:rPr>
                <w:color w:val="000000"/>
                <w:sz w:val="20"/>
                <w:szCs w:val="20"/>
              </w:rPr>
              <w:t>30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7D224F" w14:textId="77777777" w:rsidR="003C6170" w:rsidRPr="009C403C" w:rsidRDefault="003C6170" w:rsidP="00700584">
            <w:pPr>
              <w:jc w:val="right"/>
              <w:rPr>
                <w:color w:val="000000"/>
                <w:sz w:val="20"/>
                <w:szCs w:val="20"/>
              </w:rPr>
            </w:pPr>
            <w:r w:rsidRPr="009C403C">
              <w:rPr>
                <w:color w:val="000000"/>
                <w:sz w:val="20"/>
                <w:szCs w:val="20"/>
              </w:rPr>
              <w:t>131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999FDDF" w14:textId="77777777" w:rsidR="003C6170" w:rsidRPr="009C403C" w:rsidRDefault="003C6170" w:rsidP="00700584">
            <w:pPr>
              <w:jc w:val="right"/>
              <w:rPr>
                <w:color w:val="000000"/>
                <w:sz w:val="20"/>
                <w:szCs w:val="20"/>
              </w:rPr>
            </w:pPr>
            <w:r w:rsidRPr="009C403C">
              <w:rPr>
                <w:color w:val="000000"/>
                <w:sz w:val="20"/>
                <w:szCs w:val="20"/>
              </w:rPr>
              <w:t>32</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3AD57AA" w14:textId="77777777" w:rsidR="003C6170" w:rsidRPr="009C403C" w:rsidRDefault="003C6170" w:rsidP="00700584">
            <w:pPr>
              <w:jc w:val="right"/>
              <w:rPr>
                <w:color w:val="000000"/>
                <w:sz w:val="20"/>
                <w:szCs w:val="20"/>
              </w:rPr>
            </w:pPr>
            <w:r w:rsidRPr="009C403C">
              <w:rPr>
                <w:color w:val="000000"/>
                <w:sz w:val="20"/>
                <w:szCs w:val="20"/>
              </w:rPr>
              <w:t>49</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C08CDC7" w14:textId="77777777" w:rsidR="003C6170" w:rsidRPr="009C403C" w:rsidRDefault="003C6170" w:rsidP="00700584">
            <w:pPr>
              <w:jc w:val="right"/>
              <w:rPr>
                <w:color w:val="000000"/>
                <w:sz w:val="20"/>
                <w:szCs w:val="20"/>
              </w:rPr>
            </w:pPr>
            <w:r w:rsidRPr="009C403C">
              <w:rPr>
                <w:color w:val="000000"/>
                <w:sz w:val="20"/>
                <w:szCs w:val="20"/>
              </w:rPr>
              <w:t>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CB2DE7" w14:textId="77777777" w:rsidR="003C6170" w:rsidRPr="009C403C" w:rsidRDefault="003C6170" w:rsidP="00700584">
            <w:pPr>
              <w:jc w:val="right"/>
              <w:rPr>
                <w:color w:val="000000"/>
                <w:sz w:val="20"/>
                <w:szCs w:val="20"/>
              </w:rPr>
            </w:pPr>
            <w:r w:rsidRPr="009C403C">
              <w:rPr>
                <w:color w:val="000000"/>
                <w:sz w:val="20"/>
                <w:szCs w:val="20"/>
              </w:rPr>
              <w:t>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ACABE4" w14:textId="77777777" w:rsidR="003C6170" w:rsidRPr="009C403C" w:rsidRDefault="003C6170" w:rsidP="00700584">
            <w:pPr>
              <w:jc w:val="right"/>
              <w:rPr>
                <w:color w:val="000000"/>
                <w:sz w:val="20"/>
                <w:szCs w:val="20"/>
              </w:rPr>
            </w:pPr>
            <w:r w:rsidRPr="009C403C">
              <w:rPr>
                <w:color w:val="000000"/>
                <w:sz w:val="20"/>
                <w:szCs w:val="20"/>
              </w:rPr>
              <w:t>12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4B33C6" w14:textId="77777777" w:rsidR="003C6170" w:rsidRPr="009C403C" w:rsidRDefault="003C6170" w:rsidP="00700584">
            <w:pPr>
              <w:jc w:val="right"/>
              <w:rPr>
                <w:color w:val="000000"/>
                <w:sz w:val="20"/>
                <w:szCs w:val="20"/>
              </w:rPr>
            </w:pPr>
            <w:r w:rsidRPr="009C403C">
              <w:rPr>
                <w:color w:val="000000"/>
                <w:sz w:val="20"/>
                <w:szCs w:val="20"/>
              </w:rPr>
              <w:t>24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C0E2D23"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14EA53DF"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031A9544" w14:textId="77777777" w:rsidR="003C6170" w:rsidRPr="009C403C" w:rsidRDefault="003C6170" w:rsidP="00700584">
            <w:pPr>
              <w:jc w:val="center"/>
              <w:rPr>
                <w:bCs/>
                <w:color w:val="000000"/>
                <w:sz w:val="20"/>
                <w:szCs w:val="20"/>
              </w:rPr>
            </w:pPr>
            <w:r w:rsidRPr="009C403C">
              <w:rPr>
                <w:bCs/>
                <w:color w:val="000000"/>
                <w:sz w:val="20"/>
                <w:szCs w:val="20"/>
              </w:rPr>
              <w:t>Plovdiv</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DDD04E1" w14:textId="77777777" w:rsidR="003C6170" w:rsidRPr="009C403C" w:rsidRDefault="003C6170" w:rsidP="00700584">
            <w:pPr>
              <w:jc w:val="right"/>
              <w:rPr>
                <w:color w:val="000000"/>
                <w:sz w:val="20"/>
                <w:szCs w:val="20"/>
              </w:rPr>
            </w:pPr>
            <w:r w:rsidRPr="009C403C">
              <w:rPr>
                <w:color w:val="000000"/>
                <w:sz w:val="20"/>
                <w:szCs w:val="20"/>
              </w:rPr>
              <w:t>538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1107E8" w14:textId="77777777" w:rsidR="003C6170" w:rsidRPr="009C403C" w:rsidRDefault="003C6170" w:rsidP="00700584">
            <w:pPr>
              <w:jc w:val="right"/>
              <w:rPr>
                <w:color w:val="000000"/>
                <w:sz w:val="20"/>
                <w:szCs w:val="20"/>
              </w:rPr>
            </w:pPr>
            <w:r w:rsidRPr="009C403C">
              <w:rPr>
                <w:color w:val="000000"/>
                <w:sz w:val="20"/>
                <w:szCs w:val="20"/>
              </w:rPr>
              <w:t>8</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69036F" w14:textId="77777777" w:rsidR="003C6170" w:rsidRPr="009C403C" w:rsidRDefault="003C6170" w:rsidP="00700584">
            <w:pPr>
              <w:jc w:val="right"/>
              <w:rPr>
                <w:color w:val="000000"/>
                <w:sz w:val="20"/>
                <w:szCs w:val="20"/>
              </w:rPr>
            </w:pPr>
            <w:r w:rsidRPr="009C403C">
              <w:rPr>
                <w:color w:val="000000"/>
                <w:sz w:val="20"/>
                <w:szCs w:val="20"/>
              </w:rPr>
              <w:t>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B57CFC" w14:textId="77777777" w:rsidR="003C6170" w:rsidRPr="009C403C" w:rsidRDefault="003C6170" w:rsidP="00700584">
            <w:pPr>
              <w:jc w:val="right"/>
              <w:rPr>
                <w:color w:val="000000"/>
                <w:sz w:val="20"/>
                <w:szCs w:val="20"/>
              </w:rPr>
            </w:pPr>
            <w:r w:rsidRPr="009C403C">
              <w:rPr>
                <w:color w:val="000000"/>
                <w:sz w:val="20"/>
                <w:szCs w:val="20"/>
              </w:rPr>
              <w:t>136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F88AA36" w14:textId="77777777" w:rsidR="003C6170" w:rsidRPr="009C403C" w:rsidRDefault="003C6170" w:rsidP="00700584">
            <w:pPr>
              <w:jc w:val="right"/>
              <w:rPr>
                <w:color w:val="000000"/>
                <w:sz w:val="20"/>
                <w:szCs w:val="20"/>
              </w:rPr>
            </w:pPr>
            <w:r w:rsidRPr="009C403C">
              <w:rPr>
                <w:color w:val="000000"/>
                <w:sz w:val="20"/>
                <w:szCs w:val="20"/>
              </w:rPr>
              <w:t>707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8F6AB37" w14:textId="77777777" w:rsidR="003C6170" w:rsidRPr="009C403C" w:rsidRDefault="003C6170" w:rsidP="00700584">
            <w:pPr>
              <w:jc w:val="right"/>
              <w:rPr>
                <w:color w:val="000000"/>
                <w:sz w:val="20"/>
                <w:szCs w:val="20"/>
              </w:rPr>
            </w:pPr>
            <w:r w:rsidRPr="009C403C">
              <w:rPr>
                <w:color w:val="000000"/>
                <w:sz w:val="20"/>
                <w:szCs w:val="20"/>
              </w:rPr>
              <w:t>160</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132F67" w14:textId="77777777" w:rsidR="003C6170" w:rsidRPr="009C403C" w:rsidRDefault="003C6170" w:rsidP="00700584">
            <w:pPr>
              <w:jc w:val="right"/>
              <w:rPr>
                <w:color w:val="000000"/>
                <w:sz w:val="20"/>
                <w:szCs w:val="20"/>
              </w:rPr>
            </w:pPr>
            <w:r w:rsidRPr="009C403C">
              <w:rPr>
                <w:color w:val="000000"/>
                <w:sz w:val="20"/>
                <w:szCs w:val="20"/>
              </w:rPr>
              <w:t>312</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0E54C3" w14:textId="77777777" w:rsidR="003C6170" w:rsidRPr="009C403C" w:rsidRDefault="003C6170" w:rsidP="00700584">
            <w:pPr>
              <w:jc w:val="right"/>
              <w:rPr>
                <w:color w:val="000000"/>
                <w:sz w:val="20"/>
                <w:szCs w:val="20"/>
              </w:rPr>
            </w:pPr>
            <w:r w:rsidRPr="009C403C">
              <w:rPr>
                <w:color w:val="000000"/>
                <w:sz w:val="20"/>
                <w:szCs w:val="20"/>
              </w:rPr>
              <w:t>57</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9D6AE94" w14:textId="77777777" w:rsidR="003C6170" w:rsidRPr="009C403C" w:rsidRDefault="003C6170" w:rsidP="00700584">
            <w:pPr>
              <w:jc w:val="right"/>
              <w:rPr>
                <w:color w:val="000000"/>
                <w:sz w:val="20"/>
                <w:szCs w:val="20"/>
              </w:rPr>
            </w:pPr>
            <w:r w:rsidRPr="009C403C">
              <w:rPr>
                <w:color w:val="000000"/>
                <w:sz w:val="20"/>
                <w:szCs w:val="20"/>
              </w:rPr>
              <w:t>60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F459C8" w14:textId="77777777" w:rsidR="003C6170" w:rsidRPr="009C403C" w:rsidRDefault="003C6170" w:rsidP="00700584">
            <w:pPr>
              <w:jc w:val="right"/>
              <w:rPr>
                <w:color w:val="000000"/>
                <w:sz w:val="20"/>
                <w:szCs w:val="20"/>
              </w:rPr>
            </w:pPr>
            <w:r w:rsidRPr="009C403C">
              <w:rPr>
                <w:color w:val="000000"/>
                <w:sz w:val="20"/>
                <w:szCs w:val="20"/>
              </w:rPr>
              <w:t>131</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25045C" w14:textId="77777777" w:rsidR="003C6170" w:rsidRPr="009C403C" w:rsidRDefault="003C6170" w:rsidP="00700584">
            <w:pPr>
              <w:jc w:val="right"/>
              <w:rPr>
                <w:color w:val="000000"/>
                <w:sz w:val="20"/>
                <w:szCs w:val="20"/>
              </w:rPr>
            </w:pPr>
            <w:r w:rsidRPr="009C403C">
              <w:rPr>
                <w:color w:val="000000"/>
                <w:sz w:val="20"/>
                <w:szCs w:val="20"/>
              </w:rPr>
              <w:t>302</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24E177"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4332D914"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CA049FB" w14:textId="77777777" w:rsidR="003C6170" w:rsidRPr="009C403C" w:rsidRDefault="003C6170" w:rsidP="00700584">
            <w:pPr>
              <w:jc w:val="center"/>
              <w:rPr>
                <w:bCs/>
                <w:color w:val="000000"/>
                <w:sz w:val="20"/>
                <w:szCs w:val="20"/>
              </w:rPr>
            </w:pPr>
            <w:r w:rsidRPr="009C403C">
              <w:rPr>
                <w:bCs/>
                <w:color w:val="000000"/>
                <w:sz w:val="20"/>
                <w:szCs w:val="20"/>
              </w:rPr>
              <w:t>Razgrad</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431653" w14:textId="77777777" w:rsidR="003C6170" w:rsidRPr="009C403C" w:rsidRDefault="003C6170" w:rsidP="00700584">
            <w:pPr>
              <w:jc w:val="right"/>
              <w:rPr>
                <w:color w:val="000000"/>
                <w:sz w:val="20"/>
                <w:szCs w:val="20"/>
              </w:rPr>
            </w:pPr>
            <w:r w:rsidRPr="009C403C">
              <w:rPr>
                <w:color w:val="000000"/>
                <w:sz w:val="20"/>
                <w:szCs w:val="20"/>
              </w:rPr>
              <w:t>23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4BC369C" w14:textId="77777777" w:rsidR="003C6170" w:rsidRPr="009C403C" w:rsidRDefault="003C6170" w:rsidP="00700584">
            <w:pPr>
              <w:jc w:val="right"/>
              <w:rPr>
                <w:color w:val="000000"/>
                <w:sz w:val="20"/>
                <w:szCs w:val="20"/>
              </w:rPr>
            </w:pPr>
            <w:r w:rsidRPr="009C403C">
              <w:rPr>
                <w:color w:val="000000"/>
                <w:sz w:val="20"/>
                <w:szCs w:val="20"/>
              </w:rPr>
              <w:t>4</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387CAF2"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81A2AB" w14:textId="77777777" w:rsidR="003C6170" w:rsidRPr="009C403C" w:rsidRDefault="003C6170" w:rsidP="00700584">
            <w:pPr>
              <w:jc w:val="right"/>
              <w:rPr>
                <w:color w:val="000000"/>
                <w:sz w:val="20"/>
                <w:szCs w:val="20"/>
              </w:rPr>
            </w:pPr>
            <w:r w:rsidRPr="009C403C">
              <w:rPr>
                <w:color w:val="000000"/>
                <w:sz w:val="20"/>
                <w:szCs w:val="20"/>
              </w:rPr>
              <w:t>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74A6484" w14:textId="77777777" w:rsidR="003C6170" w:rsidRPr="009C403C" w:rsidRDefault="003C6170" w:rsidP="00700584">
            <w:pPr>
              <w:jc w:val="right"/>
              <w:rPr>
                <w:color w:val="000000"/>
                <w:sz w:val="20"/>
                <w:szCs w:val="20"/>
              </w:rPr>
            </w:pPr>
            <w:r w:rsidRPr="009C403C">
              <w:rPr>
                <w:color w:val="000000"/>
                <w:sz w:val="20"/>
                <w:szCs w:val="20"/>
              </w:rPr>
              <w:t>35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FF1976" w14:textId="77777777" w:rsidR="003C6170" w:rsidRPr="009C403C" w:rsidRDefault="003C6170" w:rsidP="00700584">
            <w:pPr>
              <w:jc w:val="right"/>
              <w:rPr>
                <w:color w:val="000000"/>
                <w:sz w:val="20"/>
                <w:szCs w:val="20"/>
              </w:rPr>
            </w:pPr>
            <w:r w:rsidRPr="009C403C">
              <w:rPr>
                <w:color w:val="000000"/>
                <w:sz w:val="20"/>
                <w:szCs w:val="20"/>
              </w:rPr>
              <w:t>13</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48080DB" w14:textId="77777777" w:rsidR="003C6170" w:rsidRPr="009C403C" w:rsidRDefault="003C6170" w:rsidP="00700584">
            <w:pPr>
              <w:jc w:val="right"/>
              <w:rPr>
                <w:color w:val="000000"/>
                <w:sz w:val="20"/>
                <w:szCs w:val="20"/>
              </w:rPr>
            </w:pPr>
            <w:r w:rsidRPr="009C403C">
              <w:rPr>
                <w:color w:val="000000"/>
                <w:sz w:val="20"/>
                <w:szCs w:val="20"/>
              </w:rPr>
              <w:t>11</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0DC4C38" w14:textId="77777777" w:rsidR="003C6170" w:rsidRPr="009C403C" w:rsidRDefault="003C6170" w:rsidP="00700584">
            <w:pPr>
              <w:jc w:val="right"/>
              <w:rPr>
                <w:color w:val="000000"/>
                <w:sz w:val="20"/>
                <w:szCs w:val="20"/>
              </w:rPr>
            </w:pPr>
            <w:r w:rsidRPr="009C403C">
              <w:rPr>
                <w:color w:val="000000"/>
                <w:sz w:val="20"/>
                <w:szCs w:val="20"/>
              </w:rPr>
              <w:t>5</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64C129"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A52F9F2" w14:textId="77777777" w:rsidR="003C6170" w:rsidRPr="009C403C" w:rsidRDefault="003C6170" w:rsidP="00700584">
            <w:pPr>
              <w:jc w:val="right"/>
              <w:rPr>
                <w:color w:val="000000"/>
                <w:sz w:val="20"/>
                <w:szCs w:val="20"/>
              </w:rPr>
            </w:pPr>
            <w:r w:rsidRPr="009C403C">
              <w:rPr>
                <w:color w:val="000000"/>
                <w:sz w:val="20"/>
                <w:szCs w:val="20"/>
              </w:rPr>
              <w:t>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4B72CB" w14:textId="77777777" w:rsidR="003C6170" w:rsidRPr="009C403C" w:rsidRDefault="003C6170" w:rsidP="00700584">
            <w:pPr>
              <w:jc w:val="right"/>
              <w:rPr>
                <w:color w:val="000000"/>
                <w:sz w:val="20"/>
                <w:szCs w:val="20"/>
              </w:rPr>
            </w:pPr>
            <w:r w:rsidRPr="009C403C">
              <w:rPr>
                <w:color w:val="000000"/>
                <w:sz w:val="20"/>
                <w:szCs w:val="20"/>
              </w:rPr>
              <w:t>3</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7FCEF1"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2FF9F66F"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10BEB2E7" w14:textId="77777777" w:rsidR="003C6170" w:rsidRPr="009C403C" w:rsidRDefault="003C6170" w:rsidP="00700584">
            <w:pPr>
              <w:jc w:val="center"/>
              <w:rPr>
                <w:bCs/>
                <w:color w:val="000000"/>
                <w:sz w:val="20"/>
                <w:szCs w:val="20"/>
              </w:rPr>
            </w:pPr>
            <w:r w:rsidRPr="009C403C">
              <w:rPr>
                <w:bCs/>
                <w:color w:val="000000"/>
                <w:sz w:val="20"/>
                <w:szCs w:val="20"/>
              </w:rPr>
              <w:t>Ruse</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EE20B33" w14:textId="77777777" w:rsidR="003C6170" w:rsidRPr="009C403C" w:rsidRDefault="003C6170" w:rsidP="00700584">
            <w:pPr>
              <w:jc w:val="right"/>
              <w:rPr>
                <w:color w:val="000000"/>
                <w:sz w:val="20"/>
                <w:szCs w:val="20"/>
              </w:rPr>
            </w:pPr>
            <w:r w:rsidRPr="009C403C">
              <w:rPr>
                <w:color w:val="000000"/>
                <w:sz w:val="20"/>
                <w:szCs w:val="20"/>
              </w:rPr>
              <w:t>219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0D4A813" w14:textId="77777777" w:rsidR="003C6170" w:rsidRPr="009C403C" w:rsidRDefault="003C6170" w:rsidP="00700584">
            <w:pPr>
              <w:jc w:val="right"/>
              <w:rPr>
                <w:color w:val="000000"/>
                <w:sz w:val="20"/>
                <w:szCs w:val="20"/>
              </w:rPr>
            </w:pPr>
            <w:r w:rsidRPr="009C403C">
              <w:rPr>
                <w:color w:val="000000"/>
                <w:sz w:val="20"/>
                <w:szCs w:val="20"/>
              </w:rPr>
              <w:t>7</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40C72E"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26073B" w14:textId="77777777" w:rsidR="003C6170" w:rsidRPr="009C403C" w:rsidRDefault="003C6170" w:rsidP="00700584">
            <w:pPr>
              <w:jc w:val="right"/>
              <w:rPr>
                <w:color w:val="000000"/>
                <w:sz w:val="20"/>
                <w:szCs w:val="20"/>
              </w:rPr>
            </w:pPr>
            <w:r w:rsidRPr="009C403C">
              <w:rPr>
                <w:color w:val="000000"/>
                <w:sz w:val="20"/>
                <w:szCs w:val="20"/>
              </w:rPr>
              <w:t>17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F01BE8" w14:textId="77777777" w:rsidR="003C6170" w:rsidRPr="009C403C" w:rsidRDefault="003C6170" w:rsidP="00700584">
            <w:pPr>
              <w:jc w:val="right"/>
              <w:rPr>
                <w:color w:val="000000"/>
                <w:sz w:val="20"/>
                <w:szCs w:val="20"/>
              </w:rPr>
            </w:pPr>
            <w:r w:rsidRPr="009C403C">
              <w:rPr>
                <w:color w:val="000000"/>
                <w:sz w:val="20"/>
                <w:szCs w:val="20"/>
              </w:rPr>
              <w:t>209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6B52F8" w14:textId="77777777" w:rsidR="003C6170" w:rsidRPr="009C403C" w:rsidRDefault="003C6170" w:rsidP="00700584">
            <w:pPr>
              <w:jc w:val="right"/>
              <w:rPr>
                <w:color w:val="000000"/>
                <w:sz w:val="20"/>
                <w:szCs w:val="20"/>
              </w:rPr>
            </w:pPr>
            <w:r w:rsidRPr="009C403C">
              <w:rPr>
                <w:color w:val="000000"/>
                <w:sz w:val="20"/>
                <w:szCs w:val="20"/>
              </w:rPr>
              <w:t>58</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C5ADD12" w14:textId="77777777" w:rsidR="003C6170" w:rsidRPr="009C403C" w:rsidRDefault="003C6170" w:rsidP="00700584">
            <w:pPr>
              <w:jc w:val="right"/>
              <w:rPr>
                <w:color w:val="000000"/>
                <w:sz w:val="20"/>
                <w:szCs w:val="20"/>
              </w:rPr>
            </w:pPr>
            <w:r w:rsidRPr="009C403C">
              <w:rPr>
                <w:color w:val="000000"/>
                <w:sz w:val="20"/>
                <w:szCs w:val="20"/>
              </w:rPr>
              <w:t>84</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4DFC173" w14:textId="77777777" w:rsidR="003C6170" w:rsidRPr="009C403C" w:rsidRDefault="003C6170" w:rsidP="00700584">
            <w:pPr>
              <w:jc w:val="right"/>
              <w:rPr>
                <w:color w:val="000000"/>
                <w:sz w:val="20"/>
                <w:szCs w:val="20"/>
              </w:rPr>
            </w:pPr>
            <w:r w:rsidRPr="009C403C">
              <w:rPr>
                <w:color w:val="000000"/>
                <w:sz w:val="20"/>
                <w:szCs w:val="20"/>
              </w:rPr>
              <w:t>24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70D1E50" w14:textId="77777777" w:rsidR="003C6170" w:rsidRPr="009C403C" w:rsidRDefault="003C6170" w:rsidP="00700584">
            <w:pPr>
              <w:jc w:val="right"/>
              <w:rPr>
                <w:color w:val="000000"/>
                <w:sz w:val="20"/>
                <w:szCs w:val="20"/>
              </w:rPr>
            </w:pPr>
            <w:r w:rsidRPr="009C403C">
              <w:rPr>
                <w:color w:val="000000"/>
                <w:sz w:val="20"/>
                <w:szCs w:val="20"/>
              </w:rPr>
              <w:t>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50AC1D" w14:textId="77777777" w:rsidR="003C6170" w:rsidRPr="009C403C" w:rsidRDefault="003C6170" w:rsidP="00700584">
            <w:pPr>
              <w:jc w:val="right"/>
              <w:rPr>
                <w:color w:val="000000"/>
                <w:sz w:val="20"/>
                <w:szCs w:val="20"/>
              </w:rPr>
            </w:pPr>
            <w:r w:rsidRPr="009C403C">
              <w:rPr>
                <w:color w:val="000000"/>
                <w:sz w:val="20"/>
                <w:szCs w:val="20"/>
              </w:rPr>
              <w:t>18</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E7D88F" w14:textId="77777777" w:rsidR="003C6170" w:rsidRPr="009C403C" w:rsidRDefault="003C6170" w:rsidP="00700584">
            <w:pPr>
              <w:jc w:val="right"/>
              <w:rPr>
                <w:color w:val="000000"/>
                <w:sz w:val="20"/>
                <w:szCs w:val="20"/>
              </w:rPr>
            </w:pPr>
            <w:r w:rsidRPr="009C403C">
              <w:rPr>
                <w:color w:val="000000"/>
                <w:sz w:val="20"/>
                <w:szCs w:val="20"/>
              </w:rPr>
              <w:t>52</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6BC1E3" w14:textId="77777777" w:rsidR="003C6170" w:rsidRPr="009C403C" w:rsidRDefault="003C6170" w:rsidP="00700584">
            <w:pPr>
              <w:jc w:val="right"/>
              <w:rPr>
                <w:color w:val="000000"/>
                <w:sz w:val="20"/>
                <w:szCs w:val="20"/>
              </w:rPr>
            </w:pPr>
            <w:r w:rsidRPr="009C403C">
              <w:rPr>
                <w:color w:val="000000"/>
                <w:sz w:val="20"/>
                <w:szCs w:val="20"/>
              </w:rPr>
              <w:t>2</w:t>
            </w:r>
          </w:p>
        </w:tc>
      </w:tr>
      <w:tr w:rsidR="003C6170" w14:paraId="14F279E5"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236FD96B" w14:textId="77777777" w:rsidR="003C6170" w:rsidRPr="009C403C" w:rsidRDefault="003C6170" w:rsidP="00700584">
            <w:pPr>
              <w:jc w:val="center"/>
              <w:rPr>
                <w:bCs/>
                <w:color w:val="000000"/>
                <w:sz w:val="20"/>
                <w:szCs w:val="20"/>
              </w:rPr>
            </w:pPr>
            <w:r w:rsidRPr="009C403C">
              <w:rPr>
                <w:bCs/>
                <w:color w:val="000000"/>
                <w:sz w:val="20"/>
                <w:szCs w:val="20"/>
              </w:rPr>
              <w:t>Shumen</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4F4903A" w14:textId="77777777" w:rsidR="003C6170" w:rsidRPr="009C403C" w:rsidRDefault="003C6170" w:rsidP="00700584">
            <w:pPr>
              <w:jc w:val="right"/>
              <w:rPr>
                <w:color w:val="000000"/>
                <w:sz w:val="20"/>
                <w:szCs w:val="20"/>
              </w:rPr>
            </w:pPr>
            <w:r w:rsidRPr="009C403C">
              <w:rPr>
                <w:color w:val="000000"/>
                <w:sz w:val="20"/>
                <w:szCs w:val="20"/>
              </w:rPr>
              <w:t>104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4DB6F3" w14:textId="77777777" w:rsidR="003C6170" w:rsidRPr="009C403C" w:rsidRDefault="003C6170" w:rsidP="00700584">
            <w:pPr>
              <w:jc w:val="right"/>
              <w:rPr>
                <w:color w:val="000000"/>
                <w:sz w:val="20"/>
                <w:szCs w:val="20"/>
              </w:rPr>
            </w:pPr>
            <w:r w:rsidRPr="009C403C">
              <w:rPr>
                <w:color w:val="000000"/>
                <w:sz w:val="20"/>
                <w:szCs w:val="20"/>
              </w:rPr>
              <w:t>7</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702C65"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763E74D" w14:textId="77777777" w:rsidR="003C6170" w:rsidRPr="009C403C" w:rsidRDefault="003C6170" w:rsidP="00700584">
            <w:pPr>
              <w:jc w:val="right"/>
              <w:rPr>
                <w:color w:val="000000"/>
                <w:sz w:val="20"/>
                <w:szCs w:val="20"/>
              </w:rPr>
            </w:pPr>
            <w:r w:rsidRPr="009C403C">
              <w:rPr>
                <w:color w:val="000000"/>
                <w:sz w:val="20"/>
                <w:szCs w:val="20"/>
              </w:rPr>
              <w:t>34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EAD28D2" w14:textId="77777777" w:rsidR="003C6170" w:rsidRPr="009C403C" w:rsidRDefault="003C6170" w:rsidP="00700584">
            <w:pPr>
              <w:jc w:val="right"/>
              <w:rPr>
                <w:color w:val="000000"/>
                <w:sz w:val="20"/>
                <w:szCs w:val="20"/>
              </w:rPr>
            </w:pPr>
            <w:r w:rsidRPr="009C403C">
              <w:rPr>
                <w:color w:val="000000"/>
                <w:sz w:val="20"/>
                <w:szCs w:val="20"/>
              </w:rPr>
              <w:t>119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403F4CE" w14:textId="77777777" w:rsidR="003C6170" w:rsidRPr="009C403C" w:rsidRDefault="003C6170" w:rsidP="00700584">
            <w:pPr>
              <w:jc w:val="right"/>
              <w:rPr>
                <w:color w:val="000000"/>
                <w:sz w:val="20"/>
                <w:szCs w:val="20"/>
              </w:rPr>
            </w:pPr>
            <w:r w:rsidRPr="009C403C">
              <w:rPr>
                <w:color w:val="000000"/>
                <w:sz w:val="20"/>
                <w:szCs w:val="20"/>
              </w:rPr>
              <w:t>22</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6D347B2" w14:textId="77777777" w:rsidR="003C6170" w:rsidRPr="009C403C" w:rsidRDefault="003C6170" w:rsidP="00700584">
            <w:pPr>
              <w:jc w:val="right"/>
              <w:rPr>
                <w:color w:val="000000"/>
                <w:sz w:val="20"/>
                <w:szCs w:val="20"/>
              </w:rPr>
            </w:pPr>
            <w:r w:rsidRPr="009C403C">
              <w:rPr>
                <w:color w:val="000000"/>
                <w:sz w:val="20"/>
                <w:szCs w:val="20"/>
              </w:rPr>
              <w:t>20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724EBC" w14:textId="77777777" w:rsidR="003C6170" w:rsidRPr="009C403C" w:rsidRDefault="003C6170" w:rsidP="00700584">
            <w:pPr>
              <w:jc w:val="right"/>
              <w:rPr>
                <w:color w:val="000000"/>
                <w:sz w:val="20"/>
                <w:szCs w:val="20"/>
              </w:rPr>
            </w:pPr>
            <w:r w:rsidRPr="009C403C">
              <w:rPr>
                <w:color w:val="000000"/>
                <w:sz w:val="20"/>
                <w:szCs w:val="20"/>
              </w:rPr>
              <w:t>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6433852" w14:textId="77777777" w:rsidR="003C6170" w:rsidRPr="009C403C" w:rsidRDefault="003C6170" w:rsidP="00700584">
            <w:pPr>
              <w:jc w:val="right"/>
              <w:rPr>
                <w:color w:val="000000"/>
                <w:sz w:val="20"/>
                <w:szCs w:val="20"/>
              </w:rPr>
            </w:pPr>
            <w:r w:rsidRPr="009C403C">
              <w:rPr>
                <w:color w:val="000000"/>
                <w:sz w:val="20"/>
                <w:szCs w:val="20"/>
              </w:rPr>
              <w:t>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BD47A35" w14:textId="77777777" w:rsidR="003C6170" w:rsidRPr="009C403C" w:rsidRDefault="003C6170" w:rsidP="00700584">
            <w:pPr>
              <w:jc w:val="right"/>
              <w:rPr>
                <w:color w:val="000000"/>
                <w:sz w:val="20"/>
                <w:szCs w:val="20"/>
              </w:rPr>
            </w:pPr>
            <w:r w:rsidRPr="009C403C">
              <w:rPr>
                <w:color w:val="000000"/>
                <w:sz w:val="20"/>
                <w:szCs w:val="20"/>
              </w:rPr>
              <w:t>7</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161039E" w14:textId="77777777" w:rsidR="003C6170" w:rsidRPr="009C403C" w:rsidRDefault="003C6170" w:rsidP="00700584">
            <w:pPr>
              <w:jc w:val="right"/>
              <w:rPr>
                <w:color w:val="000000"/>
                <w:sz w:val="20"/>
                <w:szCs w:val="20"/>
              </w:rPr>
            </w:pPr>
            <w:r w:rsidRPr="009C403C">
              <w:rPr>
                <w:color w:val="000000"/>
                <w:sz w:val="20"/>
                <w:szCs w:val="20"/>
              </w:rPr>
              <w:t>31</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1D49F5D" w14:textId="77777777" w:rsidR="003C6170" w:rsidRPr="009C403C" w:rsidRDefault="003C6170" w:rsidP="00700584">
            <w:pPr>
              <w:jc w:val="right"/>
              <w:rPr>
                <w:color w:val="000000"/>
                <w:sz w:val="20"/>
                <w:szCs w:val="20"/>
              </w:rPr>
            </w:pPr>
            <w:r w:rsidRPr="009C403C">
              <w:rPr>
                <w:color w:val="000000"/>
                <w:sz w:val="20"/>
                <w:szCs w:val="20"/>
              </w:rPr>
              <w:t>1</w:t>
            </w:r>
          </w:p>
        </w:tc>
      </w:tr>
      <w:tr w:rsidR="003C6170" w14:paraId="0F060860"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353B0821" w14:textId="77777777" w:rsidR="003C6170" w:rsidRPr="009C403C" w:rsidRDefault="003C6170" w:rsidP="00700584">
            <w:pPr>
              <w:jc w:val="center"/>
              <w:rPr>
                <w:bCs/>
                <w:color w:val="000000"/>
                <w:sz w:val="20"/>
                <w:szCs w:val="20"/>
              </w:rPr>
            </w:pPr>
            <w:r w:rsidRPr="009C403C">
              <w:rPr>
                <w:bCs/>
                <w:color w:val="000000"/>
                <w:sz w:val="20"/>
                <w:szCs w:val="20"/>
              </w:rPr>
              <w:t>Silistra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4B3ADD6" w14:textId="77777777" w:rsidR="003C6170" w:rsidRPr="009C403C" w:rsidRDefault="003C6170" w:rsidP="00700584">
            <w:pPr>
              <w:jc w:val="right"/>
              <w:rPr>
                <w:color w:val="000000"/>
                <w:sz w:val="20"/>
                <w:szCs w:val="20"/>
              </w:rPr>
            </w:pPr>
            <w:r w:rsidRPr="009C403C">
              <w:rPr>
                <w:color w:val="000000"/>
                <w:sz w:val="20"/>
                <w:szCs w:val="20"/>
              </w:rPr>
              <w:t>15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C20A808"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DB2B13"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2104E98" w14:textId="77777777" w:rsidR="003C6170" w:rsidRPr="009C403C" w:rsidRDefault="003C6170" w:rsidP="00700584">
            <w:pPr>
              <w:jc w:val="right"/>
              <w:rPr>
                <w:color w:val="000000"/>
                <w:sz w:val="20"/>
                <w:szCs w:val="20"/>
              </w:rPr>
            </w:pPr>
            <w:r w:rsidRPr="009C403C">
              <w:rPr>
                <w:color w:val="000000"/>
                <w:sz w:val="20"/>
                <w:szCs w:val="20"/>
              </w:rPr>
              <w:t>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6A3FD21" w14:textId="77777777" w:rsidR="003C6170" w:rsidRPr="009C403C" w:rsidRDefault="003C6170" w:rsidP="00700584">
            <w:pPr>
              <w:jc w:val="right"/>
              <w:rPr>
                <w:color w:val="000000"/>
                <w:sz w:val="20"/>
                <w:szCs w:val="20"/>
              </w:rPr>
            </w:pPr>
            <w:r w:rsidRPr="009C403C">
              <w:rPr>
                <w:color w:val="000000"/>
                <w:sz w:val="20"/>
                <w:szCs w:val="20"/>
              </w:rPr>
              <w:t>49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C32A1A4" w14:textId="77777777" w:rsidR="003C6170" w:rsidRPr="009C403C" w:rsidRDefault="003C6170" w:rsidP="00700584">
            <w:pPr>
              <w:jc w:val="right"/>
              <w:rPr>
                <w:color w:val="000000"/>
                <w:sz w:val="20"/>
                <w:szCs w:val="20"/>
              </w:rPr>
            </w:pPr>
            <w:r w:rsidRPr="009C403C">
              <w:rPr>
                <w:color w:val="000000"/>
                <w:sz w:val="20"/>
                <w:szCs w:val="20"/>
              </w:rPr>
              <w:t>5</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D701BCC" w14:textId="77777777" w:rsidR="003C6170" w:rsidRPr="009C403C" w:rsidRDefault="003C6170" w:rsidP="00700584">
            <w:pPr>
              <w:jc w:val="right"/>
              <w:rPr>
                <w:color w:val="000000"/>
                <w:sz w:val="20"/>
                <w:szCs w:val="20"/>
              </w:rPr>
            </w:pPr>
            <w:r w:rsidRPr="009C403C">
              <w:rPr>
                <w:color w:val="000000"/>
                <w:sz w:val="20"/>
                <w:szCs w:val="20"/>
              </w:rPr>
              <w:t>20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0E72778" w14:textId="77777777" w:rsidR="003C6170" w:rsidRPr="009C403C" w:rsidRDefault="003C6170" w:rsidP="00700584">
            <w:pPr>
              <w:jc w:val="right"/>
              <w:rPr>
                <w:color w:val="000000"/>
                <w:sz w:val="20"/>
                <w:szCs w:val="20"/>
              </w:rPr>
            </w:pPr>
            <w:r w:rsidRPr="009C403C">
              <w:rPr>
                <w:color w:val="000000"/>
                <w:sz w:val="20"/>
                <w:szCs w:val="20"/>
              </w:rPr>
              <w:t>5</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E1EF94"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CB0B119" w14:textId="77777777" w:rsidR="003C6170" w:rsidRPr="009C403C" w:rsidRDefault="003C6170" w:rsidP="00700584">
            <w:pPr>
              <w:jc w:val="right"/>
              <w:rPr>
                <w:color w:val="000000"/>
                <w:sz w:val="20"/>
                <w:szCs w:val="20"/>
              </w:rPr>
            </w:pPr>
            <w:r w:rsidRPr="009C403C">
              <w:rPr>
                <w:color w:val="000000"/>
                <w:sz w:val="20"/>
                <w:szCs w:val="20"/>
              </w:rPr>
              <w:t>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186C5A0" w14:textId="77777777" w:rsidR="003C6170" w:rsidRPr="009C403C" w:rsidRDefault="003C6170" w:rsidP="00700584">
            <w:pPr>
              <w:jc w:val="right"/>
              <w:rPr>
                <w:color w:val="000000"/>
                <w:sz w:val="20"/>
                <w:szCs w:val="20"/>
              </w:rPr>
            </w:pPr>
            <w:r w:rsidRPr="009C403C">
              <w:rPr>
                <w:color w:val="000000"/>
                <w:sz w:val="20"/>
                <w:szCs w:val="20"/>
              </w:rPr>
              <w:t>1</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587825"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06942B24"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57BF1AF" w14:textId="77777777" w:rsidR="003C6170" w:rsidRPr="009C403C" w:rsidRDefault="003C6170" w:rsidP="00700584">
            <w:pPr>
              <w:jc w:val="center"/>
              <w:rPr>
                <w:bCs/>
                <w:color w:val="000000"/>
                <w:sz w:val="20"/>
                <w:szCs w:val="20"/>
              </w:rPr>
            </w:pPr>
            <w:r w:rsidRPr="009C403C">
              <w:rPr>
                <w:bCs/>
                <w:color w:val="000000"/>
                <w:sz w:val="20"/>
                <w:szCs w:val="20"/>
              </w:rPr>
              <w:t>Sliven</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F3CA39" w14:textId="77777777" w:rsidR="003C6170" w:rsidRPr="009C403C" w:rsidRDefault="003C6170" w:rsidP="00700584">
            <w:pPr>
              <w:jc w:val="right"/>
              <w:rPr>
                <w:color w:val="000000"/>
                <w:sz w:val="20"/>
                <w:szCs w:val="20"/>
              </w:rPr>
            </w:pPr>
            <w:r w:rsidRPr="009C403C">
              <w:rPr>
                <w:color w:val="000000"/>
                <w:sz w:val="20"/>
                <w:szCs w:val="20"/>
              </w:rPr>
              <w:t>54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9A1CC17"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F1F70F6"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43D68B4" w14:textId="77777777" w:rsidR="003C6170" w:rsidRPr="009C403C" w:rsidRDefault="003C6170" w:rsidP="00700584">
            <w:pPr>
              <w:jc w:val="right"/>
              <w:rPr>
                <w:color w:val="000000"/>
                <w:sz w:val="20"/>
                <w:szCs w:val="20"/>
              </w:rPr>
            </w:pPr>
            <w:r w:rsidRPr="009C403C">
              <w:rPr>
                <w:color w:val="000000"/>
                <w:sz w:val="20"/>
                <w:szCs w:val="20"/>
              </w:rPr>
              <w:t>10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2E6AB57" w14:textId="77777777" w:rsidR="003C6170" w:rsidRPr="009C403C" w:rsidRDefault="003C6170" w:rsidP="00700584">
            <w:pPr>
              <w:jc w:val="right"/>
              <w:rPr>
                <w:color w:val="000000"/>
                <w:sz w:val="20"/>
                <w:szCs w:val="20"/>
              </w:rPr>
            </w:pPr>
            <w:r w:rsidRPr="009C403C">
              <w:rPr>
                <w:color w:val="000000"/>
                <w:sz w:val="20"/>
                <w:szCs w:val="20"/>
              </w:rPr>
              <w:t>73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647FC4E" w14:textId="77777777" w:rsidR="003C6170" w:rsidRPr="009C403C" w:rsidRDefault="003C6170" w:rsidP="00700584">
            <w:pPr>
              <w:jc w:val="right"/>
              <w:rPr>
                <w:color w:val="000000"/>
                <w:sz w:val="20"/>
                <w:szCs w:val="20"/>
              </w:rPr>
            </w:pPr>
            <w:r w:rsidRPr="009C403C">
              <w:rPr>
                <w:color w:val="000000"/>
                <w:sz w:val="20"/>
                <w:szCs w:val="20"/>
              </w:rPr>
              <w:t>12</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2A6EBB2" w14:textId="77777777" w:rsidR="003C6170" w:rsidRPr="009C403C" w:rsidRDefault="003C6170" w:rsidP="00700584">
            <w:pPr>
              <w:jc w:val="right"/>
              <w:rPr>
                <w:color w:val="000000"/>
                <w:sz w:val="20"/>
                <w:szCs w:val="20"/>
              </w:rPr>
            </w:pPr>
            <w:r w:rsidRPr="009C403C">
              <w:rPr>
                <w:color w:val="000000"/>
                <w:sz w:val="20"/>
                <w:szCs w:val="20"/>
              </w:rPr>
              <w:t>41</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8ACB759" w14:textId="77777777" w:rsidR="003C6170" w:rsidRPr="009C403C" w:rsidRDefault="003C6170" w:rsidP="00700584">
            <w:pPr>
              <w:jc w:val="right"/>
              <w:rPr>
                <w:color w:val="000000"/>
                <w:sz w:val="20"/>
                <w:szCs w:val="20"/>
              </w:rPr>
            </w:pPr>
            <w:r w:rsidRPr="009C403C">
              <w:rPr>
                <w:color w:val="000000"/>
                <w:sz w:val="20"/>
                <w:szCs w:val="20"/>
              </w:rPr>
              <w:t>0</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502A734"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1D52F82" w14:textId="77777777" w:rsidR="003C6170" w:rsidRPr="009C403C" w:rsidRDefault="003C6170" w:rsidP="00700584">
            <w:pPr>
              <w:jc w:val="right"/>
              <w:rPr>
                <w:color w:val="000000"/>
                <w:sz w:val="20"/>
                <w:szCs w:val="20"/>
              </w:rPr>
            </w:pPr>
            <w:r w:rsidRPr="009C403C">
              <w:rPr>
                <w:color w:val="000000"/>
                <w:sz w:val="20"/>
                <w:szCs w:val="20"/>
              </w:rPr>
              <w:t>6</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A8C8236" w14:textId="77777777" w:rsidR="003C6170" w:rsidRPr="009C403C" w:rsidRDefault="003C6170" w:rsidP="00700584">
            <w:pPr>
              <w:jc w:val="right"/>
              <w:rPr>
                <w:color w:val="000000"/>
                <w:sz w:val="20"/>
                <w:szCs w:val="20"/>
              </w:rPr>
            </w:pPr>
            <w:r w:rsidRPr="009C403C">
              <w:rPr>
                <w:color w:val="000000"/>
                <w:sz w:val="20"/>
                <w:szCs w:val="20"/>
              </w:rPr>
              <w:t>26</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B6C58B6"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7537F7C9"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D47C2A4" w14:textId="77777777" w:rsidR="003C6170" w:rsidRPr="009C403C" w:rsidRDefault="003C6170" w:rsidP="00700584">
            <w:pPr>
              <w:jc w:val="center"/>
              <w:rPr>
                <w:bCs/>
                <w:color w:val="000000"/>
                <w:sz w:val="20"/>
                <w:szCs w:val="20"/>
              </w:rPr>
            </w:pPr>
            <w:r w:rsidRPr="009C403C">
              <w:rPr>
                <w:bCs/>
                <w:color w:val="000000"/>
                <w:sz w:val="20"/>
                <w:szCs w:val="20"/>
              </w:rPr>
              <w:t>Smolyan</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503011E" w14:textId="77777777" w:rsidR="003C6170" w:rsidRPr="009C403C" w:rsidRDefault="003C6170" w:rsidP="00700584">
            <w:pPr>
              <w:jc w:val="right"/>
              <w:rPr>
                <w:color w:val="000000"/>
                <w:sz w:val="20"/>
                <w:szCs w:val="20"/>
              </w:rPr>
            </w:pPr>
            <w:r w:rsidRPr="009C403C">
              <w:rPr>
                <w:color w:val="000000"/>
                <w:sz w:val="20"/>
                <w:szCs w:val="20"/>
              </w:rPr>
              <w:t>36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F4EB956" w14:textId="77777777" w:rsidR="003C6170" w:rsidRPr="009C403C" w:rsidRDefault="003C6170" w:rsidP="00700584">
            <w:pPr>
              <w:jc w:val="right"/>
              <w:rPr>
                <w:color w:val="000000"/>
                <w:sz w:val="20"/>
                <w:szCs w:val="20"/>
              </w:rPr>
            </w:pPr>
            <w:r w:rsidRPr="009C403C">
              <w:rPr>
                <w:color w:val="000000"/>
                <w:sz w:val="20"/>
                <w:szCs w:val="20"/>
              </w:rPr>
              <w:t>0</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A28DF20"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D04A204" w14:textId="77777777" w:rsidR="003C6170" w:rsidRPr="009C403C" w:rsidRDefault="003C6170" w:rsidP="00700584">
            <w:pPr>
              <w:jc w:val="right"/>
              <w:rPr>
                <w:color w:val="000000"/>
                <w:sz w:val="20"/>
                <w:szCs w:val="20"/>
              </w:rPr>
            </w:pPr>
            <w:r w:rsidRPr="009C403C">
              <w:rPr>
                <w:color w:val="000000"/>
                <w:sz w:val="20"/>
                <w:szCs w:val="20"/>
              </w:rPr>
              <w:t>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C87A06" w14:textId="77777777" w:rsidR="003C6170" w:rsidRPr="009C403C" w:rsidRDefault="003C6170" w:rsidP="00700584">
            <w:pPr>
              <w:jc w:val="right"/>
              <w:rPr>
                <w:color w:val="000000"/>
                <w:sz w:val="20"/>
                <w:szCs w:val="20"/>
              </w:rPr>
            </w:pPr>
            <w:r w:rsidRPr="009C403C">
              <w:rPr>
                <w:color w:val="000000"/>
                <w:sz w:val="20"/>
                <w:szCs w:val="20"/>
              </w:rPr>
              <w:t>22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6FE1AB5" w14:textId="77777777" w:rsidR="003C6170" w:rsidRPr="009C403C" w:rsidRDefault="003C6170" w:rsidP="00700584">
            <w:pPr>
              <w:jc w:val="right"/>
              <w:rPr>
                <w:color w:val="000000"/>
                <w:sz w:val="20"/>
                <w:szCs w:val="20"/>
              </w:rPr>
            </w:pPr>
            <w:r w:rsidRPr="009C403C">
              <w:rPr>
                <w:color w:val="000000"/>
                <w:sz w:val="20"/>
                <w:szCs w:val="20"/>
              </w:rPr>
              <w:t>9</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D538C7D" w14:textId="77777777" w:rsidR="003C6170" w:rsidRPr="009C403C" w:rsidRDefault="003C6170" w:rsidP="00700584">
            <w:pPr>
              <w:jc w:val="right"/>
              <w:rPr>
                <w:color w:val="000000"/>
                <w:sz w:val="20"/>
                <w:szCs w:val="20"/>
              </w:rPr>
            </w:pPr>
            <w:r w:rsidRPr="009C403C">
              <w:rPr>
                <w:color w:val="000000"/>
                <w:sz w:val="20"/>
                <w:szCs w:val="20"/>
              </w:rPr>
              <w:t>15</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9415F1E" w14:textId="77777777" w:rsidR="003C6170" w:rsidRPr="009C403C" w:rsidRDefault="003C6170" w:rsidP="00700584">
            <w:pPr>
              <w:jc w:val="right"/>
              <w:rPr>
                <w:color w:val="000000"/>
                <w:sz w:val="20"/>
                <w:szCs w:val="20"/>
              </w:rPr>
            </w:pPr>
            <w:r w:rsidRPr="009C403C">
              <w:rPr>
                <w:color w:val="000000"/>
                <w:sz w:val="20"/>
                <w:szCs w:val="20"/>
              </w:rPr>
              <w:t>3</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BEAD537"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029E96" w14:textId="77777777" w:rsidR="003C6170" w:rsidRPr="009C403C" w:rsidRDefault="003C6170" w:rsidP="00700584">
            <w:pPr>
              <w:jc w:val="right"/>
              <w:rPr>
                <w:color w:val="000000"/>
                <w:sz w:val="20"/>
                <w:szCs w:val="20"/>
              </w:rPr>
            </w:pPr>
            <w:r w:rsidRPr="009C403C">
              <w:rPr>
                <w:color w:val="000000"/>
                <w:sz w:val="20"/>
                <w:szCs w:val="20"/>
              </w:rPr>
              <w:t>4</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E8AA0DC" w14:textId="77777777" w:rsidR="003C6170" w:rsidRPr="009C403C" w:rsidRDefault="003C6170" w:rsidP="00700584">
            <w:pPr>
              <w:jc w:val="right"/>
              <w:rPr>
                <w:color w:val="000000"/>
                <w:sz w:val="20"/>
                <w:szCs w:val="20"/>
              </w:rPr>
            </w:pPr>
            <w:r w:rsidRPr="009C403C">
              <w:rPr>
                <w:color w:val="000000"/>
                <w:sz w:val="20"/>
                <w:szCs w:val="20"/>
              </w:rPr>
              <w:t>5</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49CC85"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5EBEE930"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F29C251" w14:textId="77777777" w:rsidR="003C6170" w:rsidRPr="009C403C" w:rsidRDefault="003C6170" w:rsidP="00700584">
            <w:pPr>
              <w:jc w:val="center"/>
              <w:rPr>
                <w:bCs/>
                <w:color w:val="000000"/>
                <w:sz w:val="20"/>
                <w:szCs w:val="20"/>
              </w:rPr>
            </w:pPr>
            <w:r w:rsidRPr="009C403C">
              <w:rPr>
                <w:bCs/>
                <w:color w:val="000000"/>
                <w:sz w:val="20"/>
                <w:szCs w:val="20"/>
              </w:rPr>
              <w:t>Sofia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01097A3" w14:textId="77777777" w:rsidR="003C6170" w:rsidRPr="009C403C" w:rsidRDefault="003C6170" w:rsidP="00700584">
            <w:pPr>
              <w:jc w:val="right"/>
              <w:rPr>
                <w:color w:val="000000"/>
                <w:sz w:val="20"/>
                <w:szCs w:val="20"/>
              </w:rPr>
            </w:pPr>
            <w:r w:rsidRPr="009C403C">
              <w:rPr>
                <w:color w:val="000000"/>
                <w:sz w:val="20"/>
                <w:szCs w:val="20"/>
              </w:rPr>
              <w:t>124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7960595" w14:textId="77777777" w:rsidR="003C6170" w:rsidRPr="009C403C" w:rsidRDefault="003C6170" w:rsidP="00700584">
            <w:pPr>
              <w:jc w:val="right"/>
              <w:rPr>
                <w:color w:val="000000"/>
                <w:sz w:val="20"/>
                <w:szCs w:val="20"/>
              </w:rPr>
            </w:pPr>
            <w:r w:rsidRPr="009C403C">
              <w:rPr>
                <w:color w:val="000000"/>
                <w:sz w:val="20"/>
                <w:szCs w:val="20"/>
              </w:rPr>
              <w:t>6</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160F5E6"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FC67F12" w14:textId="77777777" w:rsidR="003C6170" w:rsidRPr="009C403C" w:rsidRDefault="003C6170" w:rsidP="00700584">
            <w:pPr>
              <w:jc w:val="right"/>
              <w:rPr>
                <w:color w:val="000000"/>
                <w:sz w:val="20"/>
                <w:szCs w:val="20"/>
              </w:rPr>
            </w:pPr>
            <w:r w:rsidRPr="009C403C">
              <w:rPr>
                <w:color w:val="000000"/>
                <w:sz w:val="20"/>
                <w:szCs w:val="20"/>
              </w:rPr>
              <w:t>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D05A962" w14:textId="77777777" w:rsidR="003C6170" w:rsidRPr="009C403C" w:rsidRDefault="003C6170" w:rsidP="00700584">
            <w:pPr>
              <w:jc w:val="right"/>
              <w:rPr>
                <w:color w:val="000000"/>
                <w:sz w:val="20"/>
                <w:szCs w:val="20"/>
              </w:rPr>
            </w:pPr>
            <w:r w:rsidRPr="009C403C">
              <w:rPr>
                <w:color w:val="000000"/>
                <w:sz w:val="20"/>
                <w:szCs w:val="20"/>
              </w:rPr>
              <w:t>86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D3FF842" w14:textId="77777777" w:rsidR="003C6170" w:rsidRPr="009C403C" w:rsidRDefault="003C6170" w:rsidP="00700584">
            <w:pPr>
              <w:jc w:val="right"/>
              <w:rPr>
                <w:color w:val="000000"/>
                <w:sz w:val="20"/>
                <w:szCs w:val="20"/>
              </w:rPr>
            </w:pPr>
            <w:r w:rsidRPr="009C403C">
              <w:rPr>
                <w:color w:val="000000"/>
                <w:sz w:val="20"/>
                <w:szCs w:val="20"/>
              </w:rPr>
              <w:t>13</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23C5EE" w14:textId="77777777" w:rsidR="003C6170" w:rsidRPr="009C403C" w:rsidRDefault="003C6170" w:rsidP="00700584">
            <w:pPr>
              <w:jc w:val="right"/>
              <w:rPr>
                <w:color w:val="000000"/>
                <w:sz w:val="20"/>
                <w:szCs w:val="20"/>
              </w:rPr>
            </w:pPr>
            <w:r w:rsidRPr="009C403C">
              <w:rPr>
                <w:color w:val="000000"/>
                <w:sz w:val="20"/>
                <w:szCs w:val="20"/>
              </w:rPr>
              <w:t>14</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96D2003" w14:textId="77777777" w:rsidR="003C6170" w:rsidRPr="009C403C" w:rsidRDefault="003C6170" w:rsidP="00700584">
            <w:pPr>
              <w:jc w:val="right"/>
              <w:rPr>
                <w:color w:val="000000"/>
                <w:sz w:val="20"/>
                <w:szCs w:val="20"/>
              </w:rPr>
            </w:pPr>
            <w:r w:rsidRPr="009C403C">
              <w:rPr>
                <w:color w:val="000000"/>
                <w:sz w:val="20"/>
                <w:szCs w:val="20"/>
              </w:rPr>
              <w:t>2</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A720A26"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3FC45C6" w14:textId="77777777" w:rsidR="003C6170" w:rsidRPr="009C403C" w:rsidRDefault="003C6170" w:rsidP="00700584">
            <w:pPr>
              <w:jc w:val="right"/>
              <w:rPr>
                <w:color w:val="000000"/>
                <w:sz w:val="20"/>
                <w:szCs w:val="20"/>
              </w:rPr>
            </w:pPr>
            <w:r w:rsidRPr="009C403C">
              <w:rPr>
                <w:color w:val="000000"/>
                <w:sz w:val="20"/>
                <w:szCs w:val="20"/>
              </w:rPr>
              <w:t>7</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00D7AF8" w14:textId="77777777" w:rsidR="003C6170" w:rsidRPr="009C403C" w:rsidRDefault="003C6170" w:rsidP="00700584">
            <w:pPr>
              <w:jc w:val="right"/>
              <w:rPr>
                <w:color w:val="000000"/>
                <w:sz w:val="20"/>
                <w:szCs w:val="20"/>
              </w:rPr>
            </w:pPr>
            <w:r w:rsidRPr="009C403C">
              <w:rPr>
                <w:color w:val="000000"/>
                <w:sz w:val="20"/>
                <w:szCs w:val="20"/>
              </w:rPr>
              <w:t>28</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0336538"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68D506CD" w14:textId="77777777" w:rsidTr="00700584">
        <w:trPr>
          <w:trHeight w:val="6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5D04BA17" w14:textId="77777777" w:rsidR="003C6170" w:rsidRPr="009C403C" w:rsidRDefault="003C6170" w:rsidP="00700584">
            <w:pPr>
              <w:jc w:val="center"/>
              <w:rPr>
                <w:bCs/>
                <w:color w:val="000000"/>
                <w:sz w:val="20"/>
                <w:szCs w:val="20"/>
              </w:rPr>
            </w:pPr>
            <w:r w:rsidRPr="009C403C">
              <w:rPr>
                <w:bCs/>
                <w:color w:val="000000"/>
                <w:sz w:val="20"/>
                <w:szCs w:val="20"/>
              </w:rPr>
              <w:t>Sofia (stolitsa)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63F487" w14:textId="77777777" w:rsidR="003C6170" w:rsidRPr="009C403C" w:rsidRDefault="003C6170" w:rsidP="00700584">
            <w:pPr>
              <w:jc w:val="right"/>
              <w:rPr>
                <w:color w:val="000000"/>
                <w:sz w:val="20"/>
                <w:szCs w:val="20"/>
              </w:rPr>
            </w:pPr>
            <w:r w:rsidRPr="009C403C">
              <w:rPr>
                <w:color w:val="000000"/>
                <w:sz w:val="20"/>
                <w:szCs w:val="20"/>
              </w:rPr>
              <w:t>978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AA88F4C" w14:textId="77777777" w:rsidR="003C6170" w:rsidRPr="009C403C" w:rsidRDefault="003C6170" w:rsidP="00700584">
            <w:pPr>
              <w:jc w:val="right"/>
              <w:rPr>
                <w:color w:val="000000"/>
                <w:sz w:val="20"/>
                <w:szCs w:val="20"/>
              </w:rPr>
            </w:pPr>
            <w:r w:rsidRPr="009C403C">
              <w:rPr>
                <w:color w:val="000000"/>
                <w:sz w:val="20"/>
                <w:szCs w:val="20"/>
              </w:rPr>
              <w:t>47</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F8E2F8D" w14:textId="77777777" w:rsidR="003C6170" w:rsidRPr="009C403C" w:rsidRDefault="003C6170" w:rsidP="00700584">
            <w:pPr>
              <w:jc w:val="right"/>
              <w:rPr>
                <w:color w:val="000000"/>
                <w:sz w:val="20"/>
                <w:szCs w:val="20"/>
              </w:rPr>
            </w:pPr>
            <w:r w:rsidRPr="009C403C">
              <w:rPr>
                <w:color w:val="000000"/>
                <w:sz w:val="20"/>
                <w:szCs w:val="20"/>
              </w:rPr>
              <w:t>52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C2FF01" w14:textId="77777777" w:rsidR="003C6170" w:rsidRPr="009C403C" w:rsidRDefault="003C6170" w:rsidP="00700584">
            <w:pPr>
              <w:jc w:val="right"/>
              <w:rPr>
                <w:color w:val="000000"/>
                <w:sz w:val="20"/>
                <w:szCs w:val="20"/>
              </w:rPr>
            </w:pPr>
            <w:r w:rsidRPr="009C403C">
              <w:rPr>
                <w:color w:val="000000"/>
                <w:sz w:val="20"/>
                <w:szCs w:val="20"/>
              </w:rPr>
              <w:t>546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FBD877A" w14:textId="77777777" w:rsidR="003C6170" w:rsidRPr="009C403C" w:rsidRDefault="003C6170" w:rsidP="00700584">
            <w:pPr>
              <w:jc w:val="right"/>
              <w:rPr>
                <w:color w:val="000000"/>
                <w:sz w:val="20"/>
                <w:szCs w:val="20"/>
              </w:rPr>
            </w:pPr>
            <w:r w:rsidRPr="009C403C">
              <w:rPr>
                <w:color w:val="000000"/>
                <w:sz w:val="20"/>
                <w:szCs w:val="20"/>
              </w:rPr>
              <w:t>2586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03436A" w14:textId="77777777" w:rsidR="003C6170" w:rsidRPr="009C403C" w:rsidRDefault="003C6170" w:rsidP="00700584">
            <w:pPr>
              <w:jc w:val="right"/>
              <w:rPr>
                <w:color w:val="000000"/>
                <w:sz w:val="20"/>
                <w:szCs w:val="20"/>
              </w:rPr>
            </w:pPr>
            <w:r w:rsidRPr="009C403C">
              <w:rPr>
                <w:color w:val="000000"/>
                <w:sz w:val="20"/>
                <w:szCs w:val="20"/>
              </w:rPr>
              <w:t>499</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93E0928" w14:textId="77777777" w:rsidR="003C6170" w:rsidRPr="009C403C" w:rsidRDefault="003C6170" w:rsidP="00700584">
            <w:pPr>
              <w:jc w:val="right"/>
              <w:rPr>
                <w:color w:val="000000"/>
                <w:sz w:val="20"/>
                <w:szCs w:val="20"/>
              </w:rPr>
            </w:pPr>
            <w:r w:rsidRPr="009C403C">
              <w:rPr>
                <w:color w:val="000000"/>
                <w:sz w:val="20"/>
                <w:szCs w:val="20"/>
              </w:rPr>
              <w:t>1086</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BF22098" w14:textId="77777777" w:rsidR="003C6170" w:rsidRPr="009C403C" w:rsidRDefault="003C6170" w:rsidP="00700584">
            <w:pPr>
              <w:jc w:val="right"/>
              <w:rPr>
                <w:color w:val="000000"/>
                <w:sz w:val="20"/>
                <w:szCs w:val="20"/>
              </w:rPr>
            </w:pPr>
            <w:r w:rsidRPr="009C403C">
              <w:rPr>
                <w:color w:val="000000"/>
                <w:sz w:val="20"/>
                <w:szCs w:val="20"/>
              </w:rPr>
              <w:t>738</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2D9319F" w14:textId="77777777" w:rsidR="003C6170" w:rsidRPr="009C403C" w:rsidRDefault="003C6170" w:rsidP="00700584">
            <w:pPr>
              <w:jc w:val="right"/>
              <w:rPr>
                <w:color w:val="000000"/>
                <w:sz w:val="20"/>
                <w:szCs w:val="20"/>
              </w:rPr>
            </w:pPr>
            <w:r w:rsidRPr="009C403C">
              <w:rPr>
                <w:color w:val="000000"/>
                <w:sz w:val="20"/>
                <w:szCs w:val="20"/>
              </w:rPr>
              <w:t>243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15188C2" w14:textId="77777777" w:rsidR="003C6170" w:rsidRPr="009C403C" w:rsidRDefault="003C6170" w:rsidP="00700584">
            <w:pPr>
              <w:jc w:val="right"/>
              <w:rPr>
                <w:color w:val="000000"/>
                <w:sz w:val="20"/>
                <w:szCs w:val="20"/>
              </w:rPr>
            </w:pPr>
            <w:r w:rsidRPr="009C403C">
              <w:rPr>
                <w:color w:val="000000"/>
                <w:sz w:val="20"/>
                <w:szCs w:val="20"/>
              </w:rPr>
              <w:t>784</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FF87F2C" w14:textId="77777777" w:rsidR="003C6170" w:rsidRPr="009C403C" w:rsidRDefault="003C6170" w:rsidP="00700584">
            <w:pPr>
              <w:jc w:val="right"/>
              <w:rPr>
                <w:color w:val="000000"/>
                <w:sz w:val="20"/>
                <w:szCs w:val="20"/>
              </w:rPr>
            </w:pPr>
            <w:r w:rsidRPr="009C403C">
              <w:rPr>
                <w:color w:val="000000"/>
                <w:sz w:val="20"/>
                <w:szCs w:val="20"/>
              </w:rPr>
              <w:t>1069</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B33AF32" w14:textId="77777777" w:rsidR="003C6170" w:rsidRPr="009C403C" w:rsidRDefault="003C6170" w:rsidP="00700584">
            <w:pPr>
              <w:jc w:val="right"/>
              <w:rPr>
                <w:color w:val="000000"/>
                <w:sz w:val="20"/>
                <w:szCs w:val="20"/>
              </w:rPr>
            </w:pPr>
            <w:r w:rsidRPr="009C403C">
              <w:rPr>
                <w:color w:val="000000"/>
                <w:sz w:val="20"/>
                <w:szCs w:val="20"/>
              </w:rPr>
              <w:t>11</w:t>
            </w:r>
          </w:p>
        </w:tc>
      </w:tr>
      <w:tr w:rsidR="003C6170" w14:paraId="6E094935"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F72C70E" w14:textId="77777777" w:rsidR="003C6170" w:rsidRPr="009C403C" w:rsidRDefault="003C6170" w:rsidP="00700584">
            <w:pPr>
              <w:jc w:val="center"/>
              <w:rPr>
                <w:bCs/>
                <w:color w:val="000000"/>
                <w:sz w:val="20"/>
                <w:szCs w:val="20"/>
              </w:rPr>
            </w:pPr>
            <w:r w:rsidRPr="009C403C">
              <w:rPr>
                <w:bCs/>
                <w:color w:val="000000"/>
                <w:sz w:val="20"/>
                <w:szCs w:val="20"/>
              </w:rPr>
              <w:t>Stara Zagora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14B4319" w14:textId="77777777" w:rsidR="003C6170" w:rsidRPr="009C403C" w:rsidRDefault="003C6170" w:rsidP="00700584">
            <w:pPr>
              <w:jc w:val="right"/>
              <w:rPr>
                <w:color w:val="000000"/>
                <w:sz w:val="20"/>
                <w:szCs w:val="20"/>
              </w:rPr>
            </w:pPr>
            <w:r w:rsidRPr="009C403C">
              <w:rPr>
                <w:color w:val="000000"/>
                <w:sz w:val="20"/>
                <w:szCs w:val="20"/>
              </w:rPr>
              <w:t>139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F59D5D9" w14:textId="77777777" w:rsidR="003C6170" w:rsidRPr="009C403C" w:rsidRDefault="003C6170" w:rsidP="00700584">
            <w:pPr>
              <w:jc w:val="right"/>
              <w:rPr>
                <w:color w:val="000000"/>
                <w:sz w:val="20"/>
                <w:szCs w:val="20"/>
              </w:rPr>
            </w:pPr>
            <w:r w:rsidRPr="009C403C">
              <w:rPr>
                <w:color w:val="000000"/>
                <w:sz w:val="20"/>
                <w:szCs w:val="20"/>
              </w:rPr>
              <w:t>5</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46DAF69" w14:textId="77777777" w:rsidR="003C6170" w:rsidRPr="009C403C" w:rsidRDefault="003C6170" w:rsidP="00700584">
            <w:pPr>
              <w:jc w:val="right"/>
              <w:rPr>
                <w:color w:val="000000"/>
                <w:sz w:val="20"/>
                <w:szCs w:val="20"/>
              </w:rPr>
            </w:pPr>
            <w:r w:rsidRPr="009C403C">
              <w:rPr>
                <w:color w:val="000000"/>
                <w:sz w:val="20"/>
                <w:szCs w:val="20"/>
              </w:rPr>
              <w:t>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EF42AF" w14:textId="77777777" w:rsidR="003C6170" w:rsidRPr="009C403C" w:rsidRDefault="003C6170" w:rsidP="00700584">
            <w:pPr>
              <w:jc w:val="right"/>
              <w:rPr>
                <w:color w:val="000000"/>
                <w:sz w:val="20"/>
                <w:szCs w:val="20"/>
              </w:rPr>
            </w:pPr>
            <w:r w:rsidRPr="009C403C">
              <w:rPr>
                <w:color w:val="000000"/>
                <w:sz w:val="20"/>
                <w:szCs w:val="20"/>
              </w:rPr>
              <w:t>59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DE1103" w14:textId="77777777" w:rsidR="003C6170" w:rsidRPr="009C403C" w:rsidRDefault="003C6170" w:rsidP="00700584">
            <w:pPr>
              <w:jc w:val="right"/>
              <w:rPr>
                <w:color w:val="000000"/>
                <w:sz w:val="20"/>
                <w:szCs w:val="20"/>
              </w:rPr>
            </w:pPr>
            <w:r w:rsidRPr="009C403C">
              <w:rPr>
                <w:color w:val="000000"/>
                <w:sz w:val="20"/>
                <w:szCs w:val="20"/>
              </w:rPr>
              <w:t>213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13F66FA" w14:textId="77777777" w:rsidR="003C6170" w:rsidRPr="009C403C" w:rsidRDefault="003C6170" w:rsidP="00700584">
            <w:pPr>
              <w:jc w:val="right"/>
              <w:rPr>
                <w:color w:val="000000"/>
                <w:sz w:val="20"/>
                <w:szCs w:val="20"/>
              </w:rPr>
            </w:pPr>
            <w:r w:rsidRPr="009C403C">
              <w:rPr>
                <w:color w:val="000000"/>
                <w:sz w:val="20"/>
                <w:szCs w:val="20"/>
              </w:rPr>
              <w:t>52</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85E31D9" w14:textId="77777777" w:rsidR="003C6170" w:rsidRPr="009C403C" w:rsidRDefault="003C6170" w:rsidP="00700584">
            <w:pPr>
              <w:jc w:val="right"/>
              <w:rPr>
                <w:color w:val="000000"/>
                <w:sz w:val="20"/>
                <w:szCs w:val="20"/>
              </w:rPr>
            </w:pPr>
            <w:r w:rsidRPr="009C403C">
              <w:rPr>
                <w:color w:val="000000"/>
                <w:sz w:val="20"/>
                <w:szCs w:val="20"/>
              </w:rPr>
              <w:t>109</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0AB5867" w14:textId="77777777" w:rsidR="003C6170" w:rsidRPr="009C403C" w:rsidRDefault="003C6170" w:rsidP="00700584">
            <w:pPr>
              <w:jc w:val="right"/>
              <w:rPr>
                <w:color w:val="000000"/>
                <w:sz w:val="20"/>
                <w:szCs w:val="20"/>
              </w:rPr>
            </w:pPr>
            <w:r w:rsidRPr="009C403C">
              <w:rPr>
                <w:color w:val="000000"/>
                <w:sz w:val="20"/>
                <w:szCs w:val="20"/>
              </w:rPr>
              <w:t>23</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86B557D" w14:textId="77777777" w:rsidR="003C6170" w:rsidRPr="009C403C" w:rsidRDefault="003C6170" w:rsidP="00700584">
            <w:pPr>
              <w:jc w:val="right"/>
              <w:rPr>
                <w:color w:val="000000"/>
                <w:sz w:val="20"/>
                <w:szCs w:val="20"/>
              </w:rPr>
            </w:pPr>
            <w:r w:rsidRPr="009C403C">
              <w:rPr>
                <w:color w:val="000000"/>
                <w:sz w:val="20"/>
                <w:szCs w:val="20"/>
              </w:rPr>
              <w:t>12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8BB6FBB" w14:textId="77777777" w:rsidR="003C6170" w:rsidRPr="009C403C" w:rsidRDefault="003C6170" w:rsidP="00700584">
            <w:pPr>
              <w:jc w:val="right"/>
              <w:rPr>
                <w:color w:val="000000"/>
                <w:sz w:val="20"/>
                <w:szCs w:val="20"/>
              </w:rPr>
            </w:pPr>
            <w:r w:rsidRPr="009C403C">
              <w:rPr>
                <w:color w:val="000000"/>
                <w:sz w:val="20"/>
                <w:szCs w:val="20"/>
              </w:rPr>
              <w:t>21</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BA322D" w14:textId="77777777" w:rsidR="003C6170" w:rsidRPr="009C403C" w:rsidRDefault="003C6170" w:rsidP="00700584">
            <w:pPr>
              <w:jc w:val="right"/>
              <w:rPr>
                <w:color w:val="000000"/>
                <w:sz w:val="20"/>
                <w:szCs w:val="20"/>
              </w:rPr>
            </w:pPr>
            <w:r w:rsidRPr="009C403C">
              <w:rPr>
                <w:color w:val="000000"/>
                <w:sz w:val="20"/>
                <w:szCs w:val="20"/>
              </w:rPr>
              <w:t>48</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723A8A3" w14:textId="77777777" w:rsidR="003C6170" w:rsidRPr="009C403C" w:rsidRDefault="003C6170" w:rsidP="00700584">
            <w:pPr>
              <w:jc w:val="right"/>
              <w:rPr>
                <w:color w:val="000000"/>
                <w:sz w:val="20"/>
                <w:szCs w:val="20"/>
              </w:rPr>
            </w:pPr>
            <w:r w:rsidRPr="009C403C">
              <w:rPr>
                <w:color w:val="000000"/>
                <w:sz w:val="20"/>
                <w:szCs w:val="20"/>
              </w:rPr>
              <w:t>2</w:t>
            </w:r>
          </w:p>
        </w:tc>
      </w:tr>
      <w:tr w:rsidR="003C6170" w14:paraId="7147E1DA"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54A67D8" w14:textId="77777777" w:rsidR="003C6170" w:rsidRPr="009C403C" w:rsidRDefault="003C6170" w:rsidP="00700584">
            <w:pPr>
              <w:jc w:val="center"/>
              <w:rPr>
                <w:bCs/>
                <w:color w:val="000000"/>
                <w:sz w:val="20"/>
                <w:szCs w:val="20"/>
              </w:rPr>
            </w:pPr>
            <w:r w:rsidRPr="009C403C">
              <w:rPr>
                <w:bCs/>
                <w:color w:val="000000"/>
                <w:sz w:val="20"/>
                <w:szCs w:val="20"/>
              </w:rPr>
              <w:t>Targovishte</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27EB165" w14:textId="77777777" w:rsidR="003C6170" w:rsidRPr="009C403C" w:rsidRDefault="003C6170" w:rsidP="00700584">
            <w:pPr>
              <w:jc w:val="right"/>
              <w:rPr>
                <w:color w:val="000000"/>
                <w:sz w:val="20"/>
                <w:szCs w:val="20"/>
              </w:rPr>
            </w:pPr>
            <w:r w:rsidRPr="009C403C">
              <w:rPr>
                <w:color w:val="000000"/>
                <w:sz w:val="20"/>
                <w:szCs w:val="20"/>
              </w:rPr>
              <w:t>16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684723" w14:textId="77777777" w:rsidR="003C6170" w:rsidRPr="009C403C" w:rsidRDefault="003C6170" w:rsidP="00700584">
            <w:pPr>
              <w:jc w:val="right"/>
              <w:rPr>
                <w:color w:val="000000"/>
                <w:sz w:val="20"/>
                <w:szCs w:val="20"/>
              </w:rPr>
            </w:pPr>
            <w:r w:rsidRPr="009C403C">
              <w:rPr>
                <w:color w:val="000000"/>
                <w:sz w:val="20"/>
                <w:szCs w:val="20"/>
              </w:rPr>
              <w:t>4</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87DBC37"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AAA7428" w14:textId="77777777" w:rsidR="003C6170" w:rsidRPr="009C403C" w:rsidRDefault="003C6170" w:rsidP="00700584">
            <w:pPr>
              <w:jc w:val="right"/>
              <w:rPr>
                <w:color w:val="000000"/>
                <w:sz w:val="20"/>
                <w:szCs w:val="20"/>
              </w:rPr>
            </w:pPr>
            <w:r w:rsidRPr="009C403C">
              <w:rPr>
                <w:color w:val="000000"/>
                <w:sz w:val="20"/>
                <w:szCs w:val="20"/>
              </w:rPr>
              <w:t>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836E4C5" w14:textId="77777777" w:rsidR="003C6170" w:rsidRPr="009C403C" w:rsidRDefault="003C6170" w:rsidP="00700584">
            <w:pPr>
              <w:jc w:val="right"/>
              <w:rPr>
                <w:color w:val="000000"/>
                <w:sz w:val="20"/>
                <w:szCs w:val="20"/>
              </w:rPr>
            </w:pPr>
            <w:r w:rsidRPr="009C403C">
              <w:rPr>
                <w:color w:val="000000"/>
                <w:sz w:val="20"/>
                <w:szCs w:val="20"/>
              </w:rPr>
              <w:t>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CF322EC" w14:textId="77777777" w:rsidR="003C6170" w:rsidRPr="009C403C" w:rsidRDefault="003C6170" w:rsidP="00700584">
            <w:pPr>
              <w:jc w:val="right"/>
              <w:rPr>
                <w:color w:val="000000"/>
                <w:sz w:val="20"/>
                <w:szCs w:val="20"/>
              </w:rPr>
            </w:pPr>
            <w:r w:rsidRPr="009C403C">
              <w:rPr>
                <w:color w:val="000000"/>
                <w:sz w:val="20"/>
                <w:szCs w:val="20"/>
              </w:rPr>
              <w:t>12</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68F8AE9" w14:textId="77777777" w:rsidR="003C6170" w:rsidRPr="009C403C" w:rsidRDefault="003C6170" w:rsidP="00700584">
            <w:pPr>
              <w:jc w:val="right"/>
              <w:rPr>
                <w:color w:val="000000"/>
                <w:sz w:val="20"/>
                <w:szCs w:val="20"/>
              </w:rPr>
            </w:pPr>
            <w:r w:rsidRPr="009C403C">
              <w:rPr>
                <w:color w:val="000000"/>
                <w:sz w:val="20"/>
                <w:szCs w:val="20"/>
              </w:rPr>
              <w:t>8</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BD0B195" w14:textId="77777777" w:rsidR="003C6170" w:rsidRPr="009C403C" w:rsidRDefault="003C6170" w:rsidP="00700584">
            <w:pPr>
              <w:jc w:val="right"/>
              <w:rPr>
                <w:color w:val="000000"/>
                <w:sz w:val="20"/>
                <w:szCs w:val="20"/>
              </w:rPr>
            </w:pPr>
            <w:r w:rsidRPr="009C403C">
              <w:rPr>
                <w:color w:val="000000"/>
                <w:sz w:val="20"/>
                <w:szCs w:val="20"/>
              </w:rPr>
              <w:t>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399006"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B57096C" w14:textId="77777777" w:rsidR="003C6170" w:rsidRPr="009C403C" w:rsidRDefault="003C6170" w:rsidP="00700584">
            <w:pPr>
              <w:jc w:val="right"/>
              <w:rPr>
                <w:color w:val="000000"/>
                <w:sz w:val="20"/>
                <w:szCs w:val="20"/>
              </w:rPr>
            </w:pPr>
            <w:r w:rsidRPr="009C403C">
              <w:rPr>
                <w:color w:val="000000"/>
                <w:sz w:val="20"/>
                <w:szCs w:val="20"/>
              </w:rPr>
              <w:t>5</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116CDF" w14:textId="77777777" w:rsidR="003C6170" w:rsidRPr="009C403C" w:rsidRDefault="003C6170" w:rsidP="00700584">
            <w:pPr>
              <w:jc w:val="right"/>
              <w:rPr>
                <w:color w:val="000000"/>
                <w:sz w:val="20"/>
                <w:szCs w:val="20"/>
              </w:rPr>
            </w:pPr>
            <w:r w:rsidRPr="009C403C">
              <w:rPr>
                <w:color w:val="000000"/>
                <w:sz w:val="20"/>
                <w:szCs w:val="20"/>
              </w:rPr>
              <w:t>4</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88A6B6B"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72F8D1E8"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6DB05D4E" w14:textId="77777777" w:rsidR="003C6170" w:rsidRPr="009C403C" w:rsidRDefault="003C6170" w:rsidP="00700584">
            <w:pPr>
              <w:jc w:val="center"/>
              <w:rPr>
                <w:bCs/>
                <w:color w:val="000000"/>
                <w:sz w:val="20"/>
                <w:szCs w:val="20"/>
              </w:rPr>
            </w:pPr>
            <w:r w:rsidRPr="009C403C">
              <w:rPr>
                <w:bCs/>
                <w:color w:val="000000"/>
                <w:sz w:val="20"/>
                <w:szCs w:val="20"/>
              </w:rPr>
              <w:t>Varna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1F875F2" w14:textId="77777777" w:rsidR="003C6170" w:rsidRPr="009C403C" w:rsidRDefault="003C6170" w:rsidP="00700584">
            <w:pPr>
              <w:jc w:val="right"/>
              <w:rPr>
                <w:color w:val="000000"/>
                <w:sz w:val="20"/>
                <w:szCs w:val="20"/>
              </w:rPr>
            </w:pPr>
            <w:r w:rsidRPr="009C403C">
              <w:rPr>
                <w:color w:val="000000"/>
                <w:sz w:val="20"/>
                <w:szCs w:val="20"/>
              </w:rPr>
              <w:t>331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D17B16" w14:textId="77777777" w:rsidR="003C6170" w:rsidRPr="009C403C" w:rsidRDefault="003C6170" w:rsidP="00700584">
            <w:pPr>
              <w:jc w:val="right"/>
              <w:rPr>
                <w:color w:val="000000"/>
                <w:sz w:val="20"/>
                <w:szCs w:val="20"/>
              </w:rPr>
            </w:pPr>
            <w:r w:rsidRPr="009C403C">
              <w:rPr>
                <w:color w:val="000000"/>
                <w:sz w:val="20"/>
                <w:szCs w:val="20"/>
              </w:rPr>
              <w:t>20</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66BE159" w14:textId="77777777" w:rsidR="003C6170" w:rsidRPr="009C403C" w:rsidRDefault="003C6170" w:rsidP="00700584">
            <w:pPr>
              <w:jc w:val="right"/>
              <w:rPr>
                <w:color w:val="000000"/>
                <w:sz w:val="20"/>
                <w:szCs w:val="20"/>
              </w:rPr>
            </w:pPr>
            <w:r w:rsidRPr="009C403C">
              <w:rPr>
                <w:color w:val="000000"/>
                <w:sz w:val="20"/>
                <w:szCs w:val="20"/>
              </w:rPr>
              <w:t>11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B0CB75" w14:textId="77777777" w:rsidR="003C6170" w:rsidRPr="009C403C" w:rsidRDefault="003C6170" w:rsidP="00700584">
            <w:pPr>
              <w:jc w:val="right"/>
              <w:rPr>
                <w:color w:val="000000"/>
                <w:sz w:val="20"/>
                <w:szCs w:val="20"/>
              </w:rPr>
            </w:pPr>
            <w:r w:rsidRPr="009C403C">
              <w:rPr>
                <w:color w:val="000000"/>
                <w:sz w:val="20"/>
                <w:szCs w:val="20"/>
              </w:rPr>
              <w:t>145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079FCDB" w14:textId="77777777" w:rsidR="003C6170" w:rsidRPr="009C403C" w:rsidRDefault="003C6170" w:rsidP="00700584">
            <w:pPr>
              <w:jc w:val="right"/>
              <w:rPr>
                <w:color w:val="000000"/>
                <w:sz w:val="20"/>
                <w:szCs w:val="20"/>
              </w:rPr>
            </w:pPr>
            <w:r w:rsidRPr="009C403C">
              <w:rPr>
                <w:color w:val="000000"/>
                <w:sz w:val="20"/>
                <w:szCs w:val="20"/>
              </w:rPr>
              <w:t>886</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2E61D9F" w14:textId="77777777" w:rsidR="003C6170" w:rsidRPr="009C403C" w:rsidRDefault="003C6170" w:rsidP="00700584">
            <w:pPr>
              <w:jc w:val="right"/>
              <w:rPr>
                <w:color w:val="000000"/>
                <w:sz w:val="20"/>
                <w:szCs w:val="20"/>
              </w:rPr>
            </w:pPr>
            <w:r w:rsidRPr="009C403C">
              <w:rPr>
                <w:color w:val="000000"/>
                <w:sz w:val="20"/>
                <w:szCs w:val="20"/>
              </w:rPr>
              <w:t>137</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10B4238" w14:textId="77777777" w:rsidR="003C6170" w:rsidRPr="009C403C" w:rsidRDefault="003C6170" w:rsidP="00700584">
            <w:pPr>
              <w:jc w:val="right"/>
              <w:rPr>
                <w:color w:val="000000"/>
                <w:sz w:val="20"/>
                <w:szCs w:val="20"/>
              </w:rPr>
            </w:pPr>
            <w:r w:rsidRPr="009C403C">
              <w:rPr>
                <w:color w:val="000000"/>
                <w:sz w:val="20"/>
                <w:szCs w:val="20"/>
              </w:rPr>
              <w:t>839</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7F81B0A" w14:textId="77777777" w:rsidR="003C6170" w:rsidRPr="009C403C" w:rsidRDefault="003C6170" w:rsidP="00700584">
            <w:pPr>
              <w:jc w:val="right"/>
              <w:rPr>
                <w:color w:val="000000"/>
                <w:sz w:val="20"/>
                <w:szCs w:val="20"/>
              </w:rPr>
            </w:pPr>
            <w:r w:rsidRPr="009C403C">
              <w:rPr>
                <w:color w:val="000000"/>
                <w:sz w:val="20"/>
                <w:szCs w:val="20"/>
              </w:rPr>
              <w:t>80</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432070E" w14:textId="77777777" w:rsidR="003C6170" w:rsidRPr="009C403C" w:rsidRDefault="003C6170" w:rsidP="00700584">
            <w:pPr>
              <w:jc w:val="right"/>
              <w:rPr>
                <w:color w:val="000000"/>
                <w:sz w:val="20"/>
                <w:szCs w:val="20"/>
              </w:rPr>
            </w:pPr>
            <w:r w:rsidRPr="009C403C">
              <w:rPr>
                <w:color w:val="000000"/>
                <w:sz w:val="20"/>
                <w:szCs w:val="20"/>
              </w:rPr>
              <w:t>100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45754F" w14:textId="77777777" w:rsidR="003C6170" w:rsidRPr="009C403C" w:rsidRDefault="003C6170" w:rsidP="00700584">
            <w:pPr>
              <w:jc w:val="right"/>
              <w:rPr>
                <w:color w:val="000000"/>
                <w:sz w:val="20"/>
                <w:szCs w:val="20"/>
              </w:rPr>
            </w:pPr>
            <w:r w:rsidRPr="009C403C">
              <w:rPr>
                <w:color w:val="000000"/>
                <w:sz w:val="20"/>
                <w:szCs w:val="20"/>
              </w:rPr>
              <w:t>166</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B22DA5" w14:textId="77777777" w:rsidR="003C6170" w:rsidRPr="009C403C" w:rsidRDefault="003C6170" w:rsidP="00700584">
            <w:pPr>
              <w:jc w:val="right"/>
              <w:rPr>
                <w:color w:val="000000"/>
                <w:sz w:val="20"/>
                <w:szCs w:val="20"/>
              </w:rPr>
            </w:pPr>
            <w:r w:rsidRPr="009C403C">
              <w:rPr>
                <w:color w:val="000000"/>
                <w:sz w:val="20"/>
                <w:szCs w:val="20"/>
              </w:rPr>
              <w:t>206</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38DD389" w14:textId="77777777" w:rsidR="003C6170" w:rsidRPr="009C403C" w:rsidRDefault="003C6170" w:rsidP="00700584">
            <w:pPr>
              <w:jc w:val="right"/>
              <w:rPr>
                <w:color w:val="000000"/>
                <w:sz w:val="20"/>
                <w:szCs w:val="20"/>
              </w:rPr>
            </w:pPr>
            <w:r w:rsidRPr="009C403C">
              <w:rPr>
                <w:color w:val="000000"/>
                <w:sz w:val="20"/>
                <w:szCs w:val="20"/>
              </w:rPr>
              <w:t>1</w:t>
            </w:r>
          </w:p>
        </w:tc>
      </w:tr>
      <w:tr w:rsidR="003C6170" w14:paraId="3C06180E" w14:textId="77777777" w:rsidTr="00700584">
        <w:trPr>
          <w:trHeight w:val="399"/>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4E99B8C0" w14:textId="77777777" w:rsidR="003C6170" w:rsidRPr="009C403C" w:rsidRDefault="003C6170" w:rsidP="00700584">
            <w:pPr>
              <w:jc w:val="center"/>
              <w:rPr>
                <w:bCs/>
                <w:color w:val="000000"/>
                <w:sz w:val="20"/>
                <w:szCs w:val="20"/>
              </w:rPr>
            </w:pPr>
            <w:r w:rsidRPr="009C403C">
              <w:rPr>
                <w:bCs/>
                <w:color w:val="000000"/>
                <w:sz w:val="20"/>
                <w:szCs w:val="20"/>
              </w:rPr>
              <w:t>Veliko Tarnovo</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A51872C" w14:textId="77777777" w:rsidR="003C6170" w:rsidRPr="009C403C" w:rsidRDefault="003C6170" w:rsidP="00700584">
            <w:pPr>
              <w:jc w:val="right"/>
              <w:rPr>
                <w:color w:val="000000"/>
                <w:sz w:val="20"/>
                <w:szCs w:val="20"/>
              </w:rPr>
            </w:pPr>
            <w:r w:rsidRPr="009C403C">
              <w:rPr>
                <w:color w:val="000000"/>
                <w:sz w:val="20"/>
                <w:szCs w:val="20"/>
              </w:rPr>
              <w:t>165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4BB92A1" w14:textId="77777777" w:rsidR="003C6170" w:rsidRPr="009C403C" w:rsidRDefault="003C6170" w:rsidP="00700584">
            <w:pPr>
              <w:jc w:val="right"/>
              <w:rPr>
                <w:color w:val="000000"/>
                <w:sz w:val="20"/>
                <w:szCs w:val="20"/>
              </w:rPr>
            </w:pPr>
            <w:r w:rsidRPr="009C403C">
              <w:rPr>
                <w:color w:val="000000"/>
                <w:sz w:val="20"/>
                <w:szCs w:val="20"/>
              </w:rPr>
              <w:t>9</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AF4F6D7"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2AE7378" w14:textId="77777777" w:rsidR="003C6170" w:rsidRPr="009C403C" w:rsidRDefault="003C6170" w:rsidP="00700584">
            <w:pPr>
              <w:jc w:val="right"/>
              <w:rPr>
                <w:color w:val="000000"/>
                <w:sz w:val="20"/>
                <w:szCs w:val="20"/>
              </w:rPr>
            </w:pPr>
            <w:r w:rsidRPr="009C403C">
              <w:rPr>
                <w:color w:val="000000"/>
                <w:sz w:val="20"/>
                <w:szCs w:val="20"/>
              </w:rPr>
              <w:t>17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9908281" w14:textId="77777777" w:rsidR="003C6170" w:rsidRPr="009C403C" w:rsidRDefault="003C6170" w:rsidP="00700584">
            <w:pPr>
              <w:jc w:val="right"/>
              <w:rPr>
                <w:color w:val="000000"/>
                <w:sz w:val="20"/>
                <w:szCs w:val="20"/>
              </w:rPr>
            </w:pPr>
            <w:r w:rsidRPr="009C403C">
              <w:rPr>
                <w:color w:val="000000"/>
                <w:sz w:val="20"/>
                <w:szCs w:val="20"/>
              </w:rPr>
              <w:t>191</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7EB8CBE" w14:textId="77777777" w:rsidR="003C6170" w:rsidRPr="009C403C" w:rsidRDefault="003C6170" w:rsidP="00700584">
            <w:pPr>
              <w:jc w:val="right"/>
              <w:rPr>
                <w:color w:val="000000"/>
                <w:sz w:val="20"/>
                <w:szCs w:val="20"/>
              </w:rPr>
            </w:pPr>
            <w:r w:rsidRPr="009C403C">
              <w:rPr>
                <w:color w:val="000000"/>
                <w:sz w:val="20"/>
                <w:szCs w:val="20"/>
              </w:rPr>
              <w:t>34</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28334DB" w14:textId="77777777" w:rsidR="003C6170" w:rsidRPr="009C403C" w:rsidRDefault="003C6170" w:rsidP="00700584">
            <w:pPr>
              <w:jc w:val="right"/>
              <w:rPr>
                <w:color w:val="000000"/>
                <w:sz w:val="20"/>
                <w:szCs w:val="20"/>
              </w:rPr>
            </w:pPr>
            <w:r w:rsidRPr="009C403C">
              <w:rPr>
                <w:color w:val="000000"/>
                <w:sz w:val="20"/>
                <w:szCs w:val="20"/>
              </w:rPr>
              <w:t>110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8F9B9D" w14:textId="77777777" w:rsidR="003C6170" w:rsidRPr="009C403C" w:rsidRDefault="003C6170" w:rsidP="00700584">
            <w:pPr>
              <w:jc w:val="right"/>
              <w:rPr>
                <w:color w:val="000000"/>
                <w:sz w:val="20"/>
                <w:szCs w:val="20"/>
              </w:rPr>
            </w:pPr>
            <w:r w:rsidRPr="009C403C">
              <w:rPr>
                <w:color w:val="000000"/>
                <w:sz w:val="20"/>
                <w:szCs w:val="20"/>
              </w:rPr>
              <w:t>14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65198A6" w14:textId="77777777" w:rsidR="003C6170" w:rsidRPr="009C403C" w:rsidRDefault="003C6170" w:rsidP="00700584">
            <w:pPr>
              <w:jc w:val="right"/>
              <w:rPr>
                <w:color w:val="000000"/>
                <w:sz w:val="20"/>
                <w:szCs w:val="20"/>
              </w:rPr>
            </w:pPr>
            <w:r w:rsidRPr="009C403C">
              <w:rPr>
                <w:color w:val="000000"/>
                <w:sz w:val="20"/>
                <w:szCs w:val="20"/>
              </w:rPr>
              <w:t>13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59DE23" w14:textId="77777777" w:rsidR="003C6170" w:rsidRPr="009C403C" w:rsidRDefault="003C6170" w:rsidP="00700584">
            <w:pPr>
              <w:jc w:val="right"/>
              <w:rPr>
                <w:color w:val="000000"/>
                <w:sz w:val="20"/>
                <w:szCs w:val="20"/>
              </w:rPr>
            </w:pPr>
            <w:r w:rsidRPr="009C403C">
              <w:rPr>
                <w:color w:val="000000"/>
                <w:sz w:val="20"/>
                <w:szCs w:val="20"/>
              </w:rPr>
              <w:t>22</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9ABC9A4" w14:textId="77777777" w:rsidR="003C6170" w:rsidRPr="009C403C" w:rsidRDefault="003C6170" w:rsidP="00700584">
            <w:pPr>
              <w:jc w:val="right"/>
              <w:rPr>
                <w:color w:val="000000"/>
                <w:sz w:val="20"/>
                <w:szCs w:val="20"/>
              </w:rPr>
            </w:pPr>
            <w:r w:rsidRPr="009C403C">
              <w:rPr>
                <w:color w:val="000000"/>
                <w:sz w:val="20"/>
                <w:szCs w:val="20"/>
              </w:rPr>
              <w:t>18</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E638C32"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19C36B4A"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50D5AC46" w14:textId="77777777" w:rsidR="003C6170" w:rsidRPr="009C403C" w:rsidRDefault="003C6170" w:rsidP="00700584">
            <w:pPr>
              <w:jc w:val="center"/>
              <w:rPr>
                <w:bCs/>
                <w:color w:val="000000"/>
                <w:sz w:val="20"/>
                <w:szCs w:val="20"/>
              </w:rPr>
            </w:pPr>
            <w:r w:rsidRPr="009C403C">
              <w:rPr>
                <w:bCs/>
                <w:color w:val="000000"/>
                <w:sz w:val="20"/>
                <w:szCs w:val="20"/>
              </w:rPr>
              <w:t>Vidin</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03ED571" w14:textId="77777777" w:rsidR="003C6170" w:rsidRPr="009C403C" w:rsidRDefault="003C6170" w:rsidP="00700584">
            <w:pPr>
              <w:jc w:val="right"/>
              <w:rPr>
                <w:color w:val="000000"/>
                <w:sz w:val="20"/>
                <w:szCs w:val="20"/>
              </w:rPr>
            </w:pPr>
            <w:r w:rsidRPr="009C403C">
              <w:rPr>
                <w:color w:val="000000"/>
                <w:sz w:val="20"/>
                <w:szCs w:val="20"/>
              </w:rPr>
              <w:t>9</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8F2BFC"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0975DE2"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9F959FB" w14:textId="77777777" w:rsidR="003C6170" w:rsidRPr="009C403C" w:rsidRDefault="003C6170" w:rsidP="00700584">
            <w:pPr>
              <w:jc w:val="right"/>
              <w:rPr>
                <w:color w:val="000000"/>
                <w:sz w:val="20"/>
                <w:szCs w:val="20"/>
              </w:rPr>
            </w:pPr>
            <w:r w:rsidRPr="009C403C">
              <w:rPr>
                <w:color w:val="000000"/>
                <w:sz w:val="20"/>
                <w:szCs w:val="20"/>
              </w:rPr>
              <w:t>5</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DFDB27A" w14:textId="77777777" w:rsidR="003C6170" w:rsidRPr="009C403C" w:rsidRDefault="003C6170" w:rsidP="00700584">
            <w:pPr>
              <w:jc w:val="right"/>
              <w:rPr>
                <w:color w:val="000000"/>
                <w:sz w:val="20"/>
                <w:szCs w:val="20"/>
              </w:rPr>
            </w:pPr>
            <w:r w:rsidRPr="009C403C">
              <w:rPr>
                <w:color w:val="000000"/>
                <w:sz w:val="20"/>
                <w:szCs w:val="20"/>
              </w:rPr>
              <w:t>33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8B49FF3" w14:textId="77777777" w:rsidR="003C6170" w:rsidRPr="009C403C" w:rsidRDefault="003C6170" w:rsidP="00700584">
            <w:pPr>
              <w:jc w:val="right"/>
              <w:rPr>
                <w:color w:val="000000"/>
                <w:sz w:val="20"/>
                <w:szCs w:val="20"/>
              </w:rPr>
            </w:pPr>
            <w:r w:rsidRPr="009C403C">
              <w:rPr>
                <w:color w:val="000000"/>
                <w:sz w:val="20"/>
                <w:szCs w:val="20"/>
              </w:rPr>
              <w:t>9</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4691EDF" w14:textId="77777777" w:rsidR="003C6170" w:rsidRPr="009C403C" w:rsidRDefault="003C6170" w:rsidP="00700584">
            <w:pPr>
              <w:jc w:val="right"/>
              <w:rPr>
                <w:color w:val="000000"/>
                <w:sz w:val="20"/>
                <w:szCs w:val="20"/>
              </w:rPr>
            </w:pPr>
            <w:r w:rsidRPr="009C403C">
              <w:rPr>
                <w:color w:val="000000"/>
                <w:sz w:val="20"/>
                <w:szCs w:val="20"/>
              </w:rPr>
              <w:t>19</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FD21292" w14:textId="77777777" w:rsidR="003C6170" w:rsidRPr="009C403C" w:rsidRDefault="003C6170" w:rsidP="00700584">
            <w:pPr>
              <w:jc w:val="right"/>
              <w:rPr>
                <w:color w:val="000000"/>
                <w:sz w:val="20"/>
                <w:szCs w:val="20"/>
              </w:rPr>
            </w:pPr>
            <w:r w:rsidRPr="009C403C">
              <w:rPr>
                <w:color w:val="000000"/>
                <w:sz w:val="20"/>
                <w:szCs w:val="20"/>
              </w:rPr>
              <w:t>1</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91F68C4"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5031F9C" w14:textId="77777777" w:rsidR="003C6170" w:rsidRPr="009C403C" w:rsidRDefault="003C6170" w:rsidP="00700584">
            <w:pPr>
              <w:jc w:val="right"/>
              <w:rPr>
                <w:color w:val="000000"/>
                <w:sz w:val="20"/>
                <w:szCs w:val="20"/>
              </w:rPr>
            </w:pPr>
            <w:r w:rsidRPr="009C403C">
              <w:rPr>
                <w:color w:val="000000"/>
                <w:sz w:val="20"/>
                <w:szCs w:val="20"/>
              </w:rPr>
              <w:t>5</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3E09FE8" w14:textId="77777777" w:rsidR="003C6170" w:rsidRPr="009C403C" w:rsidRDefault="003C6170" w:rsidP="00700584">
            <w:pPr>
              <w:jc w:val="right"/>
              <w:rPr>
                <w:color w:val="000000"/>
                <w:sz w:val="20"/>
                <w:szCs w:val="20"/>
              </w:rPr>
            </w:pPr>
            <w:r w:rsidRPr="009C403C">
              <w:rPr>
                <w:color w:val="000000"/>
                <w:sz w:val="20"/>
                <w:szCs w:val="20"/>
              </w:rPr>
              <w:t>3</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B63410D"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6365C967"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78F7A802" w14:textId="77777777" w:rsidR="003C6170" w:rsidRPr="009C403C" w:rsidRDefault="003C6170" w:rsidP="00700584">
            <w:pPr>
              <w:jc w:val="center"/>
              <w:rPr>
                <w:bCs/>
                <w:color w:val="000000"/>
                <w:sz w:val="20"/>
                <w:szCs w:val="20"/>
              </w:rPr>
            </w:pPr>
            <w:r w:rsidRPr="009C403C">
              <w:rPr>
                <w:bCs/>
                <w:color w:val="000000"/>
                <w:sz w:val="20"/>
                <w:szCs w:val="20"/>
              </w:rPr>
              <w:t>Vratsa</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FF5426C" w14:textId="77777777" w:rsidR="003C6170" w:rsidRPr="009C403C" w:rsidRDefault="003C6170" w:rsidP="00700584">
            <w:pPr>
              <w:jc w:val="right"/>
              <w:rPr>
                <w:color w:val="000000"/>
                <w:sz w:val="20"/>
                <w:szCs w:val="20"/>
              </w:rPr>
            </w:pPr>
            <w:r w:rsidRPr="009C403C">
              <w:rPr>
                <w:color w:val="000000"/>
                <w:sz w:val="20"/>
                <w:szCs w:val="20"/>
              </w:rPr>
              <w:t>43</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020014" w14:textId="77777777" w:rsidR="003C6170" w:rsidRPr="009C403C" w:rsidRDefault="003C6170" w:rsidP="00700584">
            <w:pPr>
              <w:jc w:val="right"/>
              <w:rPr>
                <w:color w:val="000000"/>
                <w:sz w:val="20"/>
                <w:szCs w:val="20"/>
              </w:rPr>
            </w:pPr>
            <w:r w:rsidRPr="009C403C">
              <w:rPr>
                <w:color w:val="000000"/>
                <w:sz w:val="20"/>
                <w:szCs w:val="20"/>
              </w:rPr>
              <w:t>4</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C9C6BF"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9DA722B" w14:textId="77777777" w:rsidR="003C6170" w:rsidRPr="009C403C" w:rsidRDefault="003C6170" w:rsidP="00700584">
            <w:pPr>
              <w:jc w:val="right"/>
              <w:rPr>
                <w:color w:val="000000"/>
                <w:sz w:val="20"/>
                <w:szCs w:val="20"/>
              </w:rPr>
            </w:pPr>
            <w:r w:rsidRPr="009C403C">
              <w:rPr>
                <w:color w:val="000000"/>
                <w:sz w:val="20"/>
                <w:szCs w:val="20"/>
              </w:rPr>
              <w:t>32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C5A9ADD" w14:textId="77777777" w:rsidR="003C6170" w:rsidRPr="009C403C" w:rsidRDefault="003C6170" w:rsidP="00700584">
            <w:pPr>
              <w:jc w:val="right"/>
              <w:rPr>
                <w:color w:val="000000"/>
                <w:sz w:val="20"/>
                <w:szCs w:val="20"/>
              </w:rPr>
            </w:pPr>
            <w:r w:rsidRPr="009C403C">
              <w:rPr>
                <w:color w:val="000000"/>
                <w:sz w:val="20"/>
                <w:szCs w:val="20"/>
              </w:rPr>
              <w:t>48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AF3CF73" w14:textId="77777777" w:rsidR="003C6170" w:rsidRPr="009C403C" w:rsidRDefault="003C6170" w:rsidP="00700584">
            <w:pPr>
              <w:jc w:val="right"/>
              <w:rPr>
                <w:color w:val="000000"/>
                <w:sz w:val="20"/>
                <w:szCs w:val="20"/>
              </w:rPr>
            </w:pPr>
            <w:r w:rsidRPr="009C403C">
              <w:rPr>
                <w:color w:val="000000"/>
                <w:sz w:val="20"/>
                <w:szCs w:val="20"/>
              </w:rPr>
              <w:t>26</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66A4D56" w14:textId="77777777" w:rsidR="003C6170" w:rsidRPr="009C403C" w:rsidRDefault="003C6170" w:rsidP="00700584">
            <w:pPr>
              <w:jc w:val="right"/>
              <w:rPr>
                <w:color w:val="000000"/>
                <w:sz w:val="20"/>
                <w:szCs w:val="20"/>
              </w:rPr>
            </w:pPr>
            <w:r w:rsidRPr="009C403C">
              <w:rPr>
                <w:color w:val="000000"/>
                <w:sz w:val="20"/>
                <w:szCs w:val="20"/>
              </w:rPr>
              <w:t>10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725BEEC" w14:textId="77777777" w:rsidR="003C6170" w:rsidRPr="009C403C" w:rsidRDefault="003C6170" w:rsidP="00700584">
            <w:pPr>
              <w:jc w:val="right"/>
              <w:rPr>
                <w:color w:val="000000"/>
                <w:sz w:val="20"/>
                <w:szCs w:val="20"/>
              </w:rPr>
            </w:pPr>
            <w:r w:rsidRPr="009C403C">
              <w:rPr>
                <w:color w:val="000000"/>
                <w:sz w:val="20"/>
                <w:szCs w:val="20"/>
              </w:rPr>
              <w:t>5</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E1A460B" w14:textId="77777777" w:rsidR="003C6170" w:rsidRPr="009C403C" w:rsidRDefault="003C6170" w:rsidP="00700584">
            <w:pPr>
              <w:jc w:val="right"/>
              <w:rPr>
                <w:color w:val="000000"/>
                <w:sz w:val="20"/>
                <w:szCs w:val="20"/>
              </w:rPr>
            </w:pPr>
            <w:r w:rsidRPr="009C403C">
              <w:rPr>
                <w:color w:val="000000"/>
                <w:sz w:val="20"/>
                <w:szCs w:val="20"/>
              </w:rPr>
              <w:t>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20FDD376" w14:textId="77777777" w:rsidR="003C6170" w:rsidRPr="009C403C" w:rsidRDefault="003C6170" w:rsidP="00700584">
            <w:pPr>
              <w:jc w:val="right"/>
              <w:rPr>
                <w:color w:val="000000"/>
                <w:sz w:val="20"/>
                <w:szCs w:val="20"/>
              </w:rPr>
            </w:pPr>
            <w:r w:rsidRPr="009C403C">
              <w:rPr>
                <w:color w:val="000000"/>
                <w:sz w:val="20"/>
                <w:szCs w:val="20"/>
              </w:rPr>
              <w:t>10</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4A629F0" w14:textId="77777777" w:rsidR="003C6170" w:rsidRPr="009C403C" w:rsidRDefault="003C6170" w:rsidP="00700584">
            <w:pPr>
              <w:jc w:val="right"/>
              <w:rPr>
                <w:color w:val="000000"/>
                <w:sz w:val="20"/>
                <w:szCs w:val="20"/>
              </w:rPr>
            </w:pPr>
            <w:r w:rsidRPr="009C403C">
              <w:rPr>
                <w:color w:val="000000"/>
                <w:sz w:val="20"/>
                <w:szCs w:val="20"/>
              </w:rPr>
              <w:t>10</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5A3AE63" w14:textId="77777777" w:rsidR="003C6170" w:rsidRPr="009C403C" w:rsidRDefault="003C6170" w:rsidP="00700584">
            <w:pPr>
              <w:jc w:val="right"/>
              <w:rPr>
                <w:color w:val="000000"/>
                <w:sz w:val="20"/>
                <w:szCs w:val="20"/>
              </w:rPr>
            </w:pPr>
            <w:r w:rsidRPr="009C403C">
              <w:rPr>
                <w:color w:val="000000"/>
                <w:sz w:val="20"/>
                <w:szCs w:val="20"/>
              </w:rPr>
              <w:t>0</w:t>
            </w:r>
          </w:p>
        </w:tc>
      </w:tr>
      <w:tr w:rsidR="003C6170" w14:paraId="26DE04C7" w14:textId="77777777" w:rsidTr="00700584">
        <w:trPr>
          <w:trHeight w:val="300"/>
        </w:trPr>
        <w:tc>
          <w:tcPr>
            <w:tcW w:w="1435" w:type="dxa"/>
            <w:tcBorders>
              <w:top w:val="nil"/>
              <w:left w:val="single" w:sz="8" w:space="0" w:color="000000"/>
              <w:bottom w:val="single" w:sz="8" w:space="0" w:color="000000"/>
              <w:right w:val="single" w:sz="8" w:space="0" w:color="000000"/>
            </w:tcBorders>
            <w:tcMar>
              <w:top w:w="0" w:type="dxa"/>
              <w:left w:w="70" w:type="dxa"/>
              <w:bottom w:w="0" w:type="dxa"/>
              <w:right w:w="70" w:type="dxa"/>
            </w:tcMar>
            <w:vAlign w:val="center"/>
          </w:tcPr>
          <w:p w14:paraId="52EC7285" w14:textId="77777777" w:rsidR="003C6170" w:rsidRPr="009C403C" w:rsidRDefault="003C6170" w:rsidP="00700584">
            <w:pPr>
              <w:jc w:val="center"/>
              <w:rPr>
                <w:bCs/>
                <w:color w:val="000000"/>
                <w:sz w:val="20"/>
                <w:szCs w:val="20"/>
              </w:rPr>
            </w:pPr>
            <w:r w:rsidRPr="009C403C">
              <w:rPr>
                <w:bCs/>
                <w:color w:val="000000"/>
                <w:sz w:val="20"/>
                <w:szCs w:val="20"/>
              </w:rPr>
              <w:t>Yambol</w:t>
            </w:r>
          </w:p>
        </w:tc>
        <w:tc>
          <w:tcPr>
            <w:tcW w:w="643" w:type="dxa"/>
            <w:tcBorders>
              <w:top w:val="nil"/>
              <w:left w:val="nil"/>
              <w:bottom w:val="single" w:sz="8" w:space="0" w:color="000000"/>
              <w:right w:val="single" w:sz="8" w:space="0" w:color="000000"/>
            </w:tcBorders>
            <w:tcMar>
              <w:top w:w="0" w:type="dxa"/>
              <w:left w:w="70" w:type="dxa"/>
              <w:bottom w:w="0" w:type="dxa"/>
              <w:right w:w="70" w:type="dxa"/>
            </w:tcMar>
            <w:vAlign w:val="center"/>
          </w:tcPr>
          <w:p w14:paraId="53F24D0E" w14:textId="77777777" w:rsidR="003C6170" w:rsidRPr="009C403C" w:rsidRDefault="003C6170" w:rsidP="00700584">
            <w:pPr>
              <w:jc w:val="right"/>
              <w:rPr>
                <w:color w:val="000000"/>
                <w:sz w:val="20"/>
                <w:szCs w:val="20"/>
              </w:rPr>
            </w:pPr>
            <w:r w:rsidRPr="009C403C">
              <w:rPr>
                <w:color w:val="000000"/>
                <w:sz w:val="20"/>
                <w:szCs w:val="20"/>
              </w:rPr>
              <w:t>37</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1182EBC7" w14:textId="77777777" w:rsidR="003C6170" w:rsidRPr="009C403C" w:rsidRDefault="003C6170" w:rsidP="00700584">
            <w:pPr>
              <w:jc w:val="right"/>
              <w:rPr>
                <w:color w:val="000000"/>
                <w:sz w:val="20"/>
                <w:szCs w:val="20"/>
              </w:rPr>
            </w:pPr>
            <w:r w:rsidRPr="009C403C">
              <w:rPr>
                <w:color w:val="000000"/>
                <w:sz w:val="20"/>
                <w:szCs w:val="20"/>
              </w:rPr>
              <w:t>2</w:t>
            </w:r>
          </w:p>
        </w:tc>
        <w:tc>
          <w:tcPr>
            <w:tcW w:w="708" w:type="dxa"/>
            <w:tcBorders>
              <w:top w:val="nil"/>
              <w:left w:val="nil"/>
              <w:bottom w:val="single" w:sz="8" w:space="0" w:color="000000"/>
              <w:right w:val="single" w:sz="8" w:space="0" w:color="000000"/>
            </w:tcBorders>
            <w:tcMar>
              <w:top w:w="0" w:type="dxa"/>
              <w:left w:w="70" w:type="dxa"/>
              <w:bottom w:w="0" w:type="dxa"/>
              <w:right w:w="70" w:type="dxa"/>
            </w:tcMar>
            <w:vAlign w:val="center"/>
          </w:tcPr>
          <w:p w14:paraId="669BF507" w14:textId="77777777" w:rsidR="003C6170" w:rsidRPr="009C403C" w:rsidRDefault="003C6170" w:rsidP="00700584">
            <w:pPr>
              <w:jc w:val="right"/>
              <w:rPr>
                <w:color w:val="000000"/>
                <w:sz w:val="20"/>
                <w:szCs w:val="20"/>
              </w:rPr>
            </w:pPr>
            <w:r w:rsidRPr="009C403C">
              <w:rPr>
                <w:color w:val="000000"/>
                <w:sz w:val="20"/>
                <w:szCs w:val="20"/>
              </w:rPr>
              <w:t>0</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813EF2E" w14:textId="77777777" w:rsidR="003C6170" w:rsidRPr="009C403C" w:rsidRDefault="003C6170" w:rsidP="00700584">
            <w:pPr>
              <w:jc w:val="right"/>
              <w:rPr>
                <w:color w:val="000000"/>
                <w:sz w:val="20"/>
                <w:szCs w:val="20"/>
              </w:rPr>
            </w:pPr>
            <w:r w:rsidRPr="009C403C">
              <w:rPr>
                <w:color w:val="000000"/>
                <w:sz w:val="20"/>
                <w:szCs w:val="20"/>
              </w:rPr>
              <w:t>8</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FCB5ED2" w14:textId="77777777" w:rsidR="003C6170" w:rsidRPr="009C403C" w:rsidRDefault="003C6170" w:rsidP="00700584">
            <w:pPr>
              <w:jc w:val="right"/>
              <w:rPr>
                <w:color w:val="000000"/>
                <w:sz w:val="20"/>
                <w:szCs w:val="20"/>
              </w:rPr>
            </w:pPr>
            <w:r w:rsidRPr="009C403C">
              <w:rPr>
                <w:color w:val="000000"/>
                <w:sz w:val="20"/>
                <w:szCs w:val="20"/>
              </w:rPr>
              <w:t>64</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8019773" w14:textId="77777777" w:rsidR="003C6170" w:rsidRPr="009C403C" w:rsidRDefault="003C6170" w:rsidP="00700584">
            <w:pPr>
              <w:jc w:val="right"/>
              <w:rPr>
                <w:color w:val="000000"/>
                <w:sz w:val="20"/>
                <w:szCs w:val="20"/>
              </w:rPr>
            </w:pPr>
            <w:r w:rsidRPr="009C403C">
              <w:rPr>
                <w:color w:val="000000"/>
                <w:sz w:val="20"/>
                <w:szCs w:val="20"/>
              </w:rPr>
              <w:t>10</w:t>
            </w:r>
          </w:p>
        </w:tc>
        <w:tc>
          <w:tcPr>
            <w:tcW w:w="62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01BE5AE" w14:textId="77777777" w:rsidR="003C6170" w:rsidRPr="009C403C" w:rsidRDefault="003C6170" w:rsidP="00700584">
            <w:pPr>
              <w:jc w:val="right"/>
              <w:rPr>
                <w:color w:val="000000"/>
                <w:sz w:val="20"/>
                <w:szCs w:val="20"/>
              </w:rPr>
            </w:pPr>
            <w:r w:rsidRPr="009C403C">
              <w:rPr>
                <w:color w:val="000000"/>
                <w:sz w:val="20"/>
                <w:szCs w:val="20"/>
              </w:rPr>
              <w:t>20</w:t>
            </w:r>
          </w:p>
        </w:tc>
        <w:tc>
          <w:tcPr>
            <w:tcW w:w="654" w:type="dxa"/>
            <w:tcBorders>
              <w:top w:val="nil"/>
              <w:left w:val="nil"/>
              <w:bottom w:val="single" w:sz="8" w:space="0" w:color="000000"/>
              <w:right w:val="single" w:sz="8" w:space="0" w:color="000000"/>
            </w:tcBorders>
            <w:tcMar>
              <w:top w:w="0" w:type="dxa"/>
              <w:left w:w="70" w:type="dxa"/>
              <w:bottom w:w="0" w:type="dxa"/>
              <w:right w:w="70" w:type="dxa"/>
            </w:tcMar>
            <w:vAlign w:val="center"/>
          </w:tcPr>
          <w:p w14:paraId="394701F4" w14:textId="77777777" w:rsidR="003C6170" w:rsidRPr="009C403C" w:rsidRDefault="003C6170" w:rsidP="00700584">
            <w:pPr>
              <w:jc w:val="right"/>
              <w:rPr>
                <w:color w:val="000000"/>
                <w:sz w:val="20"/>
                <w:szCs w:val="20"/>
              </w:rPr>
            </w:pPr>
            <w:r w:rsidRPr="009C403C">
              <w:rPr>
                <w:color w:val="000000"/>
                <w:sz w:val="20"/>
                <w:szCs w:val="20"/>
              </w:rPr>
              <w:t>4</w:t>
            </w:r>
          </w:p>
        </w:tc>
        <w:tc>
          <w:tcPr>
            <w:tcW w:w="567"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422BAE4" w14:textId="77777777" w:rsidR="003C6170" w:rsidRPr="009C403C" w:rsidRDefault="003C6170" w:rsidP="00700584">
            <w:pPr>
              <w:jc w:val="right"/>
              <w:rPr>
                <w:color w:val="000000"/>
                <w:sz w:val="20"/>
                <w:szCs w:val="20"/>
              </w:rPr>
            </w:pPr>
            <w:r w:rsidRPr="009C403C">
              <w:rPr>
                <w:color w:val="000000"/>
                <w:sz w:val="20"/>
                <w:szCs w:val="20"/>
              </w:rPr>
              <w:t>2</w:t>
            </w:r>
          </w:p>
        </w:tc>
        <w:tc>
          <w:tcPr>
            <w:tcW w:w="709" w:type="dxa"/>
            <w:tcBorders>
              <w:top w:val="nil"/>
              <w:left w:val="nil"/>
              <w:bottom w:val="single" w:sz="8" w:space="0" w:color="000000"/>
              <w:right w:val="single" w:sz="8" w:space="0" w:color="000000"/>
            </w:tcBorders>
            <w:tcMar>
              <w:top w:w="0" w:type="dxa"/>
              <w:left w:w="70" w:type="dxa"/>
              <w:bottom w:w="0" w:type="dxa"/>
              <w:right w:w="70" w:type="dxa"/>
            </w:tcMar>
            <w:vAlign w:val="center"/>
          </w:tcPr>
          <w:p w14:paraId="7368A114" w14:textId="77777777" w:rsidR="003C6170" w:rsidRPr="009C403C" w:rsidRDefault="003C6170" w:rsidP="00700584">
            <w:pPr>
              <w:jc w:val="right"/>
              <w:rPr>
                <w:color w:val="000000"/>
                <w:sz w:val="20"/>
                <w:szCs w:val="20"/>
              </w:rPr>
            </w:pPr>
            <w:r w:rsidRPr="009C403C">
              <w:rPr>
                <w:color w:val="000000"/>
                <w:sz w:val="20"/>
                <w:szCs w:val="20"/>
              </w:rPr>
              <w:t>4</w:t>
            </w:r>
          </w:p>
        </w:tc>
        <w:tc>
          <w:tcPr>
            <w:tcW w:w="851" w:type="dxa"/>
            <w:tcBorders>
              <w:top w:val="nil"/>
              <w:left w:val="nil"/>
              <w:bottom w:val="single" w:sz="8" w:space="0" w:color="000000"/>
              <w:right w:val="single" w:sz="8" w:space="0" w:color="000000"/>
            </w:tcBorders>
            <w:tcMar>
              <w:top w:w="0" w:type="dxa"/>
              <w:left w:w="70" w:type="dxa"/>
              <w:bottom w:w="0" w:type="dxa"/>
              <w:right w:w="70" w:type="dxa"/>
            </w:tcMar>
            <w:vAlign w:val="center"/>
          </w:tcPr>
          <w:p w14:paraId="0FF87DF8" w14:textId="77777777" w:rsidR="003C6170" w:rsidRPr="009C403C" w:rsidRDefault="003C6170" w:rsidP="00700584">
            <w:pPr>
              <w:jc w:val="right"/>
              <w:rPr>
                <w:color w:val="000000"/>
                <w:sz w:val="20"/>
                <w:szCs w:val="20"/>
              </w:rPr>
            </w:pPr>
            <w:r w:rsidRPr="009C403C">
              <w:rPr>
                <w:color w:val="000000"/>
                <w:sz w:val="20"/>
                <w:szCs w:val="20"/>
              </w:rPr>
              <w:t>3</w:t>
            </w:r>
          </w:p>
        </w:tc>
        <w:tc>
          <w:tcPr>
            <w:tcW w:w="850" w:type="dxa"/>
            <w:tcBorders>
              <w:top w:val="nil"/>
              <w:left w:val="nil"/>
              <w:bottom w:val="single" w:sz="8" w:space="0" w:color="000000"/>
              <w:right w:val="single" w:sz="8" w:space="0" w:color="000000"/>
            </w:tcBorders>
            <w:tcMar>
              <w:top w:w="0" w:type="dxa"/>
              <w:left w:w="70" w:type="dxa"/>
              <w:bottom w:w="0" w:type="dxa"/>
              <w:right w:w="70" w:type="dxa"/>
            </w:tcMar>
            <w:vAlign w:val="center"/>
          </w:tcPr>
          <w:p w14:paraId="4B0556C1" w14:textId="77777777" w:rsidR="003C6170" w:rsidRPr="009C403C" w:rsidRDefault="003C6170" w:rsidP="00700584">
            <w:pPr>
              <w:jc w:val="right"/>
              <w:rPr>
                <w:color w:val="000000"/>
                <w:sz w:val="20"/>
                <w:szCs w:val="20"/>
              </w:rPr>
            </w:pPr>
            <w:r w:rsidRPr="009C403C">
              <w:rPr>
                <w:color w:val="000000"/>
                <w:sz w:val="20"/>
                <w:szCs w:val="20"/>
              </w:rPr>
              <w:t>0</w:t>
            </w:r>
          </w:p>
        </w:tc>
      </w:tr>
    </w:tbl>
    <w:p w14:paraId="1975BEA4" w14:textId="77777777" w:rsidR="003C6170" w:rsidRDefault="003C6170" w:rsidP="0065228A"/>
    <w:p w14:paraId="649D523F" w14:textId="1F5CD6D3" w:rsidR="0065228A" w:rsidRDefault="0065228A" w:rsidP="0065228A">
      <w:pPr>
        <w:pStyle w:val="Beskrivning"/>
      </w:pPr>
      <w:bookmarkStart w:id="678" w:name="_Ref51243474"/>
      <w:bookmarkStart w:id="679" w:name="_Toc51312483"/>
      <w:r>
        <w:lastRenderedPageBreak/>
        <w:t xml:space="preserve">Table </w:t>
      </w:r>
      <w:r w:rsidR="00B10991">
        <w:fldChar w:fldCharType="begin"/>
      </w:r>
      <w:r w:rsidR="00B10991">
        <w:instrText xml:space="preserve"> SEQ Table \* ARABIC </w:instrText>
      </w:r>
      <w:r w:rsidR="00B10991">
        <w:fldChar w:fldCharType="separate"/>
      </w:r>
      <w:r w:rsidR="00355D35">
        <w:rPr>
          <w:noProof/>
        </w:rPr>
        <w:t>13</w:t>
      </w:r>
      <w:r w:rsidR="00B10991">
        <w:rPr>
          <w:noProof/>
        </w:rPr>
        <w:fldChar w:fldCharType="end"/>
      </w:r>
      <w:bookmarkEnd w:id="678"/>
      <w:r>
        <w:t xml:space="preserve">: </w:t>
      </w:r>
      <w:r w:rsidRPr="00864E5D">
        <w:t>Distribution of OJAs by NUTS 3 and NACE Level 1 for the period May-July 2019</w:t>
      </w:r>
      <w:bookmarkEnd w:id="679"/>
    </w:p>
    <w:p w14:paraId="4F931A75" w14:textId="0D65B703" w:rsidR="0065228A" w:rsidRDefault="0065228A" w:rsidP="0065228A"/>
    <w:p w14:paraId="122A9787" w14:textId="19CD1680" w:rsidR="00C21457" w:rsidRDefault="00C21457" w:rsidP="0065228A">
      <w:r w:rsidRPr="0025309A">
        <w:rPr>
          <w:noProof/>
          <w:color w:val="2E74B5"/>
          <w:lang w:val="sv-SE" w:eastAsia="sv-SE"/>
        </w:rPr>
        <w:drawing>
          <wp:inline distT="0" distB="0" distL="0" distR="0" wp14:anchorId="2E8F0CEF" wp14:editId="46C41F74">
            <wp:extent cx="5731510" cy="1667900"/>
            <wp:effectExtent l="0" t="0" r="2540" b="8890"/>
            <wp:docPr id="40" name="Picture 40" descr="3_OJA_by_weeks_Educational_level_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_OJA_by_weeks_Educational_level_Numb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667900"/>
                    </a:xfrm>
                    <a:prstGeom prst="rect">
                      <a:avLst/>
                    </a:prstGeom>
                    <a:noFill/>
                    <a:ln>
                      <a:noFill/>
                    </a:ln>
                  </pic:spPr>
                </pic:pic>
              </a:graphicData>
            </a:graphic>
          </wp:inline>
        </w:drawing>
      </w:r>
    </w:p>
    <w:p w14:paraId="6BE4E19F" w14:textId="7908C099" w:rsidR="00C21457" w:rsidRDefault="00C21457" w:rsidP="0065228A">
      <w:r w:rsidRPr="0025309A">
        <w:rPr>
          <w:noProof/>
          <w:color w:val="2E74B5"/>
          <w:lang w:val="sv-SE" w:eastAsia="sv-SE"/>
        </w:rPr>
        <w:drawing>
          <wp:inline distT="0" distB="0" distL="0" distR="0" wp14:anchorId="32FF360A" wp14:editId="21290A58">
            <wp:extent cx="5731510" cy="1652737"/>
            <wp:effectExtent l="0" t="0" r="2540" b="5080"/>
            <wp:docPr id="41" name="Picture 41" descr="4_OJA_by_weeks_Educational_level_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_OJA_by_weeks_Educational_level_Chan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652737"/>
                    </a:xfrm>
                    <a:prstGeom prst="rect">
                      <a:avLst/>
                    </a:prstGeom>
                    <a:noFill/>
                    <a:ln>
                      <a:noFill/>
                    </a:ln>
                  </pic:spPr>
                </pic:pic>
              </a:graphicData>
            </a:graphic>
          </wp:inline>
        </w:drawing>
      </w:r>
    </w:p>
    <w:p w14:paraId="3D136019" w14:textId="4ABE94BF" w:rsidR="00C21457" w:rsidRDefault="00C21457" w:rsidP="00C21457">
      <w:pPr>
        <w:pStyle w:val="Beskrivning"/>
      </w:pPr>
      <w:bookmarkStart w:id="680" w:name="_Toc51930117"/>
      <w:r>
        <w:t xml:space="preserve">Figure </w:t>
      </w:r>
      <w:r w:rsidR="00B10991">
        <w:fldChar w:fldCharType="begin"/>
      </w:r>
      <w:r w:rsidR="00B10991">
        <w:instrText xml:space="preserve"> SEQ Figure \* ARABIC </w:instrText>
      </w:r>
      <w:r w:rsidR="00B10991">
        <w:fldChar w:fldCharType="separate"/>
      </w:r>
      <w:r w:rsidR="00355D35">
        <w:rPr>
          <w:noProof/>
        </w:rPr>
        <w:t>41</w:t>
      </w:r>
      <w:r w:rsidR="00B10991">
        <w:rPr>
          <w:noProof/>
        </w:rPr>
        <w:fldChar w:fldCharType="end"/>
      </w:r>
      <w:r>
        <w:t xml:space="preserve">: </w:t>
      </w:r>
      <w:r w:rsidRPr="00FA2C66">
        <w:t>Number of OJAs and change by Educational level (flow)</w:t>
      </w:r>
      <w:bookmarkEnd w:id="680"/>
    </w:p>
    <w:p w14:paraId="52C20484" w14:textId="48BA5B5C" w:rsidR="00C21457" w:rsidRDefault="00C21457" w:rsidP="00C21457">
      <w:pPr>
        <w:pStyle w:val="Rubrik5"/>
      </w:pPr>
      <w:r w:rsidRPr="00C21457">
        <w:t>COVID OJAs statistics</w:t>
      </w:r>
    </w:p>
    <w:p w14:paraId="304FAD3E" w14:textId="2CE47CFD" w:rsidR="00D2585D" w:rsidRPr="00D2585D" w:rsidRDefault="003C6170" w:rsidP="00D2585D">
      <w:r>
        <w:rPr>
          <w:noProof/>
          <w:lang w:val="sv-SE" w:eastAsia="sv-SE"/>
        </w:rPr>
        <w:drawing>
          <wp:inline distT="0" distB="0" distL="0" distR="0" wp14:anchorId="549BCACE" wp14:editId="06AA83F8">
            <wp:extent cx="5731510" cy="39039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903980"/>
                    </a:xfrm>
                    <a:prstGeom prst="rect">
                      <a:avLst/>
                    </a:prstGeom>
                    <a:noFill/>
                  </pic:spPr>
                </pic:pic>
              </a:graphicData>
            </a:graphic>
          </wp:inline>
        </w:drawing>
      </w:r>
    </w:p>
    <w:p w14:paraId="73CA413C" w14:textId="793A9B9E" w:rsidR="00D2585D" w:rsidRPr="00D2585D" w:rsidRDefault="00D2585D" w:rsidP="00D2585D">
      <w:pPr>
        <w:pStyle w:val="Beskrivning"/>
      </w:pPr>
      <w:bookmarkStart w:id="681" w:name="_Toc51312484"/>
      <w:r>
        <w:lastRenderedPageBreak/>
        <w:t xml:space="preserve">Table </w:t>
      </w:r>
      <w:r w:rsidR="00B10991">
        <w:fldChar w:fldCharType="begin"/>
      </w:r>
      <w:r w:rsidR="00B10991">
        <w:instrText xml:space="preserve"> SEQ Table \* ARABIC </w:instrText>
      </w:r>
      <w:r w:rsidR="00B10991">
        <w:fldChar w:fldCharType="separate"/>
      </w:r>
      <w:r w:rsidR="00355D35">
        <w:rPr>
          <w:noProof/>
        </w:rPr>
        <w:t>14</w:t>
      </w:r>
      <w:r w:rsidR="00B10991">
        <w:rPr>
          <w:noProof/>
        </w:rPr>
        <w:fldChar w:fldCharType="end"/>
      </w:r>
      <w:r>
        <w:t>: OJA by weeks and NUTS3 and % change during the COVID period in Bulgaria</w:t>
      </w:r>
      <w:bookmarkEnd w:id="681"/>
    </w:p>
    <w:p w14:paraId="7E0295DF" w14:textId="358795E3" w:rsidR="00C21457" w:rsidRDefault="00C21457" w:rsidP="00C21457"/>
    <w:p w14:paraId="70EDFFBD" w14:textId="77777777" w:rsidR="00C21457" w:rsidRDefault="00C21457" w:rsidP="00C21457">
      <w:pPr>
        <w:jc w:val="both"/>
      </w:pPr>
      <w:r>
        <w:t>The Table above shows certain aspects of employers' newly published OJAs by weeks (for the period 3rd February 2020 to 19th April 2020 for 28 regions in Bulgaria by NUTS). The surveyed period includes the week of March related to the government's announcement of a lockdown in connection with COVID-19. Data on the number of jobs announced in week 12 (starting 16 March 2020) was considered as a baseline in calculating a series of ratios showing the effect of lockdown on of employers' decisions to publish OJAs.</w:t>
      </w:r>
    </w:p>
    <w:p w14:paraId="6CD15FB0" w14:textId="7B11508D" w:rsidR="00C21457" w:rsidRDefault="00C21457" w:rsidP="00C21457">
      <w:pPr>
        <w:jc w:val="both"/>
      </w:pPr>
      <w:proofErr w:type="gramStart"/>
      <w:r>
        <w:t>Data show</w:t>
      </w:r>
      <w:proofErr w:type="gramEnd"/>
      <w:r>
        <w:t xml:space="preserve"> that after the critical week, the number of OJAs declined dramatically from the previous two weeks in March. The decrease is relatively lower in Sofia compared to other regional cities in the country. Four weeks after quarantine, there was a slight downward trend in tension. This means that OJAs are gradually increasing, but they still cannot reach supply levels in the pre-quarantine period and the change is still negative. It can be concluded that the labor market is currently tight and job vacancies in job platforms remain weak.</w:t>
      </w:r>
    </w:p>
    <w:p w14:paraId="624C1A58" w14:textId="482691F9" w:rsidR="00BB78F1" w:rsidRDefault="00BB78F1" w:rsidP="00C21457">
      <w:pPr>
        <w:jc w:val="both"/>
      </w:pPr>
      <w:r>
        <w:rPr>
          <w:noProof/>
          <w:lang w:val="sv-SE" w:eastAsia="sv-SE"/>
        </w:rPr>
        <w:drawing>
          <wp:inline distT="0" distB="0" distL="0" distR="0" wp14:anchorId="7136B2A7" wp14:editId="71099DE8">
            <wp:extent cx="5731510" cy="204750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047508"/>
                    </a:xfrm>
                    <a:prstGeom prst="rect">
                      <a:avLst/>
                    </a:prstGeom>
                    <a:noFill/>
                  </pic:spPr>
                </pic:pic>
              </a:graphicData>
            </a:graphic>
          </wp:inline>
        </w:drawing>
      </w:r>
    </w:p>
    <w:p w14:paraId="49BFC983" w14:textId="6C4B224E" w:rsidR="00C21457" w:rsidRDefault="00BB78F1" w:rsidP="00BB78F1">
      <w:pPr>
        <w:pStyle w:val="Beskrivning"/>
      </w:pPr>
      <w:bookmarkStart w:id="682" w:name="_Ref51243957"/>
      <w:bookmarkStart w:id="683" w:name="_Toc51930118"/>
      <w:r>
        <w:t xml:space="preserve">Figure </w:t>
      </w:r>
      <w:r w:rsidR="00B10991">
        <w:fldChar w:fldCharType="begin"/>
      </w:r>
      <w:r w:rsidR="00B10991">
        <w:instrText xml:space="preserve"> SEQ Figure \* ARABIC </w:instrText>
      </w:r>
      <w:r w:rsidR="00B10991">
        <w:fldChar w:fldCharType="separate"/>
      </w:r>
      <w:r w:rsidR="00355D35">
        <w:rPr>
          <w:noProof/>
        </w:rPr>
        <w:t>42</w:t>
      </w:r>
      <w:r w:rsidR="00B10991">
        <w:rPr>
          <w:noProof/>
        </w:rPr>
        <w:fldChar w:fldCharType="end"/>
      </w:r>
      <w:bookmarkEnd w:id="682"/>
      <w:r w:rsidR="007F2B97">
        <w:t>: R</w:t>
      </w:r>
      <w:r>
        <w:t>egistered unemployed and OJAs during COVID outbreak</w:t>
      </w:r>
      <w:bookmarkEnd w:id="683"/>
    </w:p>
    <w:p w14:paraId="49410E42" w14:textId="005BF825" w:rsidR="00BB78F1" w:rsidRDefault="007F2B97" w:rsidP="00BB78F1">
      <w:pPr>
        <w:jc w:val="both"/>
      </w:pPr>
      <w:r>
        <w:fldChar w:fldCharType="begin"/>
      </w:r>
      <w:r>
        <w:instrText xml:space="preserve"> REF _Ref51243957 \h </w:instrText>
      </w:r>
      <w:r>
        <w:fldChar w:fldCharType="separate"/>
      </w:r>
      <w:r>
        <w:t xml:space="preserve">Figure </w:t>
      </w:r>
      <w:r>
        <w:rPr>
          <w:noProof/>
        </w:rPr>
        <w:t>42</w:t>
      </w:r>
      <w:r>
        <w:fldChar w:fldCharType="end"/>
      </w:r>
      <w:r>
        <w:t xml:space="preserve"> </w:t>
      </w:r>
      <w:r w:rsidR="00BB78F1" w:rsidRPr="00BB78F1">
        <w:t>show clearly the trend that before the lockdown the ratio between the unemployed registered at the Employment Agency and the offered online job vacancies is in favour of the offered jobs at the labour market. During the critical week of March (lockdown) a sharp change is noticed whereby the number of the registered unemployed increases drastically and the ratio between them and the supply of job vacancies is negative. The curve of the unemployed is steep upwards during the first two weeks after announcing the lockdown and starts descending downwards during the first two weeks of April. This shows that the gap between the labour supply and demand decreases but still has not reached its normal levels before the lockdown period.</w:t>
      </w:r>
    </w:p>
    <w:p w14:paraId="634B5B69" w14:textId="1188C286" w:rsidR="003C6170" w:rsidRDefault="003C6170" w:rsidP="00BB78F1">
      <w:pPr>
        <w:jc w:val="both"/>
      </w:pPr>
      <w:r>
        <w:rPr>
          <w:noProof/>
          <w:lang w:val="sv-SE" w:eastAsia="sv-SE"/>
        </w:rPr>
        <w:drawing>
          <wp:inline distT="0" distB="0" distL="0" distR="0" wp14:anchorId="469B3A70" wp14:editId="2AFCC259">
            <wp:extent cx="5731510" cy="110172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pic:spPr>
                </pic:pic>
              </a:graphicData>
            </a:graphic>
          </wp:inline>
        </w:drawing>
      </w:r>
    </w:p>
    <w:p w14:paraId="1AFE02DD" w14:textId="3331DE16" w:rsidR="00D2585D" w:rsidRDefault="00D2585D" w:rsidP="00D2585D">
      <w:pPr>
        <w:pStyle w:val="Beskrivning"/>
      </w:pPr>
      <w:bookmarkStart w:id="684" w:name="_Ref51244149"/>
      <w:bookmarkStart w:id="685" w:name="_Toc51312485"/>
      <w:r>
        <w:t xml:space="preserve">Table </w:t>
      </w:r>
      <w:r w:rsidR="00B10991">
        <w:fldChar w:fldCharType="begin"/>
      </w:r>
      <w:r w:rsidR="00B10991">
        <w:instrText xml:space="preserve"> SEQ Table \* ARABIC </w:instrText>
      </w:r>
      <w:r w:rsidR="00B10991">
        <w:fldChar w:fldCharType="separate"/>
      </w:r>
      <w:r w:rsidR="00355D35">
        <w:rPr>
          <w:noProof/>
        </w:rPr>
        <w:t>15</w:t>
      </w:r>
      <w:r w:rsidR="00B10991">
        <w:rPr>
          <w:noProof/>
        </w:rPr>
        <w:fldChar w:fldCharType="end"/>
      </w:r>
      <w:bookmarkEnd w:id="684"/>
      <w:r>
        <w:t>: Ratio of OJAs to registered unemployed by weeks</w:t>
      </w:r>
      <w:bookmarkEnd w:id="685"/>
    </w:p>
    <w:p w14:paraId="68B1CE70" w14:textId="0044E6AE" w:rsidR="00D2585D" w:rsidRDefault="00D2585D" w:rsidP="00BB78F1">
      <w:pPr>
        <w:jc w:val="both"/>
      </w:pPr>
    </w:p>
    <w:p w14:paraId="2F2AB911" w14:textId="77777777" w:rsidR="008F3145" w:rsidRDefault="00D2585D" w:rsidP="008F3145">
      <w:pPr>
        <w:jc w:val="both"/>
      </w:pPr>
      <w:r w:rsidRPr="00D2585D">
        <w:t xml:space="preserve">The data of the </w:t>
      </w:r>
      <w:r>
        <w:fldChar w:fldCharType="begin"/>
      </w:r>
      <w:r>
        <w:instrText xml:space="preserve"> REF _Ref51244149 \h </w:instrText>
      </w:r>
      <w:r>
        <w:fldChar w:fldCharType="separate"/>
      </w:r>
      <w:r>
        <w:t xml:space="preserve">Table </w:t>
      </w:r>
      <w:r>
        <w:rPr>
          <w:noProof/>
        </w:rPr>
        <w:t>15</w:t>
      </w:r>
      <w:r>
        <w:fldChar w:fldCharType="end"/>
      </w:r>
      <w:r>
        <w:t xml:space="preserve"> </w:t>
      </w:r>
      <w:r w:rsidRPr="00D2585D">
        <w:t>show that before the lockdown period more than one job advertisement corresponded per each registered unemployed. After the critical moment this trend changed – less than one job advertisement corresponds per each unemployed. This change in the labour market situation by equal other conditions illustrates a characteristic period when only within approximately four months of 2020 the demand and supply of labour force change their directions. Thus for example after a process of increased demand of labour force by 20th March 2020 a comparatively drastic change followed and the supply of labour force increased at the labour market.</w:t>
      </w:r>
    </w:p>
    <w:p w14:paraId="5C149E37" w14:textId="0C09B2A3" w:rsidR="008F3145" w:rsidRDefault="008F3145" w:rsidP="008F3145">
      <w:pPr>
        <w:pStyle w:val="Rubrik5"/>
      </w:pPr>
      <w:r>
        <w:t xml:space="preserve">Conclusions  </w:t>
      </w:r>
    </w:p>
    <w:p w14:paraId="1E069C65" w14:textId="77777777" w:rsidR="008F3145" w:rsidRDefault="008F3145" w:rsidP="008F3145">
      <w:pPr>
        <w:jc w:val="both"/>
      </w:pPr>
      <w:r>
        <w:t xml:space="preserve">The results from OJAs home data raise some important questions about the OJVs data and whether and how it should be used for official statistics. While in this report (BNSI </w:t>
      </w:r>
      <w:proofErr w:type="gramStart"/>
      <w:r>
        <w:t>results)  has</w:t>
      </w:r>
      <w:proofErr w:type="gramEnd"/>
      <w:r>
        <w:t xml:space="preserve"> shown that it is feasible to produce experimental estimates of OJAs, there is a still conceptual difference between them and the official JV estimates. It is therefore clear that experimental OJAs data could not be replace the official statistical indicators for JV. Unfortunately, OJAs experimental data give only a partial “picture” of overall labour market demand. It therefore seems that the role of OJAs data within official statistics is more likely to be as the basis for producing supplementary indicators. These could include indicators of local labour market demand (as shown above) and/or indicators of occupations and skills.  It would be better not to measuring only absolute numbers of OJAs, but also would be more useful for measuring their change over time.</w:t>
      </w:r>
    </w:p>
    <w:p w14:paraId="30D4C33F" w14:textId="7EAA7E31" w:rsidR="008F3145" w:rsidRDefault="008F3145" w:rsidP="008F3145">
      <w:pPr>
        <w:jc w:val="both"/>
      </w:pPr>
      <w:r>
        <w:t>To conclude, it is important to have in mind the significant differences between ESS countries in terms of the OJVs landscape. Thus, what is feasible in one country may not necessarily be reproducible in others.</w:t>
      </w:r>
    </w:p>
    <w:p w14:paraId="58DC3F56" w14:textId="2A4EEC87" w:rsidR="00254EDF" w:rsidRDefault="00254EDF" w:rsidP="008F3145">
      <w:pPr>
        <w:jc w:val="both"/>
        <w:rPr>
          <w:lang w:val="en-GB"/>
        </w:rPr>
      </w:pPr>
      <w:r>
        <w:rPr>
          <w:lang w:val="en-GB"/>
        </w:rPr>
        <w:t>For more details and detailed analysis of particular case,</w:t>
      </w:r>
      <w:r w:rsidRPr="00E550EC">
        <w:rPr>
          <w:lang w:val="en-GB"/>
        </w:rPr>
        <w:t xml:space="preserve"> </w:t>
      </w:r>
      <w:r>
        <w:rPr>
          <w:lang w:val="en-GB"/>
        </w:rPr>
        <w:t>see reports provided by BNSI</w:t>
      </w:r>
      <w:r w:rsidRPr="00E36B2E">
        <w:rPr>
          <w:rStyle w:val="Fotnotsreferens"/>
          <w:lang w:val="en-GB"/>
        </w:rPr>
        <w:t xml:space="preserve"> </w:t>
      </w:r>
      <w:r w:rsidRPr="00E36B2E">
        <w:rPr>
          <w:rStyle w:val="Fotnotsreferens"/>
          <w:lang w:val="en-GB"/>
        </w:rPr>
        <w:footnoteReference w:id="42"/>
      </w:r>
      <w:r>
        <w:rPr>
          <w:lang w:val="en-GB"/>
        </w:rPr>
        <w:t>.</w:t>
      </w:r>
    </w:p>
    <w:p w14:paraId="16EC542E" w14:textId="77777777" w:rsidR="00AB468C" w:rsidRDefault="009B4A39" w:rsidP="009B4A39">
      <w:pPr>
        <w:pStyle w:val="Rubrik3"/>
        <w:rPr>
          <w:lang w:val="en-GB"/>
        </w:rPr>
      </w:pPr>
      <w:bookmarkStart w:id="687" w:name="_Toc51930068"/>
      <w:r w:rsidRPr="009B4A39">
        <w:rPr>
          <w:lang w:val="en-GB"/>
        </w:rPr>
        <w:t>Romania</w:t>
      </w:r>
      <w:r w:rsidR="001B6125">
        <w:rPr>
          <w:lang w:val="en-GB"/>
        </w:rPr>
        <w:t xml:space="preserve">n </w:t>
      </w:r>
      <w:r w:rsidR="001B6125" w:rsidRPr="001B6125">
        <w:rPr>
          <w:lang w:val="en-GB"/>
        </w:rPr>
        <w:t>National Institute of Statistics</w:t>
      </w:r>
      <w:bookmarkEnd w:id="687"/>
    </w:p>
    <w:p w14:paraId="2F4406CC" w14:textId="2826BE1E" w:rsidR="00372EDB" w:rsidRPr="00372EDB" w:rsidRDefault="00372EDB" w:rsidP="00372EDB">
      <w:pPr>
        <w:jc w:val="both"/>
        <w:rPr>
          <w:lang w:val="en-GB"/>
        </w:rPr>
      </w:pPr>
      <w:r>
        <w:rPr>
          <w:lang w:val="en-GB"/>
        </w:rPr>
        <w:t>Here</w:t>
      </w:r>
      <w:r w:rsidRPr="00372EDB">
        <w:rPr>
          <w:lang w:val="en-GB"/>
        </w:rPr>
        <w:t xml:space="preserve"> we present the results for computation of potential indicators of Online Job Vacancies from the web scraped site of the National Employment Agency from Romania, www.anofm.ro. Romanian law requires employers to declare jobs vacant.</w:t>
      </w:r>
    </w:p>
    <w:p w14:paraId="5FC59B25" w14:textId="77777777" w:rsidR="00372EDB" w:rsidRPr="00372EDB" w:rsidRDefault="00372EDB" w:rsidP="00372EDB">
      <w:pPr>
        <w:jc w:val="both"/>
        <w:rPr>
          <w:lang w:val="en-GB"/>
        </w:rPr>
      </w:pPr>
      <w:r w:rsidRPr="00372EDB">
        <w:rPr>
          <w:lang w:val="en-GB"/>
        </w:rPr>
        <w:t xml:space="preserve">“To communicate to the county agency for employment, all vacancies, within 5 working days from their vacancy, by completing and submitting Annex 1A of the Methodological Norms for the application of Law no. 76/2002 on the unemployment insurance system and employment stimulation. They also have the obligation to communicate the filling of vacancies that </w:t>
      </w:r>
      <w:proofErr w:type="gramStart"/>
      <w:r w:rsidRPr="00372EDB">
        <w:rPr>
          <w:lang w:val="en-GB"/>
        </w:rPr>
        <w:t>were communicated</w:t>
      </w:r>
      <w:proofErr w:type="gramEnd"/>
      <w:r w:rsidRPr="00372EDB">
        <w:rPr>
          <w:lang w:val="en-GB"/>
        </w:rPr>
        <w:t xml:space="preserve">, within one day from the date of their occupation, in accordance with the law, by completing and submitting Annex 1B of the Methodological Norms for the application of Law no. 76/2002 on the unemployment insurance system and employment stimulation. </w:t>
      </w:r>
    </w:p>
    <w:p w14:paraId="3ADDCEE1" w14:textId="77777777" w:rsidR="00372EDB" w:rsidRPr="00372EDB" w:rsidRDefault="00372EDB" w:rsidP="00372EDB">
      <w:pPr>
        <w:jc w:val="both"/>
        <w:rPr>
          <w:lang w:val="en-GB"/>
        </w:rPr>
      </w:pPr>
      <w:r w:rsidRPr="00372EDB">
        <w:rPr>
          <w:lang w:val="en-GB"/>
        </w:rPr>
        <w:t xml:space="preserve">Through vacancies, according to Law no. 76/2002, are the jobs that became available </w:t>
      </w:r>
      <w:proofErr w:type="gramStart"/>
      <w:r w:rsidRPr="00372EDB">
        <w:rPr>
          <w:lang w:val="en-GB"/>
        </w:rPr>
        <w:t>as a result</w:t>
      </w:r>
      <w:proofErr w:type="gramEnd"/>
      <w:r w:rsidRPr="00372EDB">
        <w:rPr>
          <w:lang w:val="en-GB"/>
        </w:rPr>
        <w:t xml:space="preserve"> of the termination of the employment or service relations, as well as the newly created jobs.</w:t>
      </w:r>
    </w:p>
    <w:p w14:paraId="6A5671EA" w14:textId="77777777" w:rsidR="00372EDB" w:rsidRPr="00372EDB" w:rsidRDefault="00372EDB" w:rsidP="00372EDB">
      <w:pPr>
        <w:jc w:val="both"/>
        <w:rPr>
          <w:lang w:val="en-GB"/>
        </w:rPr>
      </w:pPr>
      <w:r w:rsidRPr="00372EDB">
        <w:rPr>
          <w:lang w:val="en-GB"/>
        </w:rPr>
        <w:lastRenderedPageBreak/>
        <w:t>Employers who have employed, according to the law, persons among the beneficiaries of unemployment benefits have the obligation to notify within 3 days the employment agencies at which they were registered.”</w:t>
      </w:r>
    </w:p>
    <w:p w14:paraId="115D1898" w14:textId="77777777" w:rsidR="00372EDB" w:rsidRPr="00372EDB" w:rsidRDefault="00372EDB" w:rsidP="00372EDB">
      <w:pPr>
        <w:pStyle w:val="Rubrik5"/>
        <w:rPr>
          <w:lang w:val="en-GB"/>
        </w:rPr>
      </w:pPr>
      <w:r w:rsidRPr="00372EDB">
        <w:rPr>
          <w:lang w:val="en-GB"/>
        </w:rPr>
        <w:t>Web scraper</w:t>
      </w:r>
    </w:p>
    <w:p w14:paraId="3B8538FD" w14:textId="77777777" w:rsidR="00372EDB" w:rsidRPr="00372EDB" w:rsidRDefault="00372EDB" w:rsidP="00372EDB">
      <w:pPr>
        <w:rPr>
          <w:lang w:val="en-GB"/>
        </w:rPr>
      </w:pPr>
      <w:r w:rsidRPr="00372EDB">
        <w:rPr>
          <w:lang w:val="en-GB"/>
        </w:rPr>
        <w:t>The web scraper was build in R software and it is available online on GitHub.</w:t>
      </w:r>
    </w:p>
    <w:p w14:paraId="00E81D7A" w14:textId="77777777" w:rsidR="00372EDB" w:rsidRPr="00372EDB" w:rsidRDefault="00372EDB" w:rsidP="00372EDB">
      <w:pPr>
        <w:rPr>
          <w:lang w:val="en-GB"/>
        </w:rPr>
      </w:pPr>
      <w:r w:rsidRPr="00372EDB">
        <w:rPr>
          <w:lang w:val="en-GB"/>
        </w:rPr>
        <w:t>https://github.com/OnlineJobVacanciesESSnetBigData/romScrappers/blob/master/anofm.R</w:t>
      </w:r>
    </w:p>
    <w:p w14:paraId="63BF8372" w14:textId="77777777" w:rsidR="00372EDB" w:rsidRPr="00372EDB" w:rsidRDefault="00372EDB" w:rsidP="00372EDB">
      <w:pPr>
        <w:pStyle w:val="Rubrik5"/>
        <w:rPr>
          <w:lang w:val="en-GB"/>
        </w:rPr>
      </w:pPr>
      <w:r w:rsidRPr="00372EDB">
        <w:rPr>
          <w:lang w:val="en-GB"/>
        </w:rPr>
        <w:t>Data availability</w:t>
      </w:r>
    </w:p>
    <w:p w14:paraId="45229A1C" w14:textId="03E4CB3D" w:rsidR="00372EDB" w:rsidRPr="00372EDB" w:rsidRDefault="00372EDB" w:rsidP="00372EDB">
      <w:pPr>
        <w:jc w:val="both"/>
        <w:rPr>
          <w:lang w:val="en-GB"/>
        </w:rPr>
      </w:pPr>
      <w:r w:rsidRPr="00372EDB">
        <w:rPr>
          <w:lang w:val="en-GB"/>
        </w:rPr>
        <w:t xml:space="preserve">The results presented in this material </w:t>
      </w:r>
      <w:proofErr w:type="gramStart"/>
      <w:r w:rsidRPr="00372EDB">
        <w:rPr>
          <w:lang w:val="en-GB"/>
        </w:rPr>
        <w:t>are calculated</w:t>
      </w:r>
      <w:proofErr w:type="gramEnd"/>
      <w:r w:rsidRPr="00372EDB">
        <w:rPr>
          <w:lang w:val="en-GB"/>
        </w:rPr>
        <w:t xml:space="preserve"> on the data collected on reference day of the Job Vacancies Survey, the last working day of the second month of the quarter. Therefore, the months in which the data were collected were Nov 2019, March 2020 (not Feb 2020, because on some technical issue) and May 2020.</w:t>
      </w:r>
    </w:p>
    <w:p w14:paraId="5B7F067A" w14:textId="77777777" w:rsidR="00372EDB" w:rsidRPr="00372EDB" w:rsidRDefault="00372EDB" w:rsidP="00372EDB">
      <w:pPr>
        <w:jc w:val="both"/>
        <w:rPr>
          <w:lang w:val="en-GB"/>
        </w:rPr>
      </w:pPr>
      <w:r w:rsidRPr="00372EDB">
        <w:rPr>
          <w:lang w:val="en-GB"/>
        </w:rPr>
        <w:t xml:space="preserve">The collected OJV </w:t>
      </w:r>
      <w:proofErr w:type="gramStart"/>
      <w:r w:rsidRPr="00372EDB">
        <w:rPr>
          <w:lang w:val="en-GB"/>
        </w:rPr>
        <w:t>were validated</w:t>
      </w:r>
      <w:proofErr w:type="gramEnd"/>
      <w:r w:rsidRPr="00372EDB">
        <w:rPr>
          <w:lang w:val="en-GB"/>
        </w:rPr>
        <w:t xml:space="preserve"> in order to be still available in the reference day.</w:t>
      </w:r>
    </w:p>
    <w:p w14:paraId="33285C26" w14:textId="77777777" w:rsidR="00372EDB" w:rsidRPr="00372EDB" w:rsidRDefault="00372EDB" w:rsidP="00372EDB">
      <w:pPr>
        <w:pStyle w:val="Rubrik5"/>
        <w:rPr>
          <w:lang w:val="en-GB"/>
        </w:rPr>
      </w:pPr>
      <w:r w:rsidRPr="00372EDB">
        <w:rPr>
          <w:lang w:val="en-GB"/>
        </w:rPr>
        <w:t xml:space="preserve">Methodological considerations </w:t>
      </w:r>
    </w:p>
    <w:p w14:paraId="2E63F1E0" w14:textId="6AE5A4F4" w:rsidR="00372EDB" w:rsidRPr="00372EDB" w:rsidRDefault="00372EDB" w:rsidP="00372EDB">
      <w:pPr>
        <w:rPr>
          <w:lang w:val="en-GB"/>
        </w:rPr>
      </w:pPr>
      <w:r w:rsidRPr="00372EDB">
        <w:rPr>
          <w:lang w:val="en-GB"/>
        </w:rPr>
        <w:t xml:space="preserve">ESSNet II WPB OJV Methodological framework V1 </w:t>
      </w:r>
      <w:r>
        <w:rPr>
          <w:rStyle w:val="Fotnotsreferens"/>
          <w:lang w:val="ro-RO"/>
        </w:rPr>
        <w:footnoteReference w:id="43"/>
      </w:r>
      <w:r w:rsidRPr="00372EDB">
        <w:rPr>
          <w:lang w:val="en-GB"/>
        </w:rPr>
        <w:t xml:space="preserve"> </w:t>
      </w:r>
    </w:p>
    <w:p w14:paraId="4B42F092" w14:textId="77777777" w:rsidR="00372EDB" w:rsidRPr="00372EDB" w:rsidRDefault="00372EDB" w:rsidP="00372EDB">
      <w:pPr>
        <w:pStyle w:val="Rubrik5"/>
        <w:rPr>
          <w:lang w:val="en-GB"/>
        </w:rPr>
      </w:pPr>
      <w:r w:rsidRPr="00372EDB">
        <w:rPr>
          <w:lang w:val="en-GB"/>
        </w:rPr>
        <w:t>Potential indicators from OJVs - Methodological framework V1</w:t>
      </w:r>
    </w:p>
    <w:p w14:paraId="6213F4D7" w14:textId="77777777" w:rsidR="00372EDB" w:rsidRPr="00372EDB" w:rsidRDefault="00372EDB" w:rsidP="00372EDB">
      <w:pPr>
        <w:rPr>
          <w:lang w:val="en-GB"/>
        </w:rPr>
      </w:pPr>
      <w:r w:rsidRPr="00372EDB">
        <w:rPr>
          <w:lang w:val="en-GB"/>
        </w:rPr>
        <w:t>Number of available on-line job vacancies in a reference day</w:t>
      </w:r>
    </w:p>
    <w:p w14:paraId="32A4DA36" w14:textId="77777777" w:rsidR="00372EDB" w:rsidRPr="00372EDB" w:rsidRDefault="00372EDB" w:rsidP="00372EDB">
      <w:pPr>
        <w:rPr>
          <w:lang w:val="en-GB"/>
        </w:rPr>
      </w:pPr>
      <w:r w:rsidRPr="00372EDB">
        <w:rPr>
          <w:lang w:val="en-GB"/>
        </w:rPr>
        <w:t>Number of OJAs web scraped in a reference day by COR/ESCO level 2</w:t>
      </w:r>
    </w:p>
    <w:p w14:paraId="795417FD" w14:textId="77777777" w:rsidR="00372EDB" w:rsidRPr="00372EDB" w:rsidRDefault="00372EDB" w:rsidP="00372EDB">
      <w:pPr>
        <w:rPr>
          <w:lang w:val="en-GB"/>
        </w:rPr>
      </w:pPr>
      <w:r w:rsidRPr="00372EDB">
        <w:rPr>
          <w:lang w:val="en-GB"/>
        </w:rPr>
        <w:t>Number of OJVs web scraped in a reference day by required educational level</w:t>
      </w:r>
    </w:p>
    <w:p w14:paraId="2A2944F7" w14:textId="77777777" w:rsidR="00372EDB" w:rsidRPr="00372EDB" w:rsidRDefault="00372EDB" w:rsidP="00372EDB">
      <w:pPr>
        <w:rPr>
          <w:lang w:val="en-GB"/>
        </w:rPr>
      </w:pPr>
      <w:r w:rsidRPr="00372EDB">
        <w:rPr>
          <w:lang w:val="en-GB"/>
        </w:rPr>
        <w:t>Number of OJAs web scraped in a reference day by CAEN/NACE</w:t>
      </w:r>
    </w:p>
    <w:p w14:paraId="0C477B8B" w14:textId="77777777" w:rsidR="00372EDB" w:rsidRPr="00372EDB" w:rsidRDefault="00372EDB" w:rsidP="00372EDB">
      <w:pPr>
        <w:rPr>
          <w:lang w:val="en-GB"/>
        </w:rPr>
      </w:pPr>
      <w:r w:rsidRPr="00372EDB">
        <w:rPr>
          <w:lang w:val="en-GB"/>
        </w:rPr>
        <w:t>Number of OJAs web scraped in a reference day by Working Time</w:t>
      </w:r>
    </w:p>
    <w:p w14:paraId="2D5B45BC" w14:textId="77777777" w:rsidR="00372EDB" w:rsidRPr="00372EDB" w:rsidRDefault="00372EDB" w:rsidP="00372EDB">
      <w:pPr>
        <w:rPr>
          <w:lang w:val="en-GB"/>
        </w:rPr>
      </w:pPr>
      <w:r w:rsidRPr="00372EDB">
        <w:rPr>
          <w:lang w:val="en-GB"/>
        </w:rPr>
        <w:t>Number of OJAs web scraped in a reference day by Experience Years</w:t>
      </w:r>
    </w:p>
    <w:p w14:paraId="218F06A7" w14:textId="77777777" w:rsidR="00372EDB" w:rsidRPr="00372EDB" w:rsidRDefault="00372EDB" w:rsidP="00372EDB">
      <w:pPr>
        <w:rPr>
          <w:lang w:val="en-GB"/>
        </w:rPr>
      </w:pPr>
      <w:r w:rsidRPr="00372EDB">
        <w:rPr>
          <w:lang w:val="en-GB"/>
        </w:rPr>
        <w:t>Number of OJAs web scraped in a reference day by County</w:t>
      </w:r>
    </w:p>
    <w:p w14:paraId="06FF07D8" w14:textId="77777777" w:rsidR="00372EDB" w:rsidRPr="00372EDB" w:rsidRDefault="00372EDB" w:rsidP="00372EDB">
      <w:pPr>
        <w:rPr>
          <w:lang w:val="en-GB"/>
        </w:rPr>
      </w:pPr>
      <w:r w:rsidRPr="00372EDB">
        <w:rPr>
          <w:lang w:val="en-GB"/>
        </w:rPr>
        <w:t>Number of OJAs web scraped in a reference day by Region Code</w:t>
      </w:r>
    </w:p>
    <w:p w14:paraId="00DC8E6A" w14:textId="77777777" w:rsidR="00372EDB" w:rsidRPr="00372EDB" w:rsidRDefault="00372EDB" w:rsidP="00372EDB">
      <w:pPr>
        <w:rPr>
          <w:lang w:val="en-GB"/>
        </w:rPr>
      </w:pPr>
      <w:r w:rsidRPr="00372EDB">
        <w:rPr>
          <w:lang w:val="en-GB"/>
        </w:rPr>
        <w:t>Number of OJAs web scraped in a reference day by Organization</w:t>
      </w:r>
    </w:p>
    <w:p w14:paraId="30C3ECAD" w14:textId="77777777" w:rsidR="00C82AEA" w:rsidRDefault="00C82AEA" w:rsidP="00372EDB">
      <w:pPr>
        <w:pStyle w:val="Rubrik5"/>
        <w:rPr>
          <w:lang w:val="en-GB"/>
        </w:rPr>
      </w:pPr>
      <w:r w:rsidRPr="00C82AEA">
        <w:rPr>
          <w:lang w:val="en-GB"/>
        </w:rPr>
        <w:t>Results for Potential indicators from OJVs - Q2 2020</w:t>
      </w:r>
    </w:p>
    <w:p w14:paraId="19995A90" w14:textId="0B82B770" w:rsidR="00372EDB" w:rsidRPr="00372EDB" w:rsidRDefault="00372EDB" w:rsidP="00372EDB">
      <w:pPr>
        <w:pStyle w:val="Rubrik5"/>
        <w:rPr>
          <w:lang w:val="en-GB"/>
        </w:rPr>
      </w:pPr>
      <w:r w:rsidRPr="00372EDB">
        <w:rPr>
          <w:lang w:val="en-GB"/>
        </w:rPr>
        <w:t>Number of available on-line job vacancies in a reference day</w:t>
      </w:r>
    </w:p>
    <w:p w14:paraId="70A252F6" w14:textId="77777777" w:rsidR="00C82AEA" w:rsidRDefault="00C82AEA" w:rsidP="00C82AEA">
      <w:pPr>
        <w:jc w:val="both"/>
        <w:rPr>
          <w:lang w:val="en-GB"/>
        </w:rPr>
      </w:pPr>
      <w:r w:rsidRPr="00C82AEA">
        <w:rPr>
          <w:lang w:val="en-GB"/>
        </w:rPr>
        <w:t>Data collected from National Employment Agency from Romania refers to all observations webscraped in the reference day of JVS from website www.anofm.ro, the last day of the second month of a quarter (May 2020).</w:t>
      </w:r>
      <w:r>
        <w:rPr>
          <w:lang w:val="en-GB"/>
        </w:rPr>
        <w:t xml:space="preserve"> </w:t>
      </w:r>
      <w:r w:rsidRPr="00C82AEA">
        <w:rPr>
          <w:lang w:val="en-GB"/>
        </w:rPr>
        <w:t xml:space="preserve">In the National Employment Agency </w:t>
      </w:r>
      <w:proofErr w:type="gramStart"/>
      <w:r w:rsidRPr="00C82AEA">
        <w:rPr>
          <w:lang w:val="en-GB"/>
        </w:rPr>
        <w:t>database</w:t>
      </w:r>
      <w:proofErr w:type="gramEnd"/>
      <w:r w:rsidRPr="00C82AEA">
        <w:rPr>
          <w:lang w:val="en-GB"/>
        </w:rPr>
        <w:t xml:space="preserve"> there are 4058 observations </w:t>
      </w:r>
      <w:r w:rsidRPr="00C82AEA">
        <w:rPr>
          <w:lang w:val="en-GB"/>
        </w:rPr>
        <w:lastRenderedPageBreak/>
        <w:t>in the reference day.</w:t>
      </w:r>
      <w:r>
        <w:rPr>
          <w:lang w:val="en-GB"/>
        </w:rPr>
        <w:t xml:space="preserve"> </w:t>
      </w:r>
      <w:r w:rsidRPr="00C82AEA">
        <w:rPr>
          <w:lang w:val="en-GB"/>
        </w:rPr>
        <w:t>Of these, the total number of unique OJV is 4058.</w:t>
      </w:r>
      <w:r>
        <w:rPr>
          <w:lang w:val="en-GB"/>
        </w:rPr>
        <w:t xml:space="preserve"> </w:t>
      </w:r>
      <w:r w:rsidRPr="00C82AEA">
        <w:rPr>
          <w:lang w:val="en-GB"/>
        </w:rPr>
        <w:t>The total number of JVs posted in the National Employment Agency is 11130.</w:t>
      </w:r>
      <w:r>
        <w:rPr>
          <w:lang w:val="en-GB"/>
        </w:rPr>
        <w:t xml:space="preserve"> </w:t>
      </w:r>
      <w:r w:rsidRPr="00C82AEA">
        <w:rPr>
          <w:lang w:val="en-GB"/>
        </w:rPr>
        <w:t>The number of employers who posted the OJV is 2011</w:t>
      </w:r>
      <w:r>
        <w:rPr>
          <w:lang w:val="en-GB"/>
        </w:rPr>
        <w:t>.</w:t>
      </w:r>
    </w:p>
    <w:p w14:paraId="1DFABEB5" w14:textId="32D9F06A" w:rsidR="00C82AEA" w:rsidRDefault="00C82AEA" w:rsidP="00C82AEA">
      <w:pPr>
        <w:jc w:val="both"/>
        <w:rPr>
          <w:lang w:val="en-GB"/>
        </w:rPr>
      </w:pPr>
      <w:r>
        <w:rPr>
          <w:noProof/>
          <w:lang w:val="sv-SE" w:eastAsia="sv-SE"/>
        </w:rPr>
        <w:drawing>
          <wp:inline distT="0" distB="0" distL="0" distR="0" wp14:anchorId="6DE8D5F1" wp14:editId="18646AAD">
            <wp:extent cx="4620126" cy="3696101"/>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anofm_ro_q2_2020_files/figure-docx/unnamed-chunk-4-1.png"/>
                    <pic:cNvPicPr>
                      <a:picLocks noChangeAspect="1" noChangeArrowheads="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14:paraId="54F4C7F0" w14:textId="582186D7" w:rsidR="00C82AEA" w:rsidRDefault="00C82AEA" w:rsidP="00C82AEA">
      <w:pPr>
        <w:pStyle w:val="Beskrivning"/>
        <w:rPr>
          <w:lang w:val="en-GB"/>
        </w:rPr>
      </w:pPr>
      <w:bookmarkStart w:id="689" w:name="_Toc51930119"/>
      <w:r>
        <w:t xml:space="preserve">Figure </w:t>
      </w:r>
      <w:r w:rsidR="00B10991">
        <w:fldChar w:fldCharType="begin"/>
      </w:r>
      <w:r w:rsidR="00B10991">
        <w:instrText xml:space="preserve"> SEQ Figure \* ARABIC </w:instrText>
      </w:r>
      <w:r w:rsidR="00B10991">
        <w:fldChar w:fldCharType="separate"/>
      </w:r>
      <w:r w:rsidR="00355D35">
        <w:rPr>
          <w:noProof/>
        </w:rPr>
        <w:t>43</w:t>
      </w:r>
      <w:r w:rsidR="00B10991">
        <w:rPr>
          <w:noProof/>
        </w:rPr>
        <w:fldChar w:fldCharType="end"/>
      </w:r>
      <w:r>
        <w:t>: N</w:t>
      </w:r>
      <w:r w:rsidRPr="00216AF2">
        <w:t>umber of OJA by educational level</w:t>
      </w:r>
      <w:bookmarkEnd w:id="689"/>
    </w:p>
    <w:p w14:paraId="6DC93348" w14:textId="70348889" w:rsidR="00C82AEA" w:rsidRDefault="00C82AEA" w:rsidP="00C82AEA">
      <w:pPr>
        <w:jc w:val="both"/>
        <w:rPr>
          <w:lang w:val="en-GB"/>
        </w:rPr>
      </w:pPr>
      <w:r>
        <w:rPr>
          <w:noProof/>
          <w:lang w:val="sv-SE" w:eastAsia="sv-SE"/>
        </w:rPr>
        <w:drawing>
          <wp:inline distT="0" distB="0" distL="0" distR="0" wp14:anchorId="2A66D111" wp14:editId="456F3A97">
            <wp:extent cx="4620126" cy="3696101"/>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anofm_ro_q2_2020_files/figure-docx/unnamed-chunk-7-1.png"/>
                    <pic:cNvPicPr>
                      <a:picLocks noChangeAspect="1" noChangeArrowheads="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14:paraId="13ABB30F" w14:textId="00691C62" w:rsidR="00C82AEA" w:rsidRDefault="00C82AEA" w:rsidP="00C82AEA">
      <w:pPr>
        <w:pStyle w:val="Beskrivning"/>
      </w:pPr>
      <w:bookmarkStart w:id="690" w:name="_Toc51930120"/>
      <w:r>
        <w:t xml:space="preserve">Figure </w:t>
      </w:r>
      <w:r w:rsidR="00B10991">
        <w:fldChar w:fldCharType="begin"/>
      </w:r>
      <w:r w:rsidR="00B10991">
        <w:instrText xml:space="preserve"> SEQ Figure \* ARABIC </w:instrText>
      </w:r>
      <w:r w:rsidR="00B10991">
        <w:fldChar w:fldCharType="separate"/>
      </w:r>
      <w:r w:rsidR="00355D35">
        <w:rPr>
          <w:noProof/>
        </w:rPr>
        <w:t>44</w:t>
      </w:r>
      <w:r w:rsidR="00B10991">
        <w:rPr>
          <w:noProof/>
        </w:rPr>
        <w:fldChar w:fldCharType="end"/>
      </w:r>
      <w:r>
        <w:t>: Number of OJA by experience years</w:t>
      </w:r>
      <w:bookmarkEnd w:id="690"/>
    </w:p>
    <w:p w14:paraId="34774D82" w14:textId="5C007A0F" w:rsidR="00372EDB" w:rsidRDefault="00372EDB" w:rsidP="00372EDB">
      <w:pPr>
        <w:jc w:val="both"/>
        <w:rPr>
          <w:lang w:val="en-GB"/>
        </w:rPr>
      </w:pPr>
      <w:r w:rsidRPr="00372EDB">
        <w:rPr>
          <w:lang w:val="en-GB"/>
        </w:rPr>
        <w:lastRenderedPageBreak/>
        <w:t>For more details and detailed analysis of particular ca</w:t>
      </w:r>
      <w:r>
        <w:rPr>
          <w:lang w:val="en-GB"/>
        </w:rPr>
        <w:t>se, see reports provided by Romanian statistics</w:t>
      </w:r>
      <w:r w:rsidRPr="00E36B2E">
        <w:rPr>
          <w:rStyle w:val="Fotnotsreferens"/>
          <w:lang w:val="en-GB"/>
        </w:rPr>
        <w:footnoteReference w:id="44"/>
      </w:r>
      <w:r w:rsidRPr="00372EDB">
        <w:rPr>
          <w:lang w:val="en-GB"/>
        </w:rPr>
        <w:t>.</w:t>
      </w:r>
    </w:p>
    <w:p w14:paraId="587A99A4" w14:textId="621EDFB7" w:rsidR="00C26E69" w:rsidRDefault="00242842" w:rsidP="00C26E69">
      <w:pPr>
        <w:pStyle w:val="Rubrik3"/>
        <w:rPr>
          <w:lang w:val="en-GB"/>
        </w:rPr>
      </w:pPr>
      <w:bookmarkStart w:id="692" w:name="_Toc51930069"/>
      <w:r>
        <w:rPr>
          <w:lang w:val="en-GB"/>
        </w:rPr>
        <w:t>Statistics P</w:t>
      </w:r>
      <w:r w:rsidR="00C26E69">
        <w:rPr>
          <w:lang w:val="en-GB"/>
        </w:rPr>
        <w:t>oland</w:t>
      </w:r>
      <w:bookmarkEnd w:id="692"/>
    </w:p>
    <w:p w14:paraId="55795B00" w14:textId="2E9D826D" w:rsidR="00762890" w:rsidRPr="00762890" w:rsidRDefault="00762890" w:rsidP="00762890">
      <w:pPr>
        <w:pStyle w:val="Rubrik5"/>
        <w:rPr>
          <w:lang w:val="en-GB"/>
        </w:rPr>
      </w:pPr>
      <w:r w:rsidRPr="00762890">
        <w:rPr>
          <w:lang w:val="en-GB"/>
        </w:rPr>
        <w:t>General overview of home data</w:t>
      </w:r>
    </w:p>
    <w:p w14:paraId="57972902" w14:textId="7D6E4996" w:rsidR="00D46C0B" w:rsidRPr="00D46C0B" w:rsidRDefault="00D46C0B" w:rsidP="00D46C0B">
      <w:pPr>
        <w:rPr>
          <w:lang w:val="en-GB"/>
        </w:rPr>
      </w:pPr>
      <w:r w:rsidRPr="00D46C0B">
        <w:rPr>
          <w:lang w:val="en-GB"/>
        </w:rPr>
        <w:t>The data for Poland are scrapped every day from largest Job Offers Portals, and occasionally (for a specific publication) from additional data sources. It includes (number of job offers for 2017):</w:t>
      </w:r>
    </w:p>
    <w:p w14:paraId="5D0D0CD7" w14:textId="0DA51D37" w:rsidR="00D46C0B" w:rsidRPr="00D46C0B" w:rsidRDefault="00D46C0B" w:rsidP="003C50B1">
      <w:pPr>
        <w:pStyle w:val="Liststycke"/>
        <w:numPr>
          <w:ilvl w:val="0"/>
          <w:numId w:val="33"/>
        </w:numPr>
        <w:rPr>
          <w:lang w:val="en-GB"/>
        </w:rPr>
      </w:pPr>
      <w:r w:rsidRPr="00D46C0B">
        <w:rPr>
          <w:lang w:val="en-GB"/>
        </w:rPr>
        <w:t>Commercial data sources (Internet portals)</w:t>
      </w:r>
    </w:p>
    <w:p w14:paraId="58B26926" w14:textId="0B52023E" w:rsidR="00D46C0B" w:rsidRPr="00D46C0B" w:rsidRDefault="00D46C0B" w:rsidP="003C50B1">
      <w:pPr>
        <w:pStyle w:val="Liststycke"/>
        <w:numPr>
          <w:ilvl w:val="1"/>
          <w:numId w:val="33"/>
        </w:numPr>
        <w:rPr>
          <w:lang w:val="en-GB"/>
        </w:rPr>
      </w:pPr>
      <w:r w:rsidRPr="00D46C0B">
        <w:rPr>
          <w:lang w:val="en-GB"/>
        </w:rPr>
        <w:t xml:space="preserve">money.pl – 140 thous. </w:t>
      </w:r>
    </w:p>
    <w:p w14:paraId="4F78B6DD" w14:textId="013CDC24" w:rsidR="00D46C0B" w:rsidRPr="00D46C0B" w:rsidRDefault="00D46C0B" w:rsidP="003C50B1">
      <w:pPr>
        <w:pStyle w:val="Liststycke"/>
        <w:numPr>
          <w:ilvl w:val="1"/>
          <w:numId w:val="33"/>
        </w:numPr>
        <w:rPr>
          <w:lang w:val="en-GB"/>
        </w:rPr>
      </w:pPr>
      <w:r w:rsidRPr="00D46C0B">
        <w:rPr>
          <w:lang w:val="en-GB"/>
        </w:rPr>
        <w:t xml:space="preserve">gowork.pl – 124 thous. </w:t>
      </w:r>
    </w:p>
    <w:p w14:paraId="650C10E1" w14:textId="68FCA3E8" w:rsidR="00D46C0B" w:rsidRPr="00D46C0B" w:rsidRDefault="00D46C0B" w:rsidP="003C50B1">
      <w:pPr>
        <w:pStyle w:val="Liststycke"/>
        <w:numPr>
          <w:ilvl w:val="1"/>
          <w:numId w:val="33"/>
        </w:numPr>
        <w:rPr>
          <w:lang w:val="en-GB"/>
        </w:rPr>
      </w:pPr>
      <w:r w:rsidRPr="00D46C0B">
        <w:rPr>
          <w:lang w:val="en-GB"/>
        </w:rPr>
        <w:t xml:space="preserve">jobs.pl – 46 thous. </w:t>
      </w:r>
    </w:p>
    <w:p w14:paraId="1AF0645A" w14:textId="3A3C12A0" w:rsidR="00D46C0B" w:rsidRPr="00D46C0B" w:rsidRDefault="00D46C0B" w:rsidP="003C50B1">
      <w:pPr>
        <w:pStyle w:val="Liststycke"/>
        <w:numPr>
          <w:ilvl w:val="1"/>
          <w:numId w:val="33"/>
        </w:numPr>
        <w:rPr>
          <w:lang w:val="en-GB"/>
        </w:rPr>
      </w:pPr>
      <w:r w:rsidRPr="00D46C0B">
        <w:rPr>
          <w:lang w:val="en-GB"/>
        </w:rPr>
        <w:t xml:space="preserve">pracuj.pl – 39 thous. </w:t>
      </w:r>
    </w:p>
    <w:p w14:paraId="134697A8" w14:textId="7417721D" w:rsidR="00D46C0B" w:rsidRPr="00D46C0B" w:rsidRDefault="00D46C0B" w:rsidP="003C50B1">
      <w:pPr>
        <w:pStyle w:val="Liststycke"/>
        <w:numPr>
          <w:ilvl w:val="1"/>
          <w:numId w:val="33"/>
        </w:numPr>
        <w:rPr>
          <w:lang w:val="en-GB"/>
        </w:rPr>
      </w:pPr>
      <w:r w:rsidRPr="00D46C0B">
        <w:rPr>
          <w:lang w:val="en-GB"/>
        </w:rPr>
        <w:t>praca.trojmiasto.pl – 9</w:t>
      </w:r>
      <w:proofErr w:type="gramStart"/>
      <w:r w:rsidRPr="00D46C0B">
        <w:rPr>
          <w:lang w:val="en-GB"/>
        </w:rPr>
        <w:t>,9</w:t>
      </w:r>
      <w:proofErr w:type="gramEnd"/>
      <w:r w:rsidRPr="00D46C0B">
        <w:rPr>
          <w:lang w:val="en-GB"/>
        </w:rPr>
        <w:t xml:space="preserve"> thous. </w:t>
      </w:r>
    </w:p>
    <w:p w14:paraId="1634BC09" w14:textId="5E579D12" w:rsidR="00D46C0B" w:rsidRPr="00D46C0B" w:rsidRDefault="00D46C0B" w:rsidP="003C50B1">
      <w:pPr>
        <w:pStyle w:val="Liststycke"/>
        <w:numPr>
          <w:ilvl w:val="0"/>
          <w:numId w:val="33"/>
        </w:numPr>
        <w:rPr>
          <w:lang w:val="en-GB"/>
        </w:rPr>
      </w:pPr>
      <w:r w:rsidRPr="00D46C0B">
        <w:rPr>
          <w:lang w:val="en-GB"/>
        </w:rPr>
        <w:t>Dedicated data sources (organizations and institutions):</w:t>
      </w:r>
    </w:p>
    <w:p w14:paraId="001E5AFF" w14:textId="197C71E1" w:rsidR="00D46C0B" w:rsidRPr="00D46C0B" w:rsidRDefault="00D46C0B" w:rsidP="003C50B1">
      <w:pPr>
        <w:pStyle w:val="Liststycke"/>
        <w:numPr>
          <w:ilvl w:val="1"/>
          <w:numId w:val="33"/>
        </w:numPr>
        <w:rPr>
          <w:lang w:val="en-GB"/>
        </w:rPr>
      </w:pPr>
      <w:r w:rsidRPr="00D46C0B">
        <w:rPr>
          <w:lang w:val="en-GB"/>
        </w:rPr>
        <w:t>www.bazaogloszen.nauka.gov.pl – 1248</w:t>
      </w:r>
    </w:p>
    <w:p w14:paraId="2795A52E" w14:textId="03CE43C9" w:rsidR="00D46C0B" w:rsidRPr="00D46C0B" w:rsidRDefault="00D46C0B" w:rsidP="003C50B1">
      <w:pPr>
        <w:pStyle w:val="Liststycke"/>
        <w:numPr>
          <w:ilvl w:val="1"/>
          <w:numId w:val="33"/>
        </w:numPr>
        <w:rPr>
          <w:lang w:val="en-GB"/>
        </w:rPr>
      </w:pPr>
      <w:r w:rsidRPr="00D46C0B">
        <w:rPr>
          <w:lang w:val="en-GB"/>
        </w:rPr>
        <w:t>nabory.kprm.gov.pl – 375</w:t>
      </w:r>
    </w:p>
    <w:p w14:paraId="32EEA690" w14:textId="62ECCE12" w:rsidR="00D46C0B" w:rsidRPr="00D46C0B" w:rsidRDefault="00D46C0B" w:rsidP="003C50B1">
      <w:pPr>
        <w:pStyle w:val="Liststycke"/>
        <w:numPr>
          <w:ilvl w:val="1"/>
          <w:numId w:val="33"/>
        </w:numPr>
        <w:rPr>
          <w:lang w:val="en-GB"/>
        </w:rPr>
      </w:pPr>
      <w:r w:rsidRPr="00D46C0B">
        <w:rPr>
          <w:lang w:val="en-GB"/>
        </w:rPr>
        <w:t>BIP – depending on organization</w:t>
      </w:r>
    </w:p>
    <w:p w14:paraId="398973EE" w14:textId="4731737C" w:rsidR="009B4A39" w:rsidRDefault="00D46C0B" w:rsidP="00D46C0B">
      <w:pPr>
        <w:rPr>
          <w:lang w:val="en-GB"/>
        </w:rPr>
      </w:pPr>
      <w:r w:rsidRPr="00D46C0B">
        <w:rPr>
          <w:lang w:val="en-GB"/>
        </w:rPr>
        <w:t xml:space="preserve">The main conclusion from the analysis of time series is that the fluctuation of job offers among the commercial data sources is high. The differences between 2017 and 2018 </w:t>
      </w:r>
      <w:proofErr w:type="gramStart"/>
      <w:r w:rsidR="00CE78AE">
        <w:rPr>
          <w:lang w:val="en-GB"/>
        </w:rPr>
        <w:t>are</w:t>
      </w:r>
      <w:r w:rsidRPr="00D46C0B">
        <w:rPr>
          <w:lang w:val="en-GB"/>
        </w:rPr>
        <w:t xml:space="preserve"> shown</w:t>
      </w:r>
      <w:proofErr w:type="gramEnd"/>
      <w:r w:rsidRPr="00D46C0B">
        <w:rPr>
          <w:lang w:val="en-GB"/>
        </w:rPr>
        <w:t xml:space="preserve"> in </w:t>
      </w:r>
      <w:r w:rsidR="00CE78AE">
        <w:rPr>
          <w:lang w:val="en-GB"/>
        </w:rPr>
        <w:fldChar w:fldCharType="begin"/>
      </w:r>
      <w:r w:rsidR="00CE78AE">
        <w:rPr>
          <w:lang w:val="en-GB"/>
        </w:rPr>
        <w:instrText xml:space="preserve"> REF _Ref51268177 \h </w:instrText>
      </w:r>
      <w:r w:rsidR="00CE78AE">
        <w:rPr>
          <w:lang w:val="en-GB"/>
        </w:rPr>
      </w:r>
      <w:r w:rsidR="00CE78AE">
        <w:rPr>
          <w:lang w:val="en-GB"/>
        </w:rPr>
        <w:fldChar w:fldCharType="separate"/>
      </w:r>
      <w:r w:rsidR="00CE78AE">
        <w:t xml:space="preserve">Table </w:t>
      </w:r>
      <w:r w:rsidR="00CE78AE">
        <w:rPr>
          <w:noProof/>
        </w:rPr>
        <w:t>16</w:t>
      </w:r>
      <w:r w:rsidR="00CE78AE">
        <w:rPr>
          <w:lang w:val="en-GB"/>
        </w:rPr>
        <w:fldChar w:fldCharType="end"/>
      </w:r>
      <w:r w:rsidRPr="00D46C0B">
        <w:rPr>
          <w:lang w:val="en-GB"/>
        </w:rPr>
        <w:t>.</w:t>
      </w:r>
    </w:p>
    <w:tbl>
      <w:tblPr>
        <w:tblStyle w:val="Tabellrutnt"/>
        <w:tblW w:w="0" w:type="auto"/>
        <w:jc w:val="center"/>
        <w:tblLook w:val="04A0" w:firstRow="1" w:lastRow="0" w:firstColumn="1" w:lastColumn="0" w:noHBand="0" w:noVBand="1"/>
      </w:tblPr>
      <w:tblGrid>
        <w:gridCol w:w="1307"/>
        <w:gridCol w:w="538"/>
        <w:gridCol w:w="809"/>
        <w:gridCol w:w="809"/>
      </w:tblGrid>
      <w:tr w:rsidR="003C6170" w:rsidRPr="00006205" w14:paraId="4B6B6EE8" w14:textId="77777777" w:rsidTr="00700584">
        <w:trPr>
          <w:jc w:val="center"/>
        </w:trPr>
        <w:tc>
          <w:tcPr>
            <w:tcW w:w="0" w:type="auto"/>
            <w:vMerge w:val="restart"/>
            <w:hideMark/>
          </w:tcPr>
          <w:p w14:paraId="3FC17B21" w14:textId="77777777" w:rsidR="003C6170" w:rsidRPr="00006205" w:rsidRDefault="003C6170" w:rsidP="00700584">
            <w:pPr>
              <w:spacing w:after="0"/>
              <w:jc w:val="both"/>
              <w:rPr>
                <w:lang w:val="pl-PL"/>
              </w:rPr>
            </w:pPr>
            <w:r w:rsidRPr="00006205">
              <w:rPr>
                <w:b/>
                <w:bCs/>
                <w:lang w:val="pl-PL"/>
              </w:rPr>
              <w:t>Type</w:t>
            </w:r>
          </w:p>
        </w:tc>
        <w:tc>
          <w:tcPr>
            <w:tcW w:w="0" w:type="auto"/>
            <w:vMerge w:val="restart"/>
            <w:hideMark/>
          </w:tcPr>
          <w:p w14:paraId="7C9D6C23" w14:textId="77777777" w:rsidR="003C6170" w:rsidRPr="00006205" w:rsidRDefault="003C6170" w:rsidP="00700584">
            <w:pPr>
              <w:spacing w:after="0"/>
              <w:jc w:val="both"/>
              <w:rPr>
                <w:lang w:val="pl-PL"/>
              </w:rPr>
            </w:pPr>
            <w:r w:rsidRPr="00006205">
              <w:rPr>
                <w:b/>
                <w:bCs/>
                <w:lang w:val="pl-PL"/>
              </w:rPr>
              <w:t>No.</w:t>
            </w:r>
          </w:p>
        </w:tc>
        <w:tc>
          <w:tcPr>
            <w:tcW w:w="0" w:type="auto"/>
            <w:gridSpan w:val="2"/>
            <w:hideMark/>
          </w:tcPr>
          <w:p w14:paraId="3E4A8209" w14:textId="77777777" w:rsidR="003C6170" w:rsidRPr="00006205" w:rsidRDefault="003C6170" w:rsidP="00700584">
            <w:pPr>
              <w:spacing w:after="0"/>
              <w:jc w:val="both"/>
              <w:rPr>
                <w:lang w:val="pl-PL"/>
              </w:rPr>
            </w:pPr>
            <w:r w:rsidRPr="00006205">
              <w:rPr>
                <w:b/>
                <w:bCs/>
                <w:lang w:val="pl-PL"/>
              </w:rPr>
              <w:t>In Q3 (average)</w:t>
            </w:r>
          </w:p>
        </w:tc>
      </w:tr>
      <w:tr w:rsidR="003C6170" w:rsidRPr="00006205" w14:paraId="10D53793" w14:textId="77777777" w:rsidTr="00700584">
        <w:trPr>
          <w:jc w:val="center"/>
        </w:trPr>
        <w:tc>
          <w:tcPr>
            <w:tcW w:w="0" w:type="auto"/>
            <w:vMerge/>
            <w:hideMark/>
          </w:tcPr>
          <w:p w14:paraId="738A99BD" w14:textId="77777777" w:rsidR="003C6170" w:rsidRPr="00006205" w:rsidRDefault="003C6170" w:rsidP="00700584">
            <w:pPr>
              <w:spacing w:after="0"/>
              <w:jc w:val="both"/>
              <w:rPr>
                <w:lang w:val="pl-PL"/>
              </w:rPr>
            </w:pPr>
          </w:p>
        </w:tc>
        <w:tc>
          <w:tcPr>
            <w:tcW w:w="0" w:type="auto"/>
            <w:vMerge/>
            <w:hideMark/>
          </w:tcPr>
          <w:p w14:paraId="2738D13C" w14:textId="77777777" w:rsidR="003C6170" w:rsidRPr="00006205" w:rsidRDefault="003C6170" w:rsidP="00700584">
            <w:pPr>
              <w:spacing w:after="0"/>
              <w:jc w:val="both"/>
              <w:rPr>
                <w:lang w:val="pl-PL"/>
              </w:rPr>
            </w:pPr>
          </w:p>
        </w:tc>
        <w:tc>
          <w:tcPr>
            <w:tcW w:w="0" w:type="auto"/>
            <w:hideMark/>
          </w:tcPr>
          <w:p w14:paraId="49BFC217" w14:textId="77777777" w:rsidR="003C6170" w:rsidRPr="00006205" w:rsidRDefault="003C6170" w:rsidP="00700584">
            <w:pPr>
              <w:spacing w:after="0"/>
              <w:jc w:val="both"/>
              <w:rPr>
                <w:lang w:val="pl-PL"/>
              </w:rPr>
            </w:pPr>
            <w:r w:rsidRPr="00006205">
              <w:rPr>
                <w:lang w:val="pl-PL"/>
              </w:rPr>
              <w:t>2018</w:t>
            </w:r>
          </w:p>
        </w:tc>
        <w:tc>
          <w:tcPr>
            <w:tcW w:w="0" w:type="auto"/>
            <w:hideMark/>
          </w:tcPr>
          <w:p w14:paraId="5C85B748" w14:textId="77777777" w:rsidR="003C6170" w:rsidRPr="00006205" w:rsidRDefault="003C6170" w:rsidP="00700584">
            <w:pPr>
              <w:spacing w:after="0"/>
              <w:jc w:val="both"/>
              <w:rPr>
                <w:lang w:val="pl-PL"/>
              </w:rPr>
            </w:pPr>
            <w:r w:rsidRPr="00006205">
              <w:rPr>
                <w:lang w:val="pl-PL"/>
              </w:rPr>
              <w:t>2017</w:t>
            </w:r>
          </w:p>
        </w:tc>
      </w:tr>
      <w:tr w:rsidR="003C6170" w:rsidRPr="00006205" w14:paraId="7AE371CE" w14:textId="77777777" w:rsidTr="00700584">
        <w:trPr>
          <w:jc w:val="center"/>
        </w:trPr>
        <w:tc>
          <w:tcPr>
            <w:tcW w:w="0" w:type="auto"/>
            <w:vMerge w:val="restart"/>
            <w:hideMark/>
          </w:tcPr>
          <w:p w14:paraId="5EC1C3E3" w14:textId="77777777" w:rsidR="003C6170" w:rsidRPr="00006205" w:rsidRDefault="003C6170" w:rsidP="00700584">
            <w:pPr>
              <w:spacing w:after="0"/>
              <w:jc w:val="both"/>
              <w:rPr>
                <w:lang w:val="pl-PL"/>
              </w:rPr>
            </w:pPr>
            <w:r w:rsidRPr="00006205">
              <w:rPr>
                <w:b/>
                <w:bCs/>
                <w:lang w:val="pl-PL"/>
              </w:rPr>
              <w:t>Commercial</w:t>
            </w:r>
          </w:p>
          <w:p w14:paraId="4A84D23A" w14:textId="77777777" w:rsidR="003C6170" w:rsidRPr="00006205" w:rsidRDefault="003C6170" w:rsidP="00700584">
            <w:pPr>
              <w:spacing w:after="0"/>
              <w:jc w:val="both"/>
              <w:rPr>
                <w:lang w:val="pl-PL"/>
              </w:rPr>
            </w:pPr>
            <w:r w:rsidRPr="00006205">
              <w:rPr>
                <w:b/>
                <w:bCs/>
                <w:lang w:val="pl-PL"/>
              </w:rPr>
              <w:t> </w:t>
            </w:r>
          </w:p>
        </w:tc>
        <w:tc>
          <w:tcPr>
            <w:tcW w:w="0" w:type="auto"/>
            <w:hideMark/>
          </w:tcPr>
          <w:p w14:paraId="6481D116" w14:textId="77777777" w:rsidR="003C6170" w:rsidRPr="00006205" w:rsidRDefault="003C6170" w:rsidP="00700584">
            <w:pPr>
              <w:spacing w:after="0"/>
              <w:jc w:val="both"/>
              <w:rPr>
                <w:lang w:val="pl-PL"/>
              </w:rPr>
            </w:pPr>
            <w:r w:rsidRPr="00006205">
              <w:rPr>
                <w:lang w:val="pl-PL"/>
              </w:rPr>
              <w:t>1</w:t>
            </w:r>
          </w:p>
        </w:tc>
        <w:tc>
          <w:tcPr>
            <w:tcW w:w="0" w:type="auto"/>
            <w:hideMark/>
          </w:tcPr>
          <w:p w14:paraId="633F26E9" w14:textId="77777777" w:rsidR="003C6170" w:rsidRPr="00006205" w:rsidRDefault="003C6170" w:rsidP="00700584">
            <w:pPr>
              <w:spacing w:after="0"/>
              <w:jc w:val="both"/>
              <w:rPr>
                <w:lang w:val="pl-PL"/>
              </w:rPr>
            </w:pPr>
            <w:r w:rsidRPr="00006205">
              <w:rPr>
                <w:lang w:val="pl-PL"/>
              </w:rPr>
              <w:t xml:space="preserve">64 </w:t>
            </w:r>
          </w:p>
        </w:tc>
        <w:tc>
          <w:tcPr>
            <w:tcW w:w="0" w:type="auto"/>
            <w:hideMark/>
          </w:tcPr>
          <w:p w14:paraId="08C4A465" w14:textId="77777777" w:rsidR="003C6170" w:rsidRPr="00006205" w:rsidRDefault="003C6170" w:rsidP="00700584">
            <w:pPr>
              <w:spacing w:after="0"/>
              <w:jc w:val="both"/>
              <w:rPr>
                <w:lang w:val="pl-PL"/>
              </w:rPr>
            </w:pPr>
            <w:r w:rsidRPr="00006205">
              <w:rPr>
                <w:lang w:val="pl-PL"/>
              </w:rPr>
              <w:t>140</w:t>
            </w:r>
          </w:p>
        </w:tc>
      </w:tr>
      <w:tr w:rsidR="003C6170" w:rsidRPr="00006205" w14:paraId="1447F392" w14:textId="77777777" w:rsidTr="00700584">
        <w:trPr>
          <w:jc w:val="center"/>
        </w:trPr>
        <w:tc>
          <w:tcPr>
            <w:tcW w:w="0" w:type="auto"/>
            <w:vMerge/>
            <w:hideMark/>
          </w:tcPr>
          <w:p w14:paraId="0291F81B" w14:textId="77777777" w:rsidR="003C6170" w:rsidRPr="00006205" w:rsidRDefault="003C6170" w:rsidP="00700584">
            <w:pPr>
              <w:spacing w:after="0"/>
              <w:jc w:val="both"/>
              <w:rPr>
                <w:lang w:val="pl-PL"/>
              </w:rPr>
            </w:pPr>
          </w:p>
        </w:tc>
        <w:tc>
          <w:tcPr>
            <w:tcW w:w="0" w:type="auto"/>
            <w:hideMark/>
          </w:tcPr>
          <w:p w14:paraId="34E7D87C" w14:textId="77777777" w:rsidR="003C6170" w:rsidRPr="00006205" w:rsidRDefault="003C6170" w:rsidP="00700584">
            <w:pPr>
              <w:spacing w:after="0"/>
              <w:jc w:val="both"/>
              <w:rPr>
                <w:lang w:val="pl-PL"/>
              </w:rPr>
            </w:pPr>
            <w:r w:rsidRPr="00006205">
              <w:rPr>
                <w:lang w:val="pl-PL"/>
              </w:rPr>
              <w:t>2</w:t>
            </w:r>
          </w:p>
        </w:tc>
        <w:tc>
          <w:tcPr>
            <w:tcW w:w="0" w:type="auto"/>
            <w:hideMark/>
          </w:tcPr>
          <w:p w14:paraId="3D68DB20" w14:textId="77777777" w:rsidR="003C6170" w:rsidRPr="00006205" w:rsidRDefault="003C6170" w:rsidP="00700584">
            <w:pPr>
              <w:spacing w:after="0"/>
              <w:jc w:val="both"/>
              <w:rPr>
                <w:lang w:val="pl-PL"/>
              </w:rPr>
            </w:pPr>
            <w:r w:rsidRPr="00006205">
              <w:rPr>
                <w:lang w:val="pl-PL"/>
              </w:rPr>
              <w:t xml:space="preserve">19 </w:t>
            </w:r>
          </w:p>
        </w:tc>
        <w:tc>
          <w:tcPr>
            <w:tcW w:w="0" w:type="auto"/>
            <w:hideMark/>
          </w:tcPr>
          <w:p w14:paraId="7AAB2F71" w14:textId="77777777" w:rsidR="003C6170" w:rsidRPr="00006205" w:rsidRDefault="003C6170" w:rsidP="00700584">
            <w:pPr>
              <w:spacing w:after="0"/>
              <w:jc w:val="both"/>
              <w:rPr>
                <w:lang w:val="pl-PL"/>
              </w:rPr>
            </w:pPr>
            <w:r w:rsidRPr="00006205">
              <w:rPr>
                <w:lang w:val="pl-PL"/>
              </w:rPr>
              <w:t>124</w:t>
            </w:r>
          </w:p>
        </w:tc>
      </w:tr>
      <w:tr w:rsidR="003C6170" w:rsidRPr="00006205" w14:paraId="273444C2" w14:textId="77777777" w:rsidTr="00700584">
        <w:trPr>
          <w:jc w:val="center"/>
        </w:trPr>
        <w:tc>
          <w:tcPr>
            <w:tcW w:w="0" w:type="auto"/>
            <w:vMerge/>
            <w:hideMark/>
          </w:tcPr>
          <w:p w14:paraId="2757E2B6" w14:textId="77777777" w:rsidR="003C6170" w:rsidRPr="00006205" w:rsidRDefault="003C6170" w:rsidP="00700584">
            <w:pPr>
              <w:spacing w:after="0"/>
              <w:jc w:val="both"/>
              <w:rPr>
                <w:lang w:val="pl-PL"/>
              </w:rPr>
            </w:pPr>
          </w:p>
        </w:tc>
        <w:tc>
          <w:tcPr>
            <w:tcW w:w="0" w:type="auto"/>
            <w:hideMark/>
          </w:tcPr>
          <w:p w14:paraId="71A11C35" w14:textId="77777777" w:rsidR="003C6170" w:rsidRPr="00006205" w:rsidRDefault="003C6170" w:rsidP="00700584">
            <w:pPr>
              <w:spacing w:after="0"/>
              <w:jc w:val="both"/>
              <w:rPr>
                <w:lang w:val="pl-PL"/>
              </w:rPr>
            </w:pPr>
            <w:r w:rsidRPr="00006205">
              <w:rPr>
                <w:lang w:val="pl-PL"/>
              </w:rPr>
              <w:t>3</w:t>
            </w:r>
          </w:p>
        </w:tc>
        <w:tc>
          <w:tcPr>
            <w:tcW w:w="0" w:type="auto"/>
            <w:hideMark/>
          </w:tcPr>
          <w:p w14:paraId="4CC41105" w14:textId="77777777" w:rsidR="003C6170" w:rsidRPr="00006205" w:rsidRDefault="003C6170" w:rsidP="00700584">
            <w:pPr>
              <w:spacing w:after="0"/>
              <w:jc w:val="both"/>
              <w:rPr>
                <w:lang w:val="pl-PL"/>
              </w:rPr>
            </w:pPr>
            <w:r w:rsidRPr="00006205">
              <w:rPr>
                <w:lang w:val="pl-PL"/>
              </w:rPr>
              <w:t xml:space="preserve">86 </w:t>
            </w:r>
          </w:p>
        </w:tc>
        <w:tc>
          <w:tcPr>
            <w:tcW w:w="0" w:type="auto"/>
            <w:hideMark/>
          </w:tcPr>
          <w:p w14:paraId="18CDB8B9" w14:textId="77777777" w:rsidR="003C6170" w:rsidRPr="00006205" w:rsidRDefault="003C6170" w:rsidP="00700584">
            <w:pPr>
              <w:spacing w:after="0"/>
              <w:jc w:val="both"/>
              <w:rPr>
                <w:lang w:val="pl-PL"/>
              </w:rPr>
            </w:pPr>
            <w:r w:rsidRPr="00006205">
              <w:rPr>
                <w:lang w:val="pl-PL"/>
              </w:rPr>
              <w:t>46</w:t>
            </w:r>
          </w:p>
        </w:tc>
      </w:tr>
      <w:tr w:rsidR="003C6170" w:rsidRPr="00006205" w14:paraId="718851EC" w14:textId="77777777" w:rsidTr="00700584">
        <w:trPr>
          <w:jc w:val="center"/>
        </w:trPr>
        <w:tc>
          <w:tcPr>
            <w:tcW w:w="0" w:type="auto"/>
            <w:vMerge/>
            <w:hideMark/>
          </w:tcPr>
          <w:p w14:paraId="1B3E9F1F" w14:textId="77777777" w:rsidR="003C6170" w:rsidRPr="00006205" w:rsidRDefault="003C6170" w:rsidP="00700584">
            <w:pPr>
              <w:spacing w:after="0"/>
              <w:jc w:val="both"/>
              <w:rPr>
                <w:lang w:val="pl-PL"/>
              </w:rPr>
            </w:pPr>
          </w:p>
        </w:tc>
        <w:tc>
          <w:tcPr>
            <w:tcW w:w="0" w:type="auto"/>
            <w:hideMark/>
          </w:tcPr>
          <w:p w14:paraId="4C6B172B" w14:textId="77777777" w:rsidR="003C6170" w:rsidRPr="00006205" w:rsidRDefault="003C6170" w:rsidP="00700584">
            <w:pPr>
              <w:spacing w:after="0"/>
              <w:jc w:val="both"/>
              <w:rPr>
                <w:lang w:val="pl-PL"/>
              </w:rPr>
            </w:pPr>
            <w:r w:rsidRPr="00006205">
              <w:rPr>
                <w:lang w:val="pl-PL"/>
              </w:rPr>
              <w:t>4</w:t>
            </w:r>
          </w:p>
        </w:tc>
        <w:tc>
          <w:tcPr>
            <w:tcW w:w="0" w:type="auto"/>
            <w:hideMark/>
          </w:tcPr>
          <w:p w14:paraId="43649B39" w14:textId="77777777" w:rsidR="003C6170" w:rsidRPr="00006205" w:rsidRDefault="003C6170" w:rsidP="00700584">
            <w:pPr>
              <w:spacing w:after="0"/>
              <w:jc w:val="both"/>
              <w:rPr>
                <w:lang w:val="pl-PL"/>
              </w:rPr>
            </w:pPr>
            <w:r w:rsidRPr="00006205">
              <w:rPr>
                <w:lang w:val="pl-PL"/>
              </w:rPr>
              <w:t xml:space="preserve">54 </w:t>
            </w:r>
          </w:p>
        </w:tc>
        <w:tc>
          <w:tcPr>
            <w:tcW w:w="0" w:type="auto"/>
            <w:hideMark/>
          </w:tcPr>
          <w:p w14:paraId="05A3A1F1" w14:textId="77777777" w:rsidR="003C6170" w:rsidRPr="00006205" w:rsidRDefault="003C6170" w:rsidP="00700584">
            <w:pPr>
              <w:spacing w:after="0"/>
              <w:jc w:val="both"/>
              <w:rPr>
                <w:lang w:val="pl-PL"/>
              </w:rPr>
            </w:pPr>
            <w:r w:rsidRPr="00006205">
              <w:rPr>
                <w:lang w:val="pl-PL"/>
              </w:rPr>
              <w:t>39</w:t>
            </w:r>
          </w:p>
        </w:tc>
      </w:tr>
      <w:tr w:rsidR="003C6170" w:rsidRPr="00006205" w14:paraId="1CF98D07" w14:textId="77777777" w:rsidTr="00700584">
        <w:trPr>
          <w:jc w:val="center"/>
        </w:trPr>
        <w:tc>
          <w:tcPr>
            <w:tcW w:w="0" w:type="auto"/>
            <w:vMerge w:val="restart"/>
            <w:hideMark/>
          </w:tcPr>
          <w:p w14:paraId="15BBAD7E" w14:textId="77777777" w:rsidR="003C6170" w:rsidRPr="00006205" w:rsidRDefault="003C6170" w:rsidP="00700584">
            <w:pPr>
              <w:spacing w:after="0"/>
              <w:jc w:val="both"/>
              <w:rPr>
                <w:lang w:val="pl-PL"/>
              </w:rPr>
            </w:pPr>
            <w:r w:rsidRPr="00006205">
              <w:rPr>
                <w:b/>
                <w:bCs/>
                <w:lang w:val="pl-PL"/>
              </w:rPr>
              <w:t>Dedicated</w:t>
            </w:r>
          </w:p>
        </w:tc>
        <w:tc>
          <w:tcPr>
            <w:tcW w:w="0" w:type="auto"/>
            <w:hideMark/>
          </w:tcPr>
          <w:p w14:paraId="5BFB7DD5" w14:textId="77777777" w:rsidR="003C6170" w:rsidRPr="00006205" w:rsidRDefault="003C6170" w:rsidP="00700584">
            <w:pPr>
              <w:spacing w:after="0"/>
              <w:jc w:val="both"/>
              <w:rPr>
                <w:lang w:val="pl-PL"/>
              </w:rPr>
            </w:pPr>
            <w:r w:rsidRPr="00006205">
              <w:rPr>
                <w:lang w:val="pl-PL"/>
              </w:rPr>
              <w:t>1</w:t>
            </w:r>
          </w:p>
        </w:tc>
        <w:tc>
          <w:tcPr>
            <w:tcW w:w="0" w:type="auto"/>
            <w:hideMark/>
          </w:tcPr>
          <w:p w14:paraId="5A174405" w14:textId="77777777" w:rsidR="003C6170" w:rsidRPr="00006205" w:rsidRDefault="003C6170" w:rsidP="00700584">
            <w:pPr>
              <w:spacing w:after="0"/>
              <w:jc w:val="both"/>
              <w:rPr>
                <w:lang w:val="pl-PL"/>
              </w:rPr>
            </w:pPr>
            <w:r w:rsidRPr="00006205">
              <w:rPr>
                <w:lang w:val="pl-PL"/>
              </w:rPr>
              <w:t>0,6</w:t>
            </w:r>
          </w:p>
        </w:tc>
        <w:tc>
          <w:tcPr>
            <w:tcW w:w="0" w:type="auto"/>
            <w:hideMark/>
          </w:tcPr>
          <w:p w14:paraId="49996662" w14:textId="77777777" w:rsidR="003C6170" w:rsidRPr="00006205" w:rsidRDefault="003C6170" w:rsidP="00700584">
            <w:pPr>
              <w:spacing w:after="0"/>
              <w:jc w:val="both"/>
              <w:rPr>
                <w:lang w:val="pl-PL"/>
              </w:rPr>
            </w:pPr>
            <w:r w:rsidRPr="00006205">
              <w:rPr>
                <w:lang w:val="pl-PL"/>
              </w:rPr>
              <w:t>1,2</w:t>
            </w:r>
          </w:p>
        </w:tc>
      </w:tr>
      <w:tr w:rsidR="003C6170" w:rsidRPr="00006205" w14:paraId="4BEBD09F" w14:textId="77777777" w:rsidTr="00700584">
        <w:trPr>
          <w:jc w:val="center"/>
        </w:trPr>
        <w:tc>
          <w:tcPr>
            <w:tcW w:w="0" w:type="auto"/>
            <w:vMerge/>
            <w:hideMark/>
          </w:tcPr>
          <w:p w14:paraId="2CA40DB3" w14:textId="77777777" w:rsidR="003C6170" w:rsidRPr="00006205" w:rsidRDefault="003C6170" w:rsidP="00700584">
            <w:pPr>
              <w:spacing w:after="0"/>
              <w:jc w:val="both"/>
              <w:rPr>
                <w:lang w:val="pl-PL"/>
              </w:rPr>
            </w:pPr>
          </w:p>
        </w:tc>
        <w:tc>
          <w:tcPr>
            <w:tcW w:w="0" w:type="auto"/>
            <w:hideMark/>
          </w:tcPr>
          <w:p w14:paraId="2CAE62CC" w14:textId="77777777" w:rsidR="003C6170" w:rsidRPr="00006205" w:rsidRDefault="003C6170" w:rsidP="00700584">
            <w:pPr>
              <w:spacing w:after="0"/>
              <w:jc w:val="both"/>
              <w:rPr>
                <w:lang w:val="pl-PL"/>
              </w:rPr>
            </w:pPr>
            <w:r w:rsidRPr="00006205">
              <w:rPr>
                <w:lang w:val="pl-PL"/>
              </w:rPr>
              <w:t>2</w:t>
            </w:r>
          </w:p>
        </w:tc>
        <w:tc>
          <w:tcPr>
            <w:tcW w:w="0" w:type="auto"/>
            <w:hideMark/>
          </w:tcPr>
          <w:p w14:paraId="3910ECA0" w14:textId="77777777" w:rsidR="003C6170" w:rsidRPr="00006205" w:rsidRDefault="003C6170" w:rsidP="00700584">
            <w:pPr>
              <w:spacing w:after="0"/>
              <w:jc w:val="both"/>
              <w:rPr>
                <w:lang w:val="pl-PL"/>
              </w:rPr>
            </w:pPr>
            <w:r w:rsidRPr="00006205">
              <w:rPr>
                <w:lang w:val="pl-PL"/>
              </w:rPr>
              <w:t>0,8</w:t>
            </w:r>
          </w:p>
        </w:tc>
        <w:tc>
          <w:tcPr>
            <w:tcW w:w="0" w:type="auto"/>
            <w:hideMark/>
          </w:tcPr>
          <w:p w14:paraId="595278A9" w14:textId="77777777" w:rsidR="003C6170" w:rsidRPr="00006205" w:rsidRDefault="003C6170" w:rsidP="00700584">
            <w:pPr>
              <w:spacing w:after="0"/>
              <w:jc w:val="both"/>
              <w:rPr>
                <w:lang w:val="pl-PL"/>
              </w:rPr>
            </w:pPr>
            <w:r w:rsidRPr="00006205">
              <w:rPr>
                <w:lang w:val="pl-PL"/>
              </w:rPr>
              <w:t>0,4</w:t>
            </w:r>
          </w:p>
        </w:tc>
      </w:tr>
      <w:tr w:rsidR="003C6170" w:rsidRPr="00006205" w14:paraId="12F95755" w14:textId="77777777" w:rsidTr="00700584">
        <w:trPr>
          <w:jc w:val="center"/>
        </w:trPr>
        <w:tc>
          <w:tcPr>
            <w:tcW w:w="0" w:type="auto"/>
            <w:hideMark/>
          </w:tcPr>
          <w:p w14:paraId="30AF4CD0" w14:textId="77777777" w:rsidR="003C6170" w:rsidRPr="00006205" w:rsidRDefault="003C6170" w:rsidP="00700584">
            <w:pPr>
              <w:spacing w:after="0"/>
              <w:jc w:val="both"/>
              <w:rPr>
                <w:lang w:val="pl-PL"/>
              </w:rPr>
            </w:pPr>
            <w:r w:rsidRPr="00006205">
              <w:rPr>
                <w:b/>
                <w:bCs/>
                <w:lang w:val="pl-PL"/>
              </w:rPr>
              <w:t>Regional</w:t>
            </w:r>
          </w:p>
        </w:tc>
        <w:tc>
          <w:tcPr>
            <w:tcW w:w="0" w:type="auto"/>
            <w:hideMark/>
          </w:tcPr>
          <w:p w14:paraId="5022945D" w14:textId="77777777" w:rsidR="003C6170" w:rsidRPr="00006205" w:rsidRDefault="003C6170" w:rsidP="00700584">
            <w:pPr>
              <w:spacing w:after="0"/>
              <w:jc w:val="both"/>
              <w:rPr>
                <w:lang w:val="pl-PL"/>
              </w:rPr>
            </w:pPr>
            <w:r w:rsidRPr="00006205">
              <w:rPr>
                <w:lang w:val="pl-PL"/>
              </w:rPr>
              <w:t>1</w:t>
            </w:r>
          </w:p>
        </w:tc>
        <w:tc>
          <w:tcPr>
            <w:tcW w:w="0" w:type="auto"/>
            <w:hideMark/>
          </w:tcPr>
          <w:p w14:paraId="59A29497" w14:textId="77777777" w:rsidR="003C6170" w:rsidRPr="00006205" w:rsidRDefault="003C6170" w:rsidP="00700584">
            <w:pPr>
              <w:spacing w:after="0"/>
              <w:jc w:val="both"/>
              <w:rPr>
                <w:lang w:val="pl-PL"/>
              </w:rPr>
            </w:pPr>
            <w:r w:rsidRPr="00006205">
              <w:rPr>
                <w:lang w:val="pl-PL"/>
              </w:rPr>
              <w:t xml:space="preserve">8,5 </w:t>
            </w:r>
          </w:p>
        </w:tc>
        <w:tc>
          <w:tcPr>
            <w:tcW w:w="0" w:type="auto"/>
            <w:hideMark/>
          </w:tcPr>
          <w:p w14:paraId="4D2B58C5" w14:textId="77777777" w:rsidR="003C6170" w:rsidRPr="00006205" w:rsidRDefault="003C6170" w:rsidP="00700584">
            <w:pPr>
              <w:spacing w:after="0"/>
              <w:jc w:val="both"/>
              <w:rPr>
                <w:lang w:val="pl-PL"/>
              </w:rPr>
            </w:pPr>
            <w:r w:rsidRPr="00006205">
              <w:rPr>
                <w:lang w:val="pl-PL"/>
              </w:rPr>
              <w:t>9,9</w:t>
            </w:r>
          </w:p>
        </w:tc>
      </w:tr>
    </w:tbl>
    <w:p w14:paraId="4F2837C2" w14:textId="77777777" w:rsidR="003C6170" w:rsidRDefault="003C6170" w:rsidP="00D46C0B">
      <w:pPr>
        <w:rPr>
          <w:lang w:val="en-GB"/>
        </w:rPr>
      </w:pPr>
    </w:p>
    <w:p w14:paraId="6953EB1E" w14:textId="302DADD8" w:rsidR="00CE78AE" w:rsidRDefault="00CE78AE" w:rsidP="00CE78AE">
      <w:pPr>
        <w:pStyle w:val="Beskrivning"/>
        <w:rPr>
          <w:lang w:val="en-GB"/>
        </w:rPr>
      </w:pPr>
      <w:bookmarkStart w:id="693" w:name="_Ref51268177"/>
      <w:bookmarkStart w:id="694" w:name="_Toc51312486"/>
      <w:r>
        <w:t xml:space="preserve">Table </w:t>
      </w:r>
      <w:r w:rsidR="00B10991">
        <w:fldChar w:fldCharType="begin"/>
      </w:r>
      <w:r w:rsidR="00B10991">
        <w:instrText xml:space="preserve"> SEQ Table \* ARABIC </w:instrText>
      </w:r>
      <w:r w:rsidR="00B10991">
        <w:fldChar w:fldCharType="separate"/>
      </w:r>
      <w:r w:rsidR="00355D35">
        <w:rPr>
          <w:noProof/>
        </w:rPr>
        <w:t>16</w:t>
      </w:r>
      <w:r w:rsidR="00B10991">
        <w:rPr>
          <w:noProof/>
        </w:rPr>
        <w:fldChar w:fldCharType="end"/>
      </w:r>
      <w:bookmarkEnd w:id="693"/>
      <w:r>
        <w:t xml:space="preserve">: </w:t>
      </w:r>
      <w:r w:rsidRPr="006F6B35">
        <w:t>Year-by-year comparison in the number of job offers among different data sources</w:t>
      </w:r>
      <w:bookmarkEnd w:id="694"/>
    </w:p>
    <w:p w14:paraId="6D139B42" w14:textId="31F7C145" w:rsidR="00CE78AE" w:rsidRDefault="00CE78AE" w:rsidP="00D46C0B">
      <w:pPr>
        <w:rPr>
          <w:lang w:val="en-GB"/>
        </w:rPr>
      </w:pPr>
    </w:p>
    <w:p w14:paraId="1C553A61" w14:textId="160978ED" w:rsidR="00CE78AE" w:rsidRPr="00CE78AE" w:rsidRDefault="00CE78AE" w:rsidP="00CE78AE">
      <w:pPr>
        <w:jc w:val="both"/>
        <w:rPr>
          <w:lang w:val="en-GB"/>
        </w:rPr>
      </w:pPr>
      <w:r w:rsidRPr="00CE78AE">
        <w:rPr>
          <w:lang w:val="en-GB"/>
        </w:rPr>
        <w:t>It means that concentration on one data source to acquire and estimate data for the country is not possible. Another issue is that there are many duplicates of job offers when taking data from different data sources. Therefore, the goal is to select only representative data sources and use the methodological framework to prepare and analyse the data.</w:t>
      </w:r>
    </w:p>
    <w:p w14:paraId="0CAD50AA" w14:textId="77777777" w:rsidR="00CE78AE" w:rsidRPr="00CE78AE" w:rsidRDefault="00CE78AE" w:rsidP="00CE78AE">
      <w:pPr>
        <w:jc w:val="both"/>
        <w:rPr>
          <w:lang w:val="en-GB"/>
        </w:rPr>
      </w:pPr>
      <w:r w:rsidRPr="00CE78AE">
        <w:rPr>
          <w:lang w:val="en-GB"/>
        </w:rPr>
        <w:t xml:space="preserve">The home data </w:t>
      </w:r>
      <w:proofErr w:type="gramStart"/>
      <w:r w:rsidRPr="00CE78AE">
        <w:rPr>
          <w:lang w:val="en-GB"/>
        </w:rPr>
        <w:t>were mostly used</w:t>
      </w:r>
      <w:proofErr w:type="gramEnd"/>
      <w:r w:rsidRPr="00CE78AE">
        <w:rPr>
          <w:lang w:val="en-GB"/>
        </w:rPr>
        <w:t xml:space="preserve"> to prepare the analysis, such as:</w:t>
      </w:r>
    </w:p>
    <w:p w14:paraId="6FFC50CA" w14:textId="1809B4AB" w:rsidR="00CE78AE" w:rsidRPr="00CE78AE" w:rsidRDefault="00CE78AE" w:rsidP="003C50B1">
      <w:pPr>
        <w:pStyle w:val="Liststycke"/>
        <w:numPr>
          <w:ilvl w:val="0"/>
          <w:numId w:val="34"/>
        </w:numPr>
        <w:jc w:val="both"/>
        <w:rPr>
          <w:lang w:val="en-GB"/>
        </w:rPr>
      </w:pPr>
      <w:r w:rsidRPr="00CE78AE">
        <w:rPr>
          <w:lang w:val="en-GB"/>
        </w:rPr>
        <w:t>job advertisements by occupation,</w:t>
      </w:r>
    </w:p>
    <w:p w14:paraId="3DB436B7" w14:textId="3883196C" w:rsidR="00CE78AE" w:rsidRPr="00CE78AE" w:rsidRDefault="00CE78AE" w:rsidP="003C50B1">
      <w:pPr>
        <w:pStyle w:val="Liststycke"/>
        <w:numPr>
          <w:ilvl w:val="0"/>
          <w:numId w:val="34"/>
        </w:numPr>
        <w:jc w:val="both"/>
        <w:rPr>
          <w:lang w:val="en-GB"/>
        </w:rPr>
      </w:pPr>
      <w:r w:rsidRPr="00CE78AE">
        <w:rPr>
          <w:lang w:val="en-GB"/>
        </w:rPr>
        <w:lastRenderedPageBreak/>
        <w:t>job advertisements by localization,</w:t>
      </w:r>
    </w:p>
    <w:p w14:paraId="45A3E285" w14:textId="50F8BFE1" w:rsidR="00CE78AE" w:rsidRPr="00CE78AE" w:rsidRDefault="00CE78AE" w:rsidP="003C50B1">
      <w:pPr>
        <w:pStyle w:val="Liststycke"/>
        <w:numPr>
          <w:ilvl w:val="0"/>
          <w:numId w:val="34"/>
        </w:numPr>
        <w:jc w:val="both"/>
        <w:rPr>
          <w:lang w:val="en-GB"/>
        </w:rPr>
      </w:pPr>
      <w:r w:rsidRPr="00CE78AE">
        <w:rPr>
          <w:lang w:val="en-GB"/>
        </w:rPr>
        <w:t>job advertisements by occupation and level of education (ISCED),</w:t>
      </w:r>
    </w:p>
    <w:p w14:paraId="3B35F291" w14:textId="6FD711D4" w:rsidR="00CE78AE" w:rsidRPr="00CE78AE" w:rsidRDefault="00CE78AE" w:rsidP="003C50B1">
      <w:pPr>
        <w:pStyle w:val="Liststycke"/>
        <w:numPr>
          <w:ilvl w:val="0"/>
          <w:numId w:val="34"/>
        </w:numPr>
        <w:jc w:val="both"/>
        <w:rPr>
          <w:lang w:val="en-GB"/>
        </w:rPr>
      </w:pPr>
      <w:proofErr w:type="gramStart"/>
      <w:r w:rsidRPr="00CE78AE">
        <w:rPr>
          <w:lang w:val="en-GB"/>
        </w:rPr>
        <w:t>trends</w:t>
      </w:r>
      <w:proofErr w:type="gramEnd"/>
      <w:r w:rsidRPr="00CE78AE">
        <w:rPr>
          <w:lang w:val="en-GB"/>
        </w:rPr>
        <w:t xml:space="preserve"> in job advertisements (by day, by day of week).</w:t>
      </w:r>
    </w:p>
    <w:p w14:paraId="08BE4644" w14:textId="219638BC" w:rsidR="00CE78AE" w:rsidRDefault="00CE78AE" w:rsidP="00CE78AE">
      <w:pPr>
        <w:jc w:val="both"/>
        <w:rPr>
          <w:lang w:val="en-GB"/>
        </w:rPr>
      </w:pPr>
      <w:r w:rsidRPr="00CE78AE">
        <w:rPr>
          <w:lang w:val="en-GB"/>
        </w:rPr>
        <w:t xml:space="preserve">The analysis shows that the data from job offers portals are a bit shaky but the scale of different job advertisement in contrast to official job vacancies data is comparable. Such comparison </w:t>
      </w:r>
      <w:proofErr w:type="gramStart"/>
      <w:r w:rsidRPr="00CE78AE">
        <w:rPr>
          <w:lang w:val="en-GB"/>
        </w:rPr>
        <w:t>was shown</w:t>
      </w:r>
      <w:proofErr w:type="gramEnd"/>
      <w:r w:rsidRPr="00CE78AE">
        <w:rPr>
          <w:lang w:val="en-GB"/>
        </w:rPr>
        <w:t xml:space="preserve"> in </w:t>
      </w:r>
      <w:r>
        <w:rPr>
          <w:lang w:val="en-GB"/>
        </w:rPr>
        <w:fldChar w:fldCharType="begin"/>
      </w:r>
      <w:r>
        <w:rPr>
          <w:lang w:val="en-GB"/>
        </w:rPr>
        <w:instrText xml:space="preserve"> REF _Ref51268329 \h </w:instrText>
      </w:r>
      <w:r>
        <w:rPr>
          <w:lang w:val="en-GB"/>
        </w:rPr>
      </w:r>
      <w:r>
        <w:rPr>
          <w:lang w:val="en-GB"/>
        </w:rPr>
        <w:fldChar w:fldCharType="separate"/>
      </w:r>
      <w:r>
        <w:t xml:space="preserve">Table </w:t>
      </w:r>
      <w:r>
        <w:rPr>
          <w:noProof/>
        </w:rPr>
        <w:t>17</w:t>
      </w:r>
      <w:r>
        <w:rPr>
          <w:lang w:val="en-GB"/>
        </w:rPr>
        <w:fldChar w:fldCharType="end"/>
      </w:r>
      <w:r w:rsidRPr="00CE78AE">
        <w:rPr>
          <w:lang w:val="en-GB"/>
        </w:rPr>
        <w:t>.</w:t>
      </w:r>
    </w:p>
    <w:tbl>
      <w:tblPr>
        <w:tblStyle w:val="Tabellrutnt"/>
        <w:tblW w:w="9464" w:type="dxa"/>
        <w:tblBorders>
          <w:left w:val="none" w:sz="0" w:space="0" w:color="auto"/>
          <w:right w:val="none" w:sz="0" w:space="0" w:color="auto"/>
        </w:tblBorders>
        <w:tblLook w:val="04A0" w:firstRow="1" w:lastRow="0" w:firstColumn="1" w:lastColumn="0" w:noHBand="0" w:noVBand="1"/>
      </w:tblPr>
      <w:tblGrid>
        <w:gridCol w:w="2802"/>
        <w:gridCol w:w="3402"/>
        <w:gridCol w:w="3260"/>
      </w:tblGrid>
      <w:tr w:rsidR="003C6170" w:rsidRPr="0097138C" w14:paraId="251D3D2D" w14:textId="77777777" w:rsidTr="00700584">
        <w:tc>
          <w:tcPr>
            <w:tcW w:w="2802" w:type="dxa"/>
            <w:vMerge w:val="restart"/>
            <w:vAlign w:val="center"/>
          </w:tcPr>
          <w:p w14:paraId="576D1341" w14:textId="77777777" w:rsidR="003C6170" w:rsidRPr="0097138C" w:rsidRDefault="003C6170" w:rsidP="00700584">
            <w:pPr>
              <w:spacing w:after="0" w:line="360" w:lineRule="auto"/>
              <w:jc w:val="center"/>
              <w:rPr>
                <w:rFonts w:cs="Calibri"/>
                <w:b/>
              </w:rPr>
            </w:pPr>
            <w:r w:rsidRPr="0097138C">
              <w:rPr>
                <w:rFonts w:cs="Calibri"/>
                <w:b/>
              </w:rPr>
              <w:t>SPECIFICATION</w:t>
            </w:r>
          </w:p>
        </w:tc>
        <w:tc>
          <w:tcPr>
            <w:tcW w:w="6662" w:type="dxa"/>
            <w:gridSpan w:val="2"/>
            <w:vAlign w:val="center"/>
          </w:tcPr>
          <w:p w14:paraId="0E887C82" w14:textId="77777777" w:rsidR="003C6170" w:rsidRPr="0097138C" w:rsidRDefault="003C6170" w:rsidP="00700584">
            <w:pPr>
              <w:spacing w:after="0" w:line="360" w:lineRule="auto"/>
              <w:jc w:val="center"/>
              <w:rPr>
                <w:rFonts w:cs="Calibri"/>
                <w:b/>
              </w:rPr>
            </w:pPr>
            <w:r w:rsidRPr="0097138C">
              <w:rPr>
                <w:rFonts w:cs="Calibri"/>
                <w:b/>
              </w:rPr>
              <w:t>Data source</w:t>
            </w:r>
          </w:p>
        </w:tc>
      </w:tr>
      <w:tr w:rsidR="003C6170" w:rsidRPr="0097138C" w14:paraId="1B112A92" w14:textId="77777777" w:rsidTr="00700584">
        <w:tc>
          <w:tcPr>
            <w:tcW w:w="2802" w:type="dxa"/>
            <w:vMerge/>
            <w:vAlign w:val="center"/>
          </w:tcPr>
          <w:p w14:paraId="6DC0B8CB" w14:textId="77777777" w:rsidR="003C6170" w:rsidRPr="0097138C" w:rsidRDefault="003C6170" w:rsidP="00700584">
            <w:pPr>
              <w:spacing w:after="0"/>
              <w:jc w:val="center"/>
              <w:rPr>
                <w:rFonts w:cs="Calibri"/>
              </w:rPr>
            </w:pPr>
          </w:p>
        </w:tc>
        <w:tc>
          <w:tcPr>
            <w:tcW w:w="3402" w:type="dxa"/>
            <w:vAlign w:val="center"/>
          </w:tcPr>
          <w:p w14:paraId="157E2E99" w14:textId="77777777" w:rsidR="003C6170" w:rsidRPr="0097138C" w:rsidRDefault="003C6170" w:rsidP="00700584">
            <w:pPr>
              <w:spacing w:after="0" w:line="360" w:lineRule="auto"/>
              <w:jc w:val="center"/>
              <w:rPr>
                <w:rFonts w:cs="Calibri"/>
                <w:b/>
              </w:rPr>
            </w:pPr>
            <w:r w:rsidRPr="0097138C">
              <w:rPr>
                <w:rFonts w:cs="Calibri"/>
                <w:b/>
              </w:rPr>
              <w:t>Official statistics on job vacancies</w:t>
            </w:r>
          </w:p>
        </w:tc>
        <w:tc>
          <w:tcPr>
            <w:tcW w:w="3260" w:type="dxa"/>
            <w:vAlign w:val="center"/>
          </w:tcPr>
          <w:p w14:paraId="24CE57F5" w14:textId="77777777" w:rsidR="003C6170" w:rsidRPr="0097138C" w:rsidRDefault="003C6170" w:rsidP="00700584">
            <w:pPr>
              <w:spacing w:after="0" w:line="360" w:lineRule="auto"/>
              <w:jc w:val="center"/>
              <w:rPr>
                <w:rFonts w:cs="Calibri"/>
                <w:b/>
              </w:rPr>
            </w:pPr>
            <w:r w:rsidRPr="0097138C">
              <w:rPr>
                <w:rFonts w:cs="Calibri"/>
                <w:b/>
              </w:rPr>
              <w:t xml:space="preserve">Big Data </w:t>
            </w:r>
            <w:r w:rsidRPr="0097138C">
              <w:rPr>
                <w:rFonts w:cs="Calibri"/>
                <w:b/>
              </w:rPr>
              <w:br/>
              <w:t>(job advertisments)</w:t>
            </w:r>
          </w:p>
        </w:tc>
      </w:tr>
      <w:tr w:rsidR="003C6170" w:rsidRPr="0097138C" w14:paraId="7EF70DB6" w14:textId="77777777" w:rsidTr="00700584">
        <w:tc>
          <w:tcPr>
            <w:tcW w:w="2802" w:type="dxa"/>
          </w:tcPr>
          <w:p w14:paraId="7C9AF156" w14:textId="77777777" w:rsidR="003C6170" w:rsidRPr="0097138C" w:rsidRDefault="003C6170" w:rsidP="00700584">
            <w:pPr>
              <w:spacing w:after="0"/>
              <w:rPr>
                <w:rFonts w:cs="Calibri"/>
              </w:rPr>
            </w:pPr>
            <w:r w:rsidRPr="0097138C">
              <w:rPr>
                <w:rFonts w:cs="Calibri"/>
              </w:rPr>
              <w:t xml:space="preserve">TOTAL </w:t>
            </w:r>
          </w:p>
        </w:tc>
        <w:tc>
          <w:tcPr>
            <w:tcW w:w="3402" w:type="dxa"/>
          </w:tcPr>
          <w:p w14:paraId="5F296953" w14:textId="77777777" w:rsidR="003C6170" w:rsidRPr="0097138C" w:rsidRDefault="003C6170" w:rsidP="00700584">
            <w:pPr>
              <w:spacing w:after="0" w:line="360" w:lineRule="auto"/>
              <w:rPr>
                <w:rFonts w:cs="Calibri"/>
              </w:rPr>
            </w:pPr>
            <w:r w:rsidRPr="0097138C">
              <w:rPr>
                <w:rFonts w:cs="Calibri"/>
              </w:rPr>
              <w:t>122,0 thous. (II quarter 2017)</w:t>
            </w:r>
          </w:p>
          <w:p w14:paraId="52BA835F" w14:textId="77777777" w:rsidR="003C6170" w:rsidRPr="0097138C" w:rsidRDefault="003C6170" w:rsidP="00700584">
            <w:pPr>
              <w:spacing w:after="0" w:line="360" w:lineRule="auto"/>
              <w:rPr>
                <w:rFonts w:cs="Calibri"/>
              </w:rPr>
            </w:pPr>
            <w:r w:rsidRPr="0097138C">
              <w:rPr>
                <w:rFonts w:cs="Calibri"/>
              </w:rPr>
              <w:t>164,7 thous. (II quarter 2018)</w:t>
            </w:r>
          </w:p>
        </w:tc>
        <w:tc>
          <w:tcPr>
            <w:tcW w:w="3260" w:type="dxa"/>
          </w:tcPr>
          <w:p w14:paraId="584EB4C4" w14:textId="77777777" w:rsidR="003C6170" w:rsidRPr="0097138C" w:rsidRDefault="003C6170" w:rsidP="00700584">
            <w:pPr>
              <w:spacing w:after="0" w:line="360" w:lineRule="auto"/>
              <w:rPr>
                <w:rFonts w:cs="Calibri"/>
              </w:rPr>
            </w:pPr>
            <w:r w:rsidRPr="0097138C">
              <w:rPr>
                <w:rFonts w:cs="Calibri"/>
              </w:rPr>
              <w:t>110,0 thous. (II quarter 2017)</w:t>
            </w:r>
          </w:p>
          <w:p w14:paraId="5E79BA90" w14:textId="77777777" w:rsidR="003C6170" w:rsidRPr="0097138C" w:rsidRDefault="003C6170" w:rsidP="00700584">
            <w:pPr>
              <w:spacing w:after="0" w:line="360" w:lineRule="auto"/>
              <w:rPr>
                <w:rFonts w:cs="Calibri"/>
              </w:rPr>
            </w:pPr>
            <w:r w:rsidRPr="0097138C">
              <w:rPr>
                <w:rFonts w:cs="Calibri"/>
              </w:rPr>
              <w:t xml:space="preserve">131,0 thous. (II quarter 2018) </w:t>
            </w:r>
          </w:p>
        </w:tc>
      </w:tr>
      <w:tr w:rsidR="003C6170" w:rsidRPr="0097138C" w14:paraId="0769CF38" w14:textId="77777777" w:rsidTr="00700584">
        <w:tc>
          <w:tcPr>
            <w:tcW w:w="2802" w:type="dxa"/>
          </w:tcPr>
          <w:p w14:paraId="66D5F26E" w14:textId="77777777" w:rsidR="003C6170" w:rsidRPr="0097138C" w:rsidRDefault="003C6170" w:rsidP="00700584">
            <w:pPr>
              <w:spacing w:after="0"/>
              <w:rPr>
                <w:rFonts w:cs="Calibri"/>
              </w:rPr>
            </w:pPr>
            <w:r w:rsidRPr="0097138C">
              <w:rPr>
                <w:rFonts w:cs="Calibri"/>
              </w:rPr>
              <w:t>Mazowieckie voivodship (region)</w:t>
            </w:r>
          </w:p>
        </w:tc>
        <w:tc>
          <w:tcPr>
            <w:tcW w:w="3402" w:type="dxa"/>
          </w:tcPr>
          <w:p w14:paraId="38C254C8" w14:textId="77777777" w:rsidR="003C6170" w:rsidRPr="0097138C" w:rsidRDefault="003C6170" w:rsidP="00700584">
            <w:pPr>
              <w:spacing w:after="0" w:line="360" w:lineRule="auto"/>
              <w:rPr>
                <w:rFonts w:cs="Calibri"/>
              </w:rPr>
            </w:pPr>
            <w:r w:rsidRPr="0097138C">
              <w:rPr>
                <w:rFonts w:cs="Calibri"/>
              </w:rPr>
              <w:t>27,9 thous. (II quarter 2017)</w:t>
            </w:r>
          </w:p>
        </w:tc>
        <w:tc>
          <w:tcPr>
            <w:tcW w:w="3260" w:type="dxa"/>
          </w:tcPr>
          <w:p w14:paraId="123B48F0" w14:textId="77777777" w:rsidR="003C6170" w:rsidRPr="0097138C" w:rsidRDefault="003C6170" w:rsidP="00700584">
            <w:pPr>
              <w:spacing w:after="0" w:line="360" w:lineRule="auto"/>
              <w:rPr>
                <w:rFonts w:cs="Calibri"/>
              </w:rPr>
            </w:pPr>
            <w:r w:rsidRPr="0097138C">
              <w:rPr>
                <w:rFonts w:cs="Calibri"/>
              </w:rPr>
              <w:t>23,2 thous. (II quarter 2017)</w:t>
            </w:r>
          </w:p>
        </w:tc>
      </w:tr>
      <w:tr w:rsidR="003C6170" w:rsidRPr="0097138C" w14:paraId="2AD50A0E" w14:textId="77777777" w:rsidTr="00700584">
        <w:tc>
          <w:tcPr>
            <w:tcW w:w="2802" w:type="dxa"/>
          </w:tcPr>
          <w:p w14:paraId="013F5B62" w14:textId="77777777" w:rsidR="003C6170" w:rsidRPr="0097138C" w:rsidRDefault="003C6170" w:rsidP="00700584">
            <w:pPr>
              <w:spacing w:after="0"/>
              <w:rPr>
                <w:rFonts w:cs="Calibri"/>
              </w:rPr>
            </w:pPr>
            <w:r w:rsidRPr="0097138C">
              <w:rPr>
                <w:rFonts w:cs="Calibri"/>
              </w:rPr>
              <w:t>Sales industry</w:t>
            </w:r>
          </w:p>
        </w:tc>
        <w:tc>
          <w:tcPr>
            <w:tcW w:w="3402" w:type="dxa"/>
          </w:tcPr>
          <w:p w14:paraId="76A16F60" w14:textId="77777777" w:rsidR="003C6170" w:rsidRPr="0097138C" w:rsidRDefault="003C6170" w:rsidP="00700584">
            <w:pPr>
              <w:spacing w:after="0" w:line="360" w:lineRule="auto"/>
              <w:rPr>
                <w:rFonts w:cs="Calibri"/>
              </w:rPr>
            </w:pPr>
            <w:r w:rsidRPr="0097138C">
              <w:rPr>
                <w:rFonts w:cs="Calibri"/>
              </w:rPr>
              <w:t>14,5 thous. (II quarter 2017)</w:t>
            </w:r>
          </w:p>
        </w:tc>
        <w:tc>
          <w:tcPr>
            <w:tcW w:w="3260" w:type="dxa"/>
          </w:tcPr>
          <w:p w14:paraId="2A3ABF99" w14:textId="77777777" w:rsidR="003C6170" w:rsidRPr="0097138C" w:rsidRDefault="003C6170" w:rsidP="00700584">
            <w:pPr>
              <w:spacing w:after="0" w:line="360" w:lineRule="auto"/>
              <w:rPr>
                <w:rFonts w:cs="Calibri"/>
              </w:rPr>
            </w:pPr>
            <w:r w:rsidRPr="0097138C">
              <w:rPr>
                <w:rFonts w:cs="Calibri"/>
              </w:rPr>
              <w:t>15,3 thous. (II quarter 2017)</w:t>
            </w:r>
          </w:p>
        </w:tc>
      </w:tr>
    </w:tbl>
    <w:p w14:paraId="1B0B4869" w14:textId="77777777" w:rsidR="003C6170" w:rsidRDefault="003C6170" w:rsidP="00CE78AE">
      <w:pPr>
        <w:jc w:val="both"/>
        <w:rPr>
          <w:lang w:val="en-GB"/>
        </w:rPr>
      </w:pPr>
    </w:p>
    <w:p w14:paraId="78450608" w14:textId="11219196" w:rsidR="00CE78AE" w:rsidRDefault="00CE78AE" w:rsidP="00CE78AE">
      <w:pPr>
        <w:pStyle w:val="Beskrivning"/>
        <w:rPr>
          <w:lang w:val="en-GB"/>
        </w:rPr>
      </w:pPr>
      <w:bookmarkStart w:id="695" w:name="_Ref51268329"/>
      <w:bookmarkStart w:id="696" w:name="_Toc51312487"/>
      <w:r>
        <w:t xml:space="preserve">Table </w:t>
      </w:r>
      <w:r w:rsidR="00B10991">
        <w:fldChar w:fldCharType="begin"/>
      </w:r>
      <w:r w:rsidR="00B10991">
        <w:instrText xml:space="preserve"> SEQ Table \* ARABIC </w:instrText>
      </w:r>
      <w:r w:rsidR="00B10991">
        <w:fldChar w:fldCharType="separate"/>
      </w:r>
      <w:r w:rsidR="00355D35">
        <w:rPr>
          <w:noProof/>
        </w:rPr>
        <w:t>17</w:t>
      </w:r>
      <w:r w:rsidR="00B10991">
        <w:rPr>
          <w:noProof/>
        </w:rPr>
        <w:fldChar w:fldCharType="end"/>
      </w:r>
      <w:bookmarkEnd w:id="695"/>
      <w:r>
        <w:t xml:space="preserve">: </w:t>
      </w:r>
      <w:r w:rsidRPr="00600F09">
        <w:t>The comparison between official statistics and Big Data sources</w:t>
      </w:r>
      <w:bookmarkEnd w:id="696"/>
    </w:p>
    <w:p w14:paraId="507EC395" w14:textId="36ECEB10" w:rsidR="00CE78AE" w:rsidRDefault="00CE78AE" w:rsidP="00D46C0B">
      <w:pPr>
        <w:rPr>
          <w:lang w:val="en-GB"/>
        </w:rPr>
      </w:pPr>
    </w:p>
    <w:p w14:paraId="6A71834A" w14:textId="677A66F7" w:rsidR="00762890" w:rsidRDefault="00762890" w:rsidP="00762890">
      <w:pPr>
        <w:jc w:val="both"/>
      </w:pPr>
      <w:r>
        <w:t xml:space="preserve">As shown in </w:t>
      </w:r>
      <w:r>
        <w:fldChar w:fldCharType="begin"/>
      </w:r>
      <w:r>
        <w:instrText xml:space="preserve"> REF _Ref51268329 \h </w:instrText>
      </w:r>
      <w:r>
        <w:fldChar w:fldCharType="separate"/>
      </w:r>
      <w:r>
        <w:t xml:space="preserve">Table </w:t>
      </w:r>
      <w:r>
        <w:rPr>
          <w:noProof/>
        </w:rPr>
        <w:t>17</w:t>
      </w:r>
      <w:r>
        <w:fldChar w:fldCharType="end"/>
      </w:r>
      <w:r>
        <w:t>, the differences between official statistics and Big Data for selected data is not a key issue. It means that Big Data source can be used to show the scale of the data, probably not in absolute numbers (due to the existing differences), but rather relative data.</w:t>
      </w:r>
    </w:p>
    <w:p w14:paraId="3A02A373" w14:textId="24B931CA" w:rsidR="00762890" w:rsidRDefault="00762890" w:rsidP="00762890">
      <w:pPr>
        <w:pStyle w:val="Rubrik5"/>
        <w:rPr>
          <w:lang w:val="en-GB"/>
        </w:rPr>
      </w:pPr>
      <w:r w:rsidRPr="00762890">
        <w:rPr>
          <w:lang w:val="en-GB"/>
        </w:rPr>
        <w:t>Methodology of data processing and analysis for home data</w:t>
      </w:r>
    </w:p>
    <w:p w14:paraId="6113371D" w14:textId="77777777" w:rsidR="00EF7E00" w:rsidRPr="00EF7E00" w:rsidRDefault="00EF7E00" w:rsidP="00EF7E00">
      <w:pPr>
        <w:rPr>
          <w:lang w:val="en-GB"/>
        </w:rPr>
      </w:pPr>
      <w:r w:rsidRPr="00EF7E00">
        <w:rPr>
          <w:lang w:val="en-GB"/>
        </w:rPr>
        <w:t xml:space="preserve">The preliminary processing of the </w:t>
      </w:r>
      <w:proofErr w:type="gramStart"/>
      <w:r w:rsidRPr="00EF7E00">
        <w:rPr>
          <w:lang w:val="en-GB"/>
        </w:rPr>
        <w:t>web scrapped</w:t>
      </w:r>
      <w:proofErr w:type="gramEnd"/>
      <w:r w:rsidRPr="00EF7E00">
        <w:rPr>
          <w:lang w:val="en-GB"/>
        </w:rPr>
        <w:t xml:space="preserve"> data was as follows:</w:t>
      </w:r>
    </w:p>
    <w:p w14:paraId="39364CD8" w14:textId="14F833F9" w:rsidR="00EF7E00" w:rsidRPr="00EF7E00" w:rsidRDefault="00EF7E00" w:rsidP="003C50B1">
      <w:pPr>
        <w:pStyle w:val="Liststycke"/>
        <w:numPr>
          <w:ilvl w:val="0"/>
          <w:numId w:val="35"/>
        </w:numPr>
        <w:rPr>
          <w:lang w:val="en-GB"/>
        </w:rPr>
      </w:pPr>
      <w:r w:rsidRPr="00EF7E00">
        <w:rPr>
          <w:lang w:val="en-GB"/>
        </w:rPr>
        <w:t>de-duplication of data, i.e. removal of the same job offers, repeated many times,</w:t>
      </w:r>
    </w:p>
    <w:p w14:paraId="732ED73A" w14:textId="6E9AF06E" w:rsidR="00EF7E00" w:rsidRPr="00EF7E00" w:rsidRDefault="00EF7E00" w:rsidP="003C50B1">
      <w:pPr>
        <w:pStyle w:val="Liststycke"/>
        <w:numPr>
          <w:ilvl w:val="0"/>
          <w:numId w:val="35"/>
        </w:numPr>
        <w:rPr>
          <w:lang w:val="en-GB"/>
        </w:rPr>
      </w:pPr>
      <w:r w:rsidRPr="00EF7E00">
        <w:rPr>
          <w:lang w:val="en-GB"/>
        </w:rPr>
        <w:t>manual mapping of the ISCO classification or using machine learning for this purpose,</w:t>
      </w:r>
    </w:p>
    <w:p w14:paraId="6703C753" w14:textId="5449A620" w:rsidR="00EF7E00" w:rsidRPr="00EF7E00" w:rsidRDefault="00EF7E00" w:rsidP="003C50B1">
      <w:pPr>
        <w:pStyle w:val="Liststycke"/>
        <w:numPr>
          <w:ilvl w:val="0"/>
          <w:numId w:val="35"/>
        </w:numPr>
        <w:rPr>
          <w:lang w:val="en-GB"/>
        </w:rPr>
      </w:pPr>
      <w:proofErr w:type="gramStart"/>
      <w:r w:rsidRPr="00EF7E00">
        <w:rPr>
          <w:lang w:val="en-GB"/>
        </w:rPr>
        <w:t>matching</w:t>
      </w:r>
      <w:proofErr w:type="gramEnd"/>
      <w:r w:rsidRPr="00EF7E00">
        <w:rPr>
          <w:lang w:val="en-GB"/>
        </w:rPr>
        <w:t xml:space="preserve"> localities to voivodships in accordance with the TERYT register.</w:t>
      </w:r>
    </w:p>
    <w:p w14:paraId="25EC040F" w14:textId="67AE1247" w:rsidR="00CE78AE" w:rsidRDefault="00EF7E00" w:rsidP="00EF7E00">
      <w:pPr>
        <w:jc w:val="both"/>
        <w:rPr>
          <w:lang w:val="en-GB"/>
        </w:rPr>
      </w:pPr>
      <w:r w:rsidRPr="00EF7E00">
        <w:rPr>
          <w:lang w:val="en-GB"/>
        </w:rPr>
        <w:t xml:space="preserve">The biggest challenge related to the analysis of job offers is </w:t>
      </w:r>
      <w:proofErr w:type="gramStart"/>
      <w:r w:rsidRPr="00EF7E00">
        <w:rPr>
          <w:lang w:val="en-GB"/>
        </w:rPr>
        <w:t>to properly classify</w:t>
      </w:r>
      <w:proofErr w:type="gramEnd"/>
      <w:r w:rsidRPr="00EF7E00">
        <w:rPr>
          <w:lang w:val="en-GB"/>
        </w:rPr>
        <w:t xml:space="preserve"> the data. Unfortunately, the owners of websites that post job offers allow employers to enter any information in the job offer description. Thus, it is necessary to use </w:t>
      </w:r>
      <w:proofErr w:type="gramStart"/>
      <w:r w:rsidRPr="00EF7E00">
        <w:rPr>
          <w:lang w:val="en-GB"/>
        </w:rPr>
        <w:t>text mining</w:t>
      </w:r>
      <w:proofErr w:type="gramEnd"/>
      <w:r w:rsidRPr="00EF7E00">
        <w:rPr>
          <w:lang w:val="en-GB"/>
        </w:rPr>
        <w:t xml:space="preserve"> methods to verify and assign a job offer to the correct category, expressed by the codes of the Classification of Occupations and Specialties or the International Standard Classification of Occupation (ISCO) codes. Methods supporting the proper mapping of a job offer in the classification include supervised machine learning, which is also not a perfect tool due to the disproportions in the training set in terms of recognized job offers. This means that some job offers may have a greater chance of </w:t>
      </w:r>
      <w:proofErr w:type="gramStart"/>
      <w:r w:rsidRPr="00EF7E00">
        <w:rPr>
          <w:lang w:val="en-GB"/>
        </w:rPr>
        <w:t>being properly classified</w:t>
      </w:r>
      <w:proofErr w:type="gramEnd"/>
      <w:r w:rsidRPr="00EF7E00">
        <w:rPr>
          <w:lang w:val="en-GB"/>
        </w:rPr>
        <w:t xml:space="preserve"> in relation to those less frequent in the training sets. Hence, the experience of the author of the article, as well as other significant centres dealing with this issue, prompts the use of deterministic methods based on regular expressions in the area of text mining, rather than machine learning. </w:t>
      </w:r>
      <w:r w:rsidR="00355D35">
        <w:rPr>
          <w:lang w:val="en-GB"/>
        </w:rPr>
        <w:fldChar w:fldCharType="begin"/>
      </w:r>
      <w:r w:rsidR="00355D35">
        <w:rPr>
          <w:lang w:val="en-GB"/>
        </w:rPr>
        <w:instrText xml:space="preserve"> REF _Ref51268564 \h </w:instrText>
      </w:r>
      <w:r w:rsidR="00355D35">
        <w:rPr>
          <w:lang w:val="en-GB"/>
        </w:rPr>
      </w:r>
      <w:r w:rsidR="00355D35">
        <w:rPr>
          <w:lang w:val="en-GB"/>
        </w:rPr>
        <w:fldChar w:fldCharType="separate"/>
      </w:r>
      <w:r w:rsidR="00355D35">
        <w:t xml:space="preserve">Figure </w:t>
      </w:r>
      <w:r w:rsidR="00355D35">
        <w:rPr>
          <w:noProof/>
        </w:rPr>
        <w:t>45</w:t>
      </w:r>
      <w:r w:rsidR="00355D35">
        <w:rPr>
          <w:lang w:val="en-GB"/>
        </w:rPr>
        <w:fldChar w:fldCharType="end"/>
      </w:r>
      <w:r w:rsidRPr="00EF7E00">
        <w:rPr>
          <w:lang w:val="en-GB"/>
        </w:rPr>
        <w:t xml:space="preserve"> shows the differences between the number of job offers before and after the text mining methods mentioned above (orange – before text mining use, yellow – after the use of text mining).</w:t>
      </w:r>
    </w:p>
    <w:p w14:paraId="3CA87DC6" w14:textId="4C724480" w:rsidR="00355D35" w:rsidRDefault="00355D35" w:rsidP="00EF7E00">
      <w:pPr>
        <w:jc w:val="both"/>
        <w:rPr>
          <w:lang w:val="en-GB"/>
        </w:rPr>
      </w:pPr>
      <w:r w:rsidRPr="00EE1B65">
        <w:rPr>
          <w:rFonts w:ascii="Arial" w:hAnsi="Arial" w:cs="Arial"/>
          <w:noProof/>
          <w:sz w:val="24"/>
          <w:szCs w:val="24"/>
          <w:lang w:val="sv-SE" w:eastAsia="sv-SE"/>
        </w:rPr>
        <w:lastRenderedPageBreak/>
        <w:drawing>
          <wp:inline distT="0" distB="0" distL="0" distR="0" wp14:anchorId="6943495C" wp14:editId="55623A9E">
            <wp:extent cx="5702300" cy="3472815"/>
            <wp:effectExtent l="0" t="0" r="12700" b="1333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6BAB3F2" w14:textId="51749BE4" w:rsidR="00355D35" w:rsidRDefault="00355D35" w:rsidP="00355D35">
      <w:pPr>
        <w:pStyle w:val="Beskrivning"/>
        <w:rPr>
          <w:lang w:val="en-GB"/>
        </w:rPr>
      </w:pPr>
      <w:bookmarkStart w:id="697" w:name="_Ref51268564"/>
      <w:bookmarkStart w:id="698" w:name="_Toc51930121"/>
      <w:r>
        <w:t xml:space="preserve">Figure </w:t>
      </w:r>
      <w:r w:rsidR="00B10991">
        <w:fldChar w:fldCharType="begin"/>
      </w:r>
      <w:r w:rsidR="00B10991">
        <w:instrText xml:space="preserve"> SEQ Figure \* ARABIC </w:instrText>
      </w:r>
      <w:r w:rsidR="00B10991">
        <w:fldChar w:fldCharType="separate"/>
      </w:r>
      <w:r>
        <w:rPr>
          <w:noProof/>
        </w:rPr>
        <w:t>45</w:t>
      </w:r>
      <w:r w:rsidR="00B10991">
        <w:rPr>
          <w:noProof/>
        </w:rPr>
        <w:fldChar w:fldCharType="end"/>
      </w:r>
      <w:bookmarkEnd w:id="697"/>
      <w:r>
        <w:t xml:space="preserve">: </w:t>
      </w:r>
      <w:r w:rsidRPr="00C12D25">
        <w:t>Results of the text mining use for occupation classification</w:t>
      </w:r>
      <w:bookmarkEnd w:id="698"/>
    </w:p>
    <w:p w14:paraId="07E4DFC5" w14:textId="19D25A33" w:rsidR="00355D35" w:rsidRDefault="00355D35" w:rsidP="00EF7E00">
      <w:pPr>
        <w:jc w:val="both"/>
        <w:rPr>
          <w:lang w:val="en-GB"/>
        </w:rPr>
      </w:pPr>
      <w:r w:rsidRPr="00355D35">
        <w:rPr>
          <w:lang w:val="en-GB"/>
        </w:rPr>
        <w:t xml:space="preserve">In this </w:t>
      </w:r>
      <w:proofErr w:type="gramStart"/>
      <w:r w:rsidRPr="00355D35">
        <w:rPr>
          <w:lang w:val="en-GB"/>
        </w:rPr>
        <w:t>case</w:t>
      </w:r>
      <w:proofErr w:type="gramEnd"/>
      <w:r w:rsidRPr="00355D35">
        <w:rPr>
          <w:lang w:val="en-GB"/>
        </w:rPr>
        <w:t xml:space="preserve"> study, for comparison, the training set was prepared manually, i.e. by assigning the name of the job offer to the appropriate code from the Classification of Occupations and Specialties. The methods of analysis used led to the conclusion that it is not possible to obtain the precision of classifying job offers at a level higher than 90%. Hence, the assignment of job offers to occupations </w:t>
      </w:r>
      <w:proofErr w:type="gramStart"/>
      <w:r w:rsidRPr="00355D35">
        <w:rPr>
          <w:lang w:val="en-GB"/>
        </w:rPr>
        <w:t>on the basis of</w:t>
      </w:r>
      <w:proofErr w:type="gramEnd"/>
      <w:r w:rsidRPr="00355D35">
        <w:rPr>
          <w:lang w:val="en-GB"/>
        </w:rPr>
        <w:t xml:space="preserve"> text mining methods was adopted.</w:t>
      </w:r>
    </w:p>
    <w:p w14:paraId="35DB0BE1" w14:textId="58607DFB" w:rsidR="00355D35" w:rsidRDefault="00355D35" w:rsidP="00355D35">
      <w:pPr>
        <w:pStyle w:val="Rubrik5"/>
        <w:rPr>
          <w:lang w:val="en-GB"/>
        </w:rPr>
      </w:pPr>
      <w:r w:rsidRPr="00355D35">
        <w:rPr>
          <w:lang w:val="en-GB"/>
        </w:rPr>
        <w:t>Main differences between CEDEFOP and home data</w:t>
      </w:r>
    </w:p>
    <w:p w14:paraId="3782E8BD" w14:textId="107992DE" w:rsidR="00355D35" w:rsidRDefault="00355D35" w:rsidP="00EF7E00">
      <w:pPr>
        <w:jc w:val="both"/>
        <w:rPr>
          <w:lang w:val="en-GB"/>
        </w:rPr>
      </w:pPr>
      <w:r w:rsidRPr="00355D35">
        <w:rPr>
          <w:lang w:val="en-GB"/>
        </w:rPr>
        <w:t xml:space="preserve">The main difference between CEDEFOP and home data analysis is that CEDEFOP data set </w:t>
      </w:r>
      <w:proofErr w:type="gramStart"/>
      <w:r w:rsidRPr="00355D35">
        <w:rPr>
          <w:lang w:val="en-GB"/>
        </w:rPr>
        <w:t>is collected</w:t>
      </w:r>
      <w:proofErr w:type="gramEnd"/>
      <w:r w:rsidRPr="00355D35">
        <w:rPr>
          <w:lang w:val="en-GB"/>
        </w:rPr>
        <w:t xml:space="preserve"> from various websites, including organizations data, while home data for Poland concentrates on the most representativeness few data sources. One of the most important indicator is how many job offers </w:t>
      </w:r>
      <w:proofErr w:type="gramStart"/>
      <w:r w:rsidRPr="00355D35">
        <w:rPr>
          <w:lang w:val="en-GB"/>
        </w:rPr>
        <w:t>were scrapped</w:t>
      </w:r>
      <w:proofErr w:type="gramEnd"/>
      <w:r w:rsidRPr="00355D35">
        <w:rPr>
          <w:lang w:val="en-GB"/>
        </w:rPr>
        <w:t xml:space="preserve"> by these two different data sources. It </w:t>
      </w:r>
      <w:proofErr w:type="gramStart"/>
      <w:r w:rsidRPr="00355D35">
        <w:rPr>
          <w:lang w:val="en-GB"/>
        </w:rPr>
        <w:t>was shown</w:t>
      </w:r>
      <w:proofErr w:type="gramEnd"/>
      <w:r w:rsidRPr="00355D35">
        <w:rPr>
          <w:lang w:val="en-GB"/>
        </w:rPr>
        <w:t xml:space="preserve"> in </w:t>
      </w:r>
      <w:r w:rsidR="00807FA4">
        <w:rPr>
          <w:lang w:val="en-GB"/>
        </w:rPr>
        <w:fldChar w:fldCharType="begin"/>
      </w:r>
      <w:r w:rsidR="00807FA4">
        <w:rPr>
          <w:lang w:val="en-GB"/>
        </w:rPr>
        <w:instrText xml:space="preserve"> REF _Ref51268715 \h </w:instrText>
      </w:r>
      <w:r w:rsidR="00807FA4">
        <w:rPr>
          <w:lang w:val="en-GB"/>
        </w:rPr>
      </w:r>
      <w:r w:rsidR="00807FA4">
        <w:rPr>
          <w:lang w:val="en-GB"/>
        </w:rPr>
        <w:fldChar w:fldCharType="separate"/>
      </w:r>
      <w:r w:rsidR="00807FA4">
        <w:t xml:space="preserve">Table </w:t>
      </w:r>
      <w:r w:rsidR="00807FA4">
        <w:rPr>
          <w:noProof/>
        </w:rPr>
        <w:t>18</w:t>
      </w:r>
      <w:r w:rsidR="00807FA4">
        <w:rPr>
          <w:lang w:val="en-GB"/>
        </w:rPr>
        <w:fldChar w:fldCharType="end"/>
      </w:r>
      <w:r w:rsidRPr="00355D35">
        <w:rPr>
          <w:lang w:val="en-GB"/>
        </w:rPr>
        <w:t>.</w:t>
      </w:r>
    </w:p>
    <w:tbl>
      <w:tblPr>
        <w:tblStyle w:val="Oformateradtabell5"/>
        <w:tblW w:w="9356" w:type="dxa"/>
        <w:tblLook w:val="04A0" w:firstRow="1" w:lastRow="0" w:firstColumn="1" w:lastColumn="0" w:noHBand="0" w:noVBand="1"/>
      </w:tblPr>
      <w:tblGrid>
        <w:gridCol w:w="461"/>
        <w:gridCol w:w="1197"/>
        <w:gridCol w:w="1820"/>
        <w:gridCol w:w="2034"/>
        <w:gridCol w:w="2023"/>
        <w:gridCol w:w="1821"/>
      </w:tblGrid>
      <w:tr w:rsidR="0078760F" w:rsidRPr="00C06989" w14:paraId="42941FAE" w14:textId="77777777" w:rsidTr="007005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F8B3FA4" w14:textId="77777777" w:rsidR="0078760F" w:rsidRPr="001F27E8" w:rsidRDefault="0078760F" w:rsidP="00700584">
            <w:pPr>
              <w:spacing w:after="0" w:line="240" w:lineRule="auto"/>
              <w:jc w:val="both"/>
              <w:rPr>
                <w:rFonts w:eastAsia="Times New Roman" w:cs="Calibri"/>
                <w:sz w:val="24"/>
                <w:szCs w:val="24"/>
                <w:lang w:val="en-US" w:eastAsia="pl-PL"/>
              </w:rPr>
            </w:pPr>
          </w:p>
        </w:tc>
        <w:tc>
          <w:tcPr>
            <w:tcW w:w="0" w:type="auto"/>
            <w:hideMark/>
          </w:tcPr>
          <w:p w14:paraId="7C156B50" w14:textId="77777777" w:rsidR="0078760F" w:rsidRPr="001F27E8" w:rsidRDefault="0078760F" w:rsidP="00700584">
            <w:pPr>
              <w:spacing w:after="0" w:line="240" w:lineRule="auto"/>
              <w:jc w:val="both"/>
              <w:cnfStyle w:val="100000000000" w:firstRow="1" w:lastRow="0" w:firstColumn="0" w:lastColumn="0" w:oddVBand="0" w:evenVBand="0" w:oddHBand="0" w:evenHBand="0" w:firstRowFirstColumn="0" w:firstRowLastColumn="0" w:lastRowFirstColumn="0" w:lastRowLastColumn="0"/>
              <w:rPr>
                <w:rFonts w:eastAsia="Times New Roman" w:cs="Calibri"/>
                <w:b/>
                <w:bCs/>
                <w:sz w:val="24"/>
                <w:szCs w:val="24"/>
                <w:lang w:eastAsia="pl-PL"/>
              </w:rPr>
            </w:pPr>
            <w:r w:rsidRPr="001F27E8">
              <w:rPr>
                <w:rFonts w:eastAsia="Times New Roman" w:cs="Calibri"/>
                <w:b/>
                <w:bCs/>
                <w:sz w:val="24"/>
                <w:szCs w:val="24"/>
                <w:lang w:eastAsia="pl-PL"/>
              </w:rPr>
              <w:t>COUNTRY</w:t>
            </w:r>
          </w:p>
        </w:tc>
        <w:tc>
          <w:tcPr>
            <w:tcW w:w="0" w:type="auto"/>
            <w:hideMark/>
          </w:tcPr>
          <w:p w14:paraId="5CC2DC1D" w14:textId="77777777" w:rsidR="0078760F" w:rsidRPr="001F27E8" w:rsidRDefault="0078760F" w:rsidP="00700584">
            <w:pPr>
              <w:spacing w:after="0" w:line="240" w:lineRule="auto"/>
              <w:jc w:val="both"/>
              <w:cnfStyle w:val="100000000000" w:firstRow="1" w:lastRow="0" w:firstColumn="0" w:lastColumn="0" w:oddVBand="0" w:evenVBand="0" w:oddHBand="0" w:evenHBand="0" w:firstRowFirstColumn="0" w:firstRowLastColumn="0" w:lastRowFirstColumn="0" w:lastRowLastColumn="0"/>
              <w:rPr>
                <w:rFonts w:eastAsia="Times New Roman" w:cs="Calibri"/>
                <w:b/>
                <w:bCs/>
                <w:sz w:val="24"/>
                <w:szCs w:val="24"/>
                <w:lang w:eastAsia="pl-PL"/>
              </w:rPr>
            </w:pPr>
            <w:proofErr w:type="gramStart"/>
            <w:r w:rsidRPr="001F27E8">
              <w:rPr>
                <w:rFonts w:eastAsia="Times New Roman" w:cs="Calibri"/>
                <w:b/>
                <w:bCs/>
                <w:sz w:val="24"/>
                <w:szCs w:val="24"/>
                <w:lang w:eastAsia="pl-PL"/>
              </w:rPr>
              <w:t>year</w:t>
            </w:r>
            <w:proofErr w:type="gramEnd"/>
            <w:r w:rsidRPr="001F27E8">
              <w:rPr>
                <w:rFonts w:eastAsia="Times New Roman" w:cs="Calibri"/>
                <w:b/>
                <w:bCs/>
                <w:sz w:val="24"/>
                <w:szCs w:val="24"/>
                <w:lang w:eastAsia="pl-PL"/>
              </w:rPr>
              <w:t>_grab_date</w:t>
            </w:r>
          </w:p>
        </w:tc>
        <w:tc>
          <w:tcPr>
            <w:tcW w:w="0" w:type="auto"/>
            <w:hideMark/>
          </w:tcPr>
          <w:p w14:paraId="3A832EB6" w14:textId="77777777" w:rsidR="0078760F" w:rsidRPr="001F27E8" w:rsidRDefault="0078760F" w:rsidP="00700584">
            <w:pPr>
              <w:spacing w:after="0" w:line="240" w:lineRule="auto"/>
              <w:jc w:val="both"/>
              <w:cnfStyle w:val="100000000000" w:firstRow="1" w:lastRow="0" w:firstColumn="0" w:lastColumn="0" w:oddVBand="0" w:evenVBand="0" w:oddHBand="0" w:evenHBand="0" w:firstRowFirstColumn="0" w:firstRowLastColumn="0" w:lastRowFirstColumn="0" w:lastRowLastColumn="0"/>
              <w:rPr>
                <w:rFonts w:eastAsia="Times New Roman" w:cs="Calibri"/>
                <w:b/>
                <w:bCs/>
                <w:sz w:val="24"/>
                <w:szCs w:val="24"/>
                <w:lang w:eastAsia="pl-PL"/>
              </w:rPr>
            </w:pPr>
            <w:proofErr w:type="gramStart"/>
            <w:r w:rsidRPr="001F27E8">
              <w:rPr>
                <w:rFonts w:eastAsia="Times New Roman" w:cs="Calibri"/>
                <w:b/>
                <w:bCs/>
                <w:sz w:val="24"/>
                <w:szCs w:val="24"/>
                <w:lang w:eastAsia="pl-PL"/>
              </w:rPr>
              <w:t>month</w:t>
            </w:r>
            <w:proofErr w:type="gramEnd"/>
            <w:r w:rsidRPr="001F27E8">
              <w:rPr>
                <w:rFonts w:eastAsia="Times New Roman" w:cs="Calibri"/>
                <w:b/>
                <w:bCs/>
                <w:sz w:val="24"/>
                <w:szCs w:val="24"/>
                <w:lang w:eastAsia="pl-PL"/>
              </w:rPr>
              <w:t>_grab_date</w:t>
            </w:r>
          </w:p>
        </w:tc>
        <w:tc>
          <w:tcPr>
            <w:tcW w:w="0" w:type="auto"/>
            <w:hideMark/>
          </w:tcPr>
          <w:p w14:paraId="55A3BE5A" w14:textId="77777777" w:rsidR="0078760F" w:rsidRPr="001F27E8" w:rsidRDefault="0078760F" w:rsidP="00700584">
            <w:pPr>
              <w:spacing w:after="0" w:line="240" w:lineRule="auto"/>
              <w:jc w:val="both"/>
              <w:cnfStyle w:val="100000000000" w:firstRow="1" w:lastRow="0" w:firstColumn="0" w:lastColumn="0" w:oddVBand="0" w:evenVBand="0" w:oddHBand="0" w:evenHBand="0" w:firstRowFirstColumn="0" w:firstRowLastColumn="0" w:lastRowFirstColumn="0" w:lastRowLastColumn="0"/>
              <w:rPr>
                <w:rFonts w:eastAsia="Times New Roman" w:cs="Calibri"/>
                <w:b/>
                <w:bCs/>
                <w:sz w:val="24"/>
                <w:szCs w:val="24"/>
                <w:lang w:eastAsia="pl-PL"/>
              </w:rPr>
            </w:pPr>
            <w:proofErr w:type="gramStart"/>
            <w:r w:rsidRPr="001F27E8">
              <w:rPr>
                <w:rFonts w:eastAsia="Times New Roman" w:cs="Calibri"/>
                <w:b/>
                <w:bCs/>
                <w:sz w:val="24"/>
                <w:szCs w:val="24"/>
                <w:lang w:eastAsia="pl-PL"/>
              </w:rPr>
              <w:t>num</w:t>
            </w:r>
            <w:proofErr w:type="gramEnd"/>
            <w:r w:rsidRPr="001F27E8">
              <w:rPr>
                <w:rFonts w:eastAsia="Times New Roman" w:cs="Calibri"/>
                <w:b/>
                <w:bCs/>
                <w:sz w:val="24"/>
                <w:szCs w:val="24"/>
                <w:lang w:eastAsia="pl-PL"/>
              </w:rPr>
              <w:t>_job_vacancy</w:t>
            </w:r>
          </w:p>
        </w:tc>
        <w:tc>
          <w:tcPr>
            <w:tcW w:w="1821" w:type="dxa"/>
          </w:tcPr>
          <w:p w14:paraId="05CA726B" w14:textId="77777777" w:rsidR="0078760F" w:rsidRPr="00C06989" w:rsidRDefault="0078760F" w:rsidP="00700584">
            <w:pPr>
              <w:spacing w:after="0" w:line="240" w:lineRule="auto"/>
              <w:jc w:val="both"/>
              <w:cnfStyle w:val="100000000000" w:firstRow="1" w:lastRow="0" w:firstColumn="0" w:lastColumn="0" w:oddVBand="0" w:evenVBand="0" w:oddHBand="0" w:evenHBand="0" w:firstRowFirstColumn="0" w:firstRowLastColumn="0" w:lastRowFirstColumn="0" w:lastRowLastColumn="0"/>
              <w:rPr>
                <w:rFonts w:eastAsia="Times New Roman" w:cs="Calibri"/>
                <w:b/>
                <w:bCs/>
                <w:sz w:val="24"/>
                <w:szCs w:val="24"/>
                <w:lang w:val="en-US" w:eastAsia="pl-PL"/>
              </w:rPr>
            </w:pPr>
            <w:r w:rsidRPr="00C06989">
              <w:rPr>
                <w:rFonts w:eastAsia="Times New Roman" w:cs="Calibri"/>
                <w:b/>
                <w:bCs/>
                <w:sz w:val="24"/>
                <w:szCs w:val="24"/>
                <w:lang w:val="en-US" w:eastAsia="pl-PL"/>
              </w:rPr>
              <w:t>Home Big Data (one source)</w:t>
            </w:r>
          </w:p>
        </w:tc>
      </w:tr>
      <w:tr w:rsidR="0078760F" w:rsidRPr="00C06989" w14:paraId="63B8740C"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02184"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0</w:t>
            </w:r>
          </w:p>
        </w:tc>
        <w:tc>
          <w:tcPr>
            <w:tcW w:w="0" w:type="auto"/>
            <w:hideMark/>
          </w:tcPr>
          <w:p w14:paraId="7F628D7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02DAA14C"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186A8C98"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7</w:t>
            </w:r>
          </w:p>
        </w:tc>
        <w:tc>
          <w:tcPr>
            <w:tcW w:w="0" w:type="auto"/>
            <w:hideMark/>
          </w:tcPr>
          <w:p w14:paraId="4AA06E99"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100710</w:t>
            </w:r>
          </w:p>
        </w:tc>
        <w:tc>
          <w:tcPr>
            <w:tcW w:w="1821" w:type="dxa"/>
          </w:tcPr>
          <w:p w14:paraId="07BFCA16"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proofErr w:type="gramStart"/>
            <w:r w:rsidRPr="00C06989">
              <w:rPr>
                <w:rFonts w:eastAsia="Times New Roman" w:cs="Calibri"/>
                <w:sz w:val="24"/>
                <w:szCs w:val="24"/>
                <w:lang w:eastAsia="pl-PL"/>
              </w:rPr>
              <w:t>n</w:t>
            </w:r>
            <w:proofErr w:type="gramEnd"/>
            <w:r w:rsidRPr="00C06989">
              <w:rPr>
                <w:rFonts w:eastAsia="Times New Roman" w:cs="Calibri"/>
                <w:sz w:val="24"/>
                <w:szCs w:val="24"/>
                <w:lang w:eastAsia="pl-PL"/>
              </w:rPr>
              <w:t>/a</w:t>
            </w:r>
          </w:p>
        </w:tc>
      </w:tr>
      <w:tr w:rsidR="0078760F" w:rsidRPr="00C06989" w14:paraId="079A2339"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3648EA32"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w:t>
            </w:r>
          </w:p>
        </w:tc>
        <w:tc>
          <w:tcPr>
            <w:tcW w:w="0" w:type="auto"/>
            <w:hideMark/>
          </w:tcPr>
          <w:p w14:paraId="264D40FB"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7CC2953A"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4FE3CD2D"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8</w:t>
            </w:r>
          </w:p>
        </w:tc>
        <w:tc>
          <w:tcPr>
            <w:tcW w:w="0" w:type="auto"/>
            <w:hideMark/>
          </w:tcPr>
          <w:p w14:paraId="714321F8"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65142</w:t>
            </w:r>
          </w:p>
        </w:tc>
        <w:tc>
          <w:tcPr>
            <w:tcW w:w="1821" w:type="dxa"/>
          </w:tcPr>
          <w:p w14:paraId="377B1324"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proofErr w:type="gramStart"/>
            <w:r w:rsidRPr="00C06989">
              <w:rPr>
                <w:rFonts w:eastAsia="Times New Roman" w:cs="Calibri"/>
                <w:sz w:val="24"/>
                <w:szCs w:val="24"/>
                <w:lang w:eastAsia="pl-PL"/>
              </w:rPr>
              <w:t>n</w:t>
            </w:r>
            <w:proofErr w:type="gramEnd"/>
            <w:r w:rsidRPr="00C06989">
              <w:rPr>
                <w:rFonts w:eastAsia="Times New Roman" w:cs="Calibri"/>
                <w:sz w:val="24"/>
                <w:szCs w:val="24"/>
                <w:lang w:eastAsia="pl-PL"/>
              </w:rPr>
              <w:t>/a</w:t>
            </w:r>
          </w:p>
        </w:tc>
      </w:tr>
      <w:tr w:rsidR="0078760F" w:rsidRPr="00C06989" w14:paraId="15947D74"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5FEB3"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2</w:t>
            </w:r>
          </w:p>
        </w:tc>
        <w:tc>
          <w:tcPr>
            <w:tcW w:w="0" w:type="auto"/>
            <w:hideMark/>
          </w:tcPr>
          <w:p w14:paraId="7B48ED52"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37C549E4"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26B08745"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9</w:t>
            </w:r>
          </w:p>
        </w:tc>
        <w:tc>
          <w:tcPr>
            <w:tcW w:w="0" w:type="auto"/>
            <w:hideMark/>
          </w:tcPr>
          <w:p w14:paraId="5D423AEE"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147135</w:t>
            </w:r>
          </w:p>
        </w:tc>
        <w:tc>
          <w:tcPr>
            <w:tcW w:w="1821" w:type="dxa"/>
          </w:tcPr>
          <w:p w14:paraId="50DBA6A2"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55821</w:t>
            </w:r>
          </w:p>
        </w:tc>
      </w:tr>
      <w:tr w:rsidR="0078760F" w:rsidRPr="00C06989" w14:paraId="6F17A183"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7C9D947E"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3</w:t>
            </w:r>
          </w:p>
        </w:tc>
        <w:tc>
          <w:tcPr>
            <w:tcW w:w="0" w:type="auto"/>
            <w:hideMark/>
          </w:tcPr>
          <w:p w14:paraId="44569F4F"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4A2A6527"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57775FA2"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w:t>
            </w:r>
          </w:p>
        </w:tc>
        <w:tc>
          <w:tcPr>
            <w:tcW w:w="0" w:type="auto"/>
            <w:hideMark/>
          </w:tcPr>
          <w:p w14:paraId="199CBB39"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105275</w:t>
            </w:r>
          </w:p>
        </w:tc>
        <w:tc>
          <w:tcPr>
            <w:tcW w:w="1821" w:type="dxa"/>
          </w:tcPr>
          <w:p w14:paraId="2CC7265E"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55880</w:t>
            </w:r>
          </w:p>
        </w:tc>
      </w:tr>
      <w:tr w:rsidR="0078760F" w:rsidRPr="00C06989" w14:paraId="7A2C8490"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9C15B9"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4</w:t>
            </w:r>
          </w:p>
        </w:tc>
        <w:tc>
          <w:tcPr>
            <w:tcW w:w="0" w:type="auto"/>
            <w:hideMark/>
          </w:tcPr>
          <w:p w14:paraId="16FA5338"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1C574C4F"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5C1738AE"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11</w:t>
            </w:r>
          </w:p>
        </w:tc>
        <w:tc>
          <w:tcPr>
            <w:tcW w:w="0" w:type="auto"/>
            <w:hideMark/>
          </w:tcPr>
          <w:p w14:paraId="01E65E15"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82683</w:t>
            </w:r>
          </w:p>
        </w:tc>
        <w:tc>
          <w:tcPr>
            <w:tcW w:w="1821" w:type="dxa"/>
          </w:tcPr>
          <w:p w14:paraId="7DB3EA32"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48637</w:t>
            </w:r>
          </w:p>
        </w:tc>
      </w:tr>
      <w:tr w:rsidR="0078760F" w:rsidRPr="00C06989" w14:paraId="25EA3D23"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18E67795"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5</w:t>
            </w:r>
          </w:p>
        </w:tc>
        <w:tc>
          <w:tcPr>
            <w:tcW w:w="0" w:type="auto"/>
            <w:hideMark/>
          </w:tcPr>
          <w:p w14:paraId="5C865EED"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29F49519"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2018</w:t>
            </w:r>
          </w:p>
        </w:tc>
        <w:tc>
          <w:tcPr>
            <w:tcW w:w="0" w:type="auto"/>
            <w:hideMark/>
          </w:tcPr>
          <w:p w14:paraId="2708A23F"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12</w:t>
            </w:r>
          </w:p>
        </w:tc>
        <w:tc>
          <w:tcPr>
            <w:tcW w:w="0" w:type="auto"/>
            <w:hideMark/>
          </w:tcPr>
          <w:p w14:paraId="11450D47"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62666</w:t>
            </w:r>
          </w:p>
        </w:tc>
        <w:tc>
          <w:tcPr>
            <w:tcW w:w="1821" w:type="dxa"/>
          </w:tcPr>
          <w:p w14:paraId="211B0DB9"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50251</w:t>
            </w:r>
          </w:p>
        </w:tc>
      </w:tr>
      <w:tr w:rsidR="0078760F" w:rsidRPr="00C06989" w14:paraId="5C70B2D7"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833C5"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6</w:t>
            </w:r>
          </w:p>
        </w:tc>
        <w:tc>
          <w:tcPr>
            <w:tcW w:w="0" w:type="auto"/>
            <w:hideMark/>
          </w:tcPr>
          <w:p w14:paraId="5526CE0E"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4CBBBF7C"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59ADCE10"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w:t>
            </w:r>
          </w:p>
        </w:tc>
        <w:tc>
          <w:tcPr>
            <w:tcW w:w="0" w:type="auto"/>
            <w:hideMark/>
          </w:tcPr>
          <w:p w14:paraId="7BC729B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158613</w:t>
            </w:r>
          </w:p>
        </w:tc>
        <w:tc>
          <w:tcPr>
            <w:tcW w:w="1821" w:type="dxa"/>
          </w:tcPr>
          <w:p w14:paraId="2298D6AF"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44101</w:t>
            </w:r>
          </w:p>
        </w:tc>
      </w:tr>
      <w:tr w:rsidR="0078760F" w:rsidRPr="00C06989" w14:paraId="4DD57879"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6A89D5F1"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7</w:t>
            </w:r>
          </w:p>
        </w:tc>
        <w:tc>
          <w:tcPr>
            <w:tcW w:w="0" w:type="auto"/>
            <w:hideMark/>
          </w:tcPr>
          <w:p w14:paraId="44E177B6"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18BA4FF2"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3E99ADB0"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w:t>
            </w:r>
          </w:p>
        </w:tc>
        <w:tc>
          <w:tcPr>
            <w:tcW w:w="0" w:type="auto"/>
            <w:hideMark/>
          </w:tcPr>
          <w:p w14:paraId="28A90A50"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140211</w:t>
            </w:r>
          </w:p>
        </w:tc>
        <w:tc>
          <w:tcPr>
            <w:tcW w:w="1821" w:type="dxa"/>
          </w:tcPr>
          <w:p w14:paraId="77FD5C93"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55015</w:t>
            </w:r>
          </w:p>
        </w:tc>
      </w:tr>
      <w:tr w:rsidR="0078760F" w:rsidRPr="00C06989" w14:paraId="4C53744D"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7BAA94"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8</w:t>
            </w:r>
          </w:p>
        </w:tc>
        <w:tc>
          <w:tcPr>
            <w:tcW w:w="0" w:type="auto"/>
            <w:hideMark/>
          </w:tcPr>
          <w:p w14:paraId="504BA377"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00CAF2D0"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04D1BC3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3</w:t>
            </w:r>
          </w:p>
        </w:tc>
        <w:tc>
          <w:tcPr>
            <w:tcW w:w="0" w:type="auto"/>
            <w:hideMark/>
          </w:tcPr>
          <w:p w14:paraId="7D2ECC6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112435</w:t>
            </w:r>
          </w:p>
        </w:tc>
        <w:tc>
          <w:tcPr>
            <w:tcW w:w="1821" w:type="dxa"/>
          </w:tcPr>
          <w:p w14:paraId="076517EC"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54241</w:t>
            </w:r>
          </w:p>
        </w:tc>
      </w:tr>
      <w:tr w:rsidR="0078760F" w:rsidRPr="00C06989" w14:paraId="46CF6B46"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38A19753"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9</w:t>
            </w:r>
          </w:p>
        </w:tc>
        <w:tc>
          <w:tcPr>
            <w:tcW w:w="0" w:type="auto"/>
            <w:hideMark/>
          </w:tcPr>
          <w:p w14:paraId="2A370D77"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1D0C5E8E"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7E943CA2"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4</w:t>
            </w:r>
          </w:p>
        </w:tc>
        <w:tc>
          <w:tcPr>
            <w:tcW w:w="0" w:type="auto"/>
            <w:hideMark/>
          </w:tcPr>
          <w:p w14:paraId="17E704E5"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126429</w:t>
            </w:r>
          </w:p>
        </w:tc>
        <w:tc>
          <w:tcPr>
            <w:tcW w:w="1821" w:type="dxa"/>
          </w:tcPr>
          <w:p w14:paraId="14B38A5A"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52053</w:t>
            </w:r>
          </w:p>
        </w:tc>
      </w:tr>
      <w:tr w:rsidR="0078760F" w:rsidRPr="00C06989" w14:paraId="021D2413"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532856"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10</w:t>
            </w:r>
          </w:p>
        </w:tc>
        <w:tc>
          <w:tcPr>
            <w:tcW w:w="0" w:type="auto"/>
            <w:hideMark/>
          </w:tcPr>
          <w:p w14:paraId="773F1ECA"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4B8D2A63"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019FED50"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5</w:t>
            </w:r>
          </w:p>
        </w:tc>
        <w:tc>
          <w:tcPr>
            <w:tcW w:w="0" w:type="auto"/>
            <w:hideMark/>
          </w:tcPr>
          <w:p w14:paraId="6F5FC544"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101187</w:t>
            </w:r>
          </w:p>
        </w:tc>
        <w:tc>
          <w:tcPr>
            <w:tcW w:w="1821" w:type="dxa"/>
          </w:tcPr>
          <w:p w14:paraId="481FAC2D"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50586</w:t>
            </w:r>
          </w:p>
        </w:tc>
      </w:tr>
      <w:tr w:rsidR="0078760F" w:rsidRPr="00C06989" w14:paraId="636B1F52"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32FDABB2"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11</w:t>
            </w:r>
          </w:p>
        </w:tc>
        <w:tc>
          <w:tcPr>
            <w:tcW w:w="0" w:type="auto"/>
            <w:hideMark/>
          </w:tcPr>
          <w:p w14:paraId="48B08762"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3746A287"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2BD5EC69"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6</w:t>
            </w:r>
          </w:p>
        </w:tc>
        <w:tc>
          <w:tcPr>
            <w:tcW w:w="0" w:type="auto"/>
            <w:hideMark/>
          </w:tcPr>
          <w:p w14:paraId="48DB4A0A"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106462</w:t>
            </w:r>
          </w:p>
        </w:tc>
        <w:tc>
          <w:tcPr>
            <w:tcW w:w="1821" w:type="dxa"/>
          </w:tcPr>
          <w:p w14:paraId="1FB44FEE"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56843</w:t>
            </w:r>
          </w:p>
        </w:tc>
      </w:tr>
      <w:tr w:rsidR="0078760F" w:rsidRPr="00C06989" w14:paraId="3FBA1212"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D8008"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lastRenderedPageBreak/>
              <w:t>12</w:t>
            </w:r>
          </w:p>
        </w:tc>
        <w:tc>
          <w:tcPr>
            <w:tcW w:w="0" w:type="auto"/>
            <w:hideMark/>
          </w:tcPr>
          <w:p w14:paraId="78457451"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1B8C3739"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6D2F397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7</w:t>
            </w:r>
          </w:p>
        </w:tc>
        <w:tc>
          <w:tcPr>
            <w:tcW w:w="0" w:type="auto"/>
            <w:hideMark/>
          </w:tcPr>
          <w:p w14:paraId="47BD113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152239</w:t>
            </w:r>
          </w:p>
        </w:tc>
        <w:tc>
          <w:tcPr>
            <w:tcW w:w="1821" w:type="dxa"/>
          </w:tcPr>
          <w:p w14:paraId="3B4ACD7D"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54810</w:t>
            </w:r>
          </w:p>
        </w:tc>
      </w:tr>
      <w:tr w:rsidR="0078760F" w:rsidRPr="00C06989" w14:paraId="52B88BBC"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60541853"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13</w:t>
            </w:r>
          </w:p>
        </w:tc>
        <w:tc>
          <w:tcPr>
            <w:tcW w:w="0" w:type="auto"/>
            <w:hideMark/>
          </w:tcPr>
          <w:p w14:paraId="1536158D"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56E57D31"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3D0098C4"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8</w:t>
            </w:r>
          </w:p>
        </w:tc>
        <w:tc>
          <w:tcPr>
            <w:tcW w:w="0" w:type="auto"/>
            <w:hideMark/>
          </w:tcPr>
          <w:p w14:paraId="5AF17A7B"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112736</w:t>
            </w:r>
          </w:p>
        </w:tc>
        <w:tc>
          <w:tcPr>
            <w:tcW w:w="1821" w:type="dxa"/>
          </w:tcPr>
          <w:p w14:paraId="7CF4B45F"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53045</w:t>
            </w:r>
          </w:p>
        </w:tc>
      </w:tr>
      <w:tr w:rsidR="0078760F" w:rsidRPr="00C06989" w14:paraId="2C69C34F"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58271"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14</w:t>
            </w:r>
          </w:p>
        </w:tc>
        <w:tc>
          <w:tcPr>
            <w:tcW w:w="0" w:type="auto"/>
            <w:hideMark/>
          </w:tcPr>
          <w:p w14:paraId="75F9E60A"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0EFB084B"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4F79E60F"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9</w:t>
            </w:r>
          </w:p>
        </w:tc>
        <w:tc>
          <w:tcPr>
            <w:tcW w:w="0" w:type="auto"/>
            <w:hideMark/>
          </w:tcPr>
          <w:p w14:paraId="127BABDD"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170446</w:t>
            </w:r>
          </w:p>
        </w:tc>
        <w:tc>
          <w:tcPr>
            <w:tcW w:w="1821" w:type="dxa"/>
          </w:tcPr>
          <w:p w14:paraId="2D7CEBAB"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56002</w:t>
            </w:r>
          </w:p>
        </w:tc>
      </w:tr>
      <w:tr w:rsidR="0078760F" w:rsidRPr="00C06989" w14:paraId="4CE0ACCF"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70766C69"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15</w:t>
            </w:r>
          </w:p>
        </w:tc>
        <w:tc>
          <w:tcPr>
            <w:tcW w:w="0" w:type="auto"/>
            <w:hideMark/>
          </w:tcPr>
          <w:p w14:paraId="0A29F9A0"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075A1DCF"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273647E5"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10</w:t>
            </w:r>
          </w:p>
        </w:tc>
        <w:tc>
          <w:tcPr>
            <w:tcW w:w="0" w:type="auto"/>
            <w:hideMark/>
          </w:tcPr>
          <w:p w14:paraId="6870F0C9"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187011</w:t>
            </w:r>
          </w:p>
        </w:tc>
        <w:tc>
          <w:tcPr>
            <w:tcW w:w="1821" w:type="dxa"/>
          </w:tcPr>
          <w:p w14:paraId="4FD22BA1"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57019</w:t>
            </w:r>
          </w:p>
        </w:tc>
      </w:tr>
      <w:tr w:rsidR="0078760F" w:rsidRPr="00C06989" w14:paraId="3FDFB732" w14:textId="77777777" w:rsidTr="00700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525B90"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16</w:t>
            </w:r>
          </w:p>
        </w:tc>
        <w:tc>
          <w:tcPr>
            <w:tcW w:w="0" w:type="auto"/>
            <w:hideMark/>
          </w:tcPr>
          <w:p w14:paraId="0C8F7F67"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78174EF5"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313D0437"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11</w:t>
            </w:r>
          </w:p>
        </w:tc>
        <w:tc>
          <w:tcPr>
            <w:tcW w:w="0" w:type="auto"/>
            <w:hideMark/>
          </w:tcPr>
          <w:p w14:paraId="0CD78B86" w14:textId="77777777" w:rsidR="0078760F" w:rsidRPr="001F27E8"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125873</w:t>
            </w:r>
          </w:p>
        </w:tc>
        <w:tc>
          <w:tcPr>
            <w:tcW w:w="1821" w:type="dxa"/>
          </w:tcPr>
          <w:p w14:paraId="4410497A" w14:textId="77777777" w:rsidR="0078760F" w:rsidRPr="00C06989" w:rsidRDefault="0078760F" w:rsidP="00700584">
            <w:pPr>
              <w:spacing w:after="0"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sz w:val="24"/>
                <w:szCs w:val="24"/>
                <w:lang w:eastAsia="pl-PL"/>
              </w:rPr>
            </w:pPr>
            <w:r w:rsidRPr="00C06989">
              <w:rPr>
                <w:rFonts w:cs="Calibri"/>
              </w:rPr>
              <w:t>57339</w:t>
            </w:r>
          </w:p>
        </w:tc>
      </w:tr>
      <w:tr w:rsidR="0078760F" w:rsidRPr="00C06989" w14:paraId="00791851" w14:textId="77777777" w:rsidTr="00700584">
        <w:tc>
          <w:tcPr>
            <w:cnfStyle w:val="001000000000" w:firstRow="0" w:lastRow="0" w:firstColumn="1" w:lastColumn="0" w:oddVBand="0" w:evenVBand="0" w:oddHBand="0" w:evenHBand="0" w:firstRowFirstColumn="0" w:firstRowLastColumn="0" w:lastRowFirstColumn="0" w:lastRowLastColumn="0"/>
            <w:tcW w:w="0" w:type="auto"/>
            <w:hideMark/>
          </w:tcPr>
          <w:p w14:paraId="0483C5E5" w14:textId="77777777" w:rsidR="0078760F" w:rsidRPr="001F27E8" w:rsidRDefault="0078760F" w:rsidP="00700584">
            <w:pPr>
              <w:spacing w:after="0" w:line="240" w:lineRule="auto"/>
              <w:jc w:val="both"/>
              <w:rPr>
                <w:rFonts w:eastAsia="Times New Roman" w:cs="Calibri"/>
                <w:b/>
                <w:bCs/>
                <w:sz w:val="24"/>
                <w:szCs w:val="24"/>
                <w:lang w:eastAsia="pl-PL"/>
              </w:rPr>
            </w:pPr>
            <w:r w:rsidRPr="001F27E8">
              <w:rPr>
                <w:rFonts w:eastAsia="Times New Roman" w:cs="Calibri"/>
                <w:b/>
                <w:bCs/>
                <w:sz w:val="24"/>
                <w:szCs w:val="24"/>
                <w:lang w:eastAsia="pl-PL"/>
              </w:rPr>
              <w:t>17</w:t>
            </w:r>
          </w:p>
        </w:tc>
        <w:tc>
          <w:tcPr>
            <w:tcW w:w="0" w:type="auto"/>
            <w:hideMark/>
          </w:tcPr>
          <w:p w14:paraId="4E4B95AB"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POLSKA</w:t>
            </w:r>
          </w:p>
        </w:tc>
        <w:tc>
          <w:tcPr>
            <w:tcW w:w="0" w:type="auto"/>
            <w:hideMark/>
          </w:tcPr>
          <w:p w14:paraId="44B992CB"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2019</w:t>
            </w:r>
          </w:p>
        </w:tc>
        <w:tc>
          <w:tcPr>
            <w:tcW w:w="0" w:type="auto"/>
            <w:hideMark/>
          </w:tcPr>
          <w:p w14:paraId="1E414F23"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12</w:t>
            </w:r>
          </w:p>
        </w:tc>
        <w:tc>
          <w:tcPr>
            <w:tcW w:w="0" w:type="auto"/>
            <w:hideMark/>
          </w:tcPr>
          <w:p w14:paraId="4A85BFF1" w14:textId="77777777" w:rsidR="0078760F" w:rsidRPr="001F27E8"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1F27E8">
              <w:rPr>
                <w:rFonts w:eastAsia="Times New Roman" w:cs="Calibri"/>
                <w:sz w:val="24"/>
                <w:szCs w:val="24"/>
                <w:lang w:eastAsia="pl-PL"/>
              </w:rPr>
              <w:t>99134</w:t>
            </w:r>
          </w:p>
        </w:tc>
        <w:tc>
          <w:tcPr>
            <w:tcW w:w="1821" w:type="dxa"/>
          </w:tcPr>
          <w:p w14:paraId="08214C4F" w14:textId="77777777" w:rsidR="0078760F" w:rsidRPr="00C06989" w:rsidRDefault="0078760F" w:rsidP="00700584">
            <w:pPr>
              <w:spacing w:after="0"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Calibri"/>
                <w:sz w:val="24"/>
                <w:szCs w:val="24"/>
                <w:lang w:eastAsia="pl-PL"/>
              </w:rPr>
            </w:pPr>
            <w:r w:rsidRPr="00C06989">
              <w:rPr>
                <w:rFonts w:cs="Calibri"/>
              </w:rPr>
              <w:t>69515</w:t>
            </w:r>
          </w:p>
        </w:tc>
      </w:tr>
    </w:tbl>
    <w:p w14:paraId="23040DD1" w14:textId="77777777" w:rsidR="0078760F" w:rsidRDefault="0078760F" w:rsidP="00EF7E00">
      <w:pPr>
        <w:jc w:val="both"/>
        <w:rPr>
          <w:lang w:val="en-GB"/>
        </w:rPr>
      </w:pPr>
    </w:p>
    <w:p w14:paraId="6FFCB182" w14:textId="4D611783" w:rsidR="00355D35" w:rsidRDefault="00355D35" w:rsidP="00355D35">
      <w:pPr>
        <w:pStyle w:val="Beskrivning"/>
        <w:rPr>
          <w:lang w:val="en-GB"/>
        </w:rPr>
      </w:pPr>
      <w:bookmarkStart w:id="699" w:name="_Ref51268715"/>
      <w:bookmarkStart w:id="700" w:name="_Toc51312488"/>
      <w:r>
        <w:t xml:space="preserve">Table </w:t>
      </w:r>
      <w:r w:rsidR="00B10991">
        <w:fldChar w:fldCharType="begin"/>
      </w:r>
      <w:r w:rsidR="00B10991">
        <w:instrText xml:space="preserve"> SEQ Table \* ARABIC </w:instrText>
      </w:r>
      <w:r w:rsidR="00B10991">
        <w:fldChar w:fldCharType="separate"/>
      </w:r>
      <w:r>
        <w:rPr>
          <w:noProof/>
        </w:rPr>
        <w:t>18</w:t>
      </w:r>
      <w:r w:rsidR="00B10991">
        <w:rPr>
          <w:noProof/>
        </w:rPr>
        <w:fldChar w:fldCharType="end"/>
      </w:r>
      <w:bookmarkEnd w:id="699"/>
      <w:r>
        <w:t xml:space="preserve">: </w:t>
      </w:r>
      <w:r w:rsidRPr="007625CF">
        <w:t>Comparison between CEDEFOP and home data (Big Data - one source)</w:t>
      </w:r>
      <w:bookmarkEnd w:id="700"/>
    </w:p>
    <w:p w14:paraId="162F6A9A" w14:textId="5127F0E5" w:rsidR="00355D35" w:rsidRDefault="00355D35" w:rsidP="00EF7E00">
      <w:pPr>
        <w:jc w:val="both"/>
        <w:rPr>
          <w:lang w:val="en-GB"/>
        </w:rPr>
      </w:pPr>
    </w:p>
    <w:p w14:paraId="01C31902" w14:textId="6BD96281" w:rsidR="00807FA4" w:rsidRPr="00807FA4" w:rsidRDefault="00807FA4" w:rsidP="00807FA4">
      <w:pPr>
        <w:jc w:val="both"/>
        <w:rPr>
          <w:lang w:val="en-GB"/>
        </w:rPr>
      </w:pPr>
      <w:r w:rsidRPr="00807FA4">
        <w:rPr>
          <w:lang w:val="en-GB"/>
        </w:rPr>
        <w:t xml:space="preserve">According to the data shown in Table 3, the number of job vacancies based on CEDEFOP is significantly larger than the data based on one data source. Please note that the data from Home Big Data is rather stable, concentrating between 44-69 thous. </w:t>
      </w:r>
      <w:proofErr w:type="gramStart"/>
      <w:r w:rsidRPr="00807FA4">
        <w:rPr>
          <w:lang w:val="en-GB"/>
        </w:rPr>
        <w:t>job</w:t>
      </w:r>
      <w:proofErr w:type="gramEnd"/>
      <w:r w:rsidRPr="00807FA4">
        <w:rPr>
          <w:lang w:val="en-GB"/>
        </w:rPr>
        <w:t xml:space="preserve"> advertisements. The data source used for the Home Big Data is one of the most popular and the largest job offer portals in Poland.</w:t>
      </w:r>
    </w:p>
    <w:p w14:paraId="04515231" w14:textId="34A30877" w:rsidR="00807FA4" w:rsidRDefault="00807FA4" w:rsidP="00807FA4">
      <w:pPr>
        <w:jc w:val="both"/>
        <w:rPr>
          <w:lang w:val="en-GB"/>
        </w:rPr>
      </w:pPr>
      <w:r w:rsidRPr="00807FA4">
        <w:rPr>
          <w:lang w:val="en-GB"/>
        </w:rPr>
        <w:t xml:space="preserve">In selected </w:t>
      </w:r>
      <w:proofErr w:type="gramStart"/>
      <w:r w:rsidRPr="00807FA4">
        <w:rPr>
          <w:lang w:val="en-GB"/>
        </w:rPr>
        <w:t>months</w:t>
      </w:r>
      <w:proofErr w:type="gramEnd"/>
      <w:r w:rsidRPr="00807FA4">
        <w:rPr>
          <w:lang w:val="en-GB"/>
        </w:rPr>
        <w:t xml:space="preserve"> we can observe a weak correlation between data from CEDEFOP and home data. </w:t>
      </w:r>
      <w:proofErr w:type="gramStart"/>
      <w:r w:rsidRPr="00807FA4">
        <w:rPr>
          <w:lang w:val="en-GB"/>
        </w:rPr>
        <w:t>However</w:t>
      </w:r>
      <w:proofErr w:type="gramEnd"/>
      <w:r w:rsidRPr="00807FA4">
        <w:rPr>
          <w:lang w:val="en-GB"/>
        </w:rPr>
        <w:t xml:space="preserve"> most of the CEDEFOP data is not correlated with home data sources.</w:t>
      </w:r>
    </w:p>
    <w:p w14:paraId="23CC099D" w14:textId="7924D316" w:rsidR="00FE1AC5" w:rsidRPr="00FE1AC5" w:rsidRDefault="00FE1AC5" w:rsidP="00FE1AC5">
      <w:pPr>
        <w:pStyle w:val="Rubrik5"/>
        <w:rPr>
          <w:lang w:val="en-GB"/>
        </w:rPr>
      </w:pPr>
      <w:r w:rsidRPr="00FE1AC5">
        <w:rPr>
          <w:lang w:val="en-GB"/>
        </w:rPr>
        <w:t>Main conclusions and future work</w:t>
      </w:r>
    </w:p>
    <w:p w14:paraId="65998847" w14:textId="036BCD62" w:rsidR="00FE1AC5" w:rsidRPr="00FE1AC5" w:rsidRDefault="00FE1AC5" w:rsidP="00FE1AC5">
      <w:pPr>
        <w:jc w:val="both"/>
        <w:rPr>
          <w:lang w:val="en-GB"/>
        </w:rPr>
      </w:pPr>
      <w:r w:rsidRPr="00FE1AC5">
        <w:rPr>
          <w:lang w:val="en-GB"/>
        </w:rPr>
        <w:t>The concentration on one data source to acquire and estimate data for the country is not possible as there are huge differences between different job offer portals. The suggestions is to limit number of data sources to the most reliable. For instance, most of the job offers comes from few Internet portals. Webscraping job offers directly from companies websites provides unnecessary redundance and duplicates in the data.</w:t>
      </w:r>
    </w:p>
    <w:p w14:paraId="0E7F4966" w14:textId="238F4612" w:rsidR="00807FA4" w:rsidRDefault="00FE1AC5" w:rsidP="00FE1AC5">
      <w:pPr>
        <w:jc w:val="both"/>
        <w:rPr>
          <w:ins w:id="701" w:author="Elezovic Suad PMU/MFS-S" w:date="2020-09-18T15:02:00Z"/>
          <w:lang w:val="en-GB"/>
        </w:rPr>
      </w:pPr>
      <w:r w:rsidRPr="00FE1AC5">
        <w:rPr>
          <w:lang w:val="en-GB"/>
        </w:rPr>
        <w:t>The future work is undergoing in investigations of monitor social skills vs. educational attainment. The preliminary research shows that there is a huge difference between official statistics data and CEDEFOP data. The problem cannot be avoided as there are several mistakes in job offer description – for example, looking for a cleaning personnel is one of the job offers that has high expectations of the skills, for example computer skills and higher education diploma, which is probably a mistake.</w:t>
      </w:r>
    </w:p>
    <w:p w14:paraId="387540B0" w14:textId="77777777" w:rsidR="00D91B0F" w:rsidRDefault="00D91B0F" w:rsidP="00D91B0F">
      <w:pPr>
        <w:pStyle w:val="Rubrik3"/>
        <w:rPr>
          <w:ins w:id="702" w:author="Elezovic Suad PMU/MFS-S" w:date="2020-09-18T15:02:00Z"/>
          <w:lang w:val="en-GB"/>
        </w:rPr>
      </w:pPr>
      <w:bookmarkStart w:id="703" w:name="_Toc51930070"/>
      <w:ins w:id="704" w:author="Elezovic Suad PMU/MFS-S" w:date="2020-09-18T15:02:00Z">
        <w:r>
          <w:rPr>
            <w:lang w:val="en-GB"/>
          </w:rPr>
          <w:t>Swedish case: Experimental Online Job Vacancy index</w:t>
        </w:r>
        <w:bookmarkEnd w:id="703"/>
      </w:ins>
    </w:p>
    <w:p w14:paraId="59A26875" w14:textId="24EF1F53" w:rsidR="00B93BBA" w:rsidRDefault="00D91B0F" w:rsidP="00D91B0F">
      <w:pPr>
        <w:rPr>
          <w:ins w:id="705" w:author="Elezovic Suad PMU/MFS-S" w:date="2020-09-21T14:34:00Z"/>
          <w:lang w:val="en-GB"/>
        </w:rPr>
      </w:pPr>
      <w:ins w:id="706" w:author="Elezovic Suad PMU/MFS-S" w:date="2020-09-18T15:02:00Z">
        <w:r>
          <w:rPr>
            <w:lang w:val="en-GB"/>
          </w:rPr>
          <w:t>Statistics Sweden (SCB) has explored possibilities to use online job vacancy data from different sources</w:t>
        </w:r>
      </w:ins>
      <w:ins w:id="707" w:author="Elezovic Suad PMU/MFS-S" w:date="2020-09-21T14:39:00Z">
        <w:r w:rsidR="0028610C">
          <w:rPr>
            <w:lang w:val="en-GB"/>
          </w:rPr>
          <w:t xml:space="preserve"> (including CEDEFOP)</w:t>
        </w:r>
      </w:ins>
      <w:ins w:id="708" w:author="Elezovic Suad PMU/MFS-S" w:date="2020-09-18T15:02:00Z">
        <w:r>
          <w:rPr>
            <w:lang w:val="en-GB"/>
          </w:rPr>
          <w:t xml:space="preserve"> and came to a conclusion that, at this </w:t>
        </w:r>
      </w:ins>
      <w:ins w:id="709" w:author="Elezovic Suad PMU/MFS-S" w:date="2020-09-25T11:12:00Z">
        <w:r w:rsidR="005814CD">
          <w:rPr>
            <w:lang w:val="en-GB"/>
          </w:rPr>
          <w:t>moment</w:t>
        </w:r>
      </w:ins>
      <w:ins w:id="710" w:author="Elezovic Suad PMU/MFS-S" w:date="2020-09-18T15:02:00Z">
        <w:r>
          <w:rPr>
            <w:lang w:val="en-GB"/>
          </w:rPr>
          <w:t>, the most reliab</w:t>
        </w:r>
        <w:r w:rsidR="007800DA">
          <w:rPr>
            <w:lang w:val="en-GB"/>
          </w:rPr>
          <w:t>le</w:t>
        </w:r>
        <w:r>
          <w:rPr>
            <w:lang w:val="en-GB"/>
          </w:rPr>
          <w:t xml:space="preserve"> and the most useful source is the Swedish Employment Service (SES). According to </w:t>
        </w:r>
      </w:ins>
      <w:ins w:id="711" w:author="Elezovic Suad PMU/MFS-S" w:date="2020-09-21T09:49:00Z">
        <w:r w:rsidR="00B93BBA">
          <w:rPr>
            <w:lang w:val="en-GB"/>
          </w:rPr>
          <w:t>an</w:t>
        </w:r>
      </w:ins>
      <w:ins w:id="712" w:author="Elezovic Suad PMU/MFS-S" w:date="2020-09-18T15:02:00Z">
        <w:r>
          <w:rPr>
            <w:lang w:val="en-GB"/>
          </w:rPr>
          <w:t xml:space="preserve"> agreement between the SES and SCB, the online data from an API of the SES </w:t>
        </w:r>
        <w:proofErr w:type="gramStart"/>
        <w:r>
          <w:rPr>
            <w:lang w:val="en-GB"/>
          </w:rPr>
          <w:t>has been frequently downloaded as daily online advertisements, and hence become available to further exploration in almost real time</w:t>
        </w:r>
        <w:proofErr w:type="gramEnd"/>
        <w:r>
          <w:rPr>
            <w:lang w:val="en-GB"/>
          </w:rPr>
          <w:t>.</w:t>
        </w:r>
      </w:ins>
      <w:ins w:id="713" w:author="Elezovic Suad PMU/MFS-S" w:date="2020-09-18T15:04:00Z">
        <w:r w:rsidR="008A259F">
          <w:rPr>
            <w:lang w:val="en-GB"/>
          </w:rPr>
          <w:t xml:space="preserve"> </w:t>
        </w:r>
      </w:ins>
      <w:ins w:id="714" w:author="Elezovic Suad PMU/MFS-S" w:date="2020-09-18T15:02:00Z">
        <w:r w:rsidR="002770C0">
          <w:rPr>
            <w:lang w:val="en-GB"/>
          </w:rPr>
          <w:t xml:space="preserve"> S</w:t>
        </w:r>
      </w:ins>
      <w:ins w:id="715" w:author="Elezovic Suad PMU/MFS-S" w:date="2020-09-21T14:36:00Z">
        <w:r w:rsidR="002770C0">
          <w:rPr>
            <w:lang w:val="en-GB"/>
          </w:rPr>
          <w:t xml:space="preserve">ee </w:t>
        </w:r>
      </w:ins>
      <w:ins w:id="716" w:author="Elezovic Suad PMU/MFS-S" w:date="2020-09-21T20:07:00Z">
        <w:r w:rsidR="007E49CD">
          <w:rPr>
            <w:lang w:val="en-GB"/>
          </w:rPr>
          <w:t>Figure 46</w:t>
        </w:r>
      </w:ins>
      <w:ins w:id="717" w:author="Elezovic Suad PMU/MFS-S" w:date="2020-09-21T14:36:00Z">
        <w:r w:rsidR="002770C0">
          <w:rPr>
            <w:lang w:val="en-GB"/>
          </w:rPr>
          <w:t xml:space="preserve"> for</w:t>
        </w:r>
        <w:r w:rsidR="0028610C">
          <w:rPr>
            <w:lang w:val="en-GB"/>
          </w:rPr>
          <w:t xml:space="preserve"> </w:t>
        </w:r>
      </w:ins>
      <w:ins w:id="718" w:author="Elezovic Suad PMU/MFS-S" w:date="2020-09-24T14:52:00Z">
        <w:r w:rsidR="003D5BF0">
          <w:rPr>
            <w:lang w:val="en-GB"/>
          </w:rPr>
          <w:t>illustration</w:t>
        </w:r>
      </w:ins>
      <w:ins w:id="719" w:author="Elezovic Suad PMU/MFS-S" w:date="2020-09-21T14:36:00Z">
        <w:r w:rsidR="0028610C">
          <w:rPr>
            <w:lang w:val="en-GB"/>
          </w:rPr>
          <w:t xml:space="preserve"> of the whole process.</w:t>
        </w:r>
      </w:ins>
    </w:p>
    <w:p w14:paraId="3569AC1D" w14:textId="725AA969" w:rsidR="002770C0" w:rsidRDefault="002770C0" w:rsidP="00D91B0F">
      <w:pPr>
        <w:rPr>
          <w:ins w:id="720" w:author="Elezovic Suad PMU/MFS-S" w:date="2020-09-21T14:34:00Z"/>
          <w:lang w:val="en-GB"/>
        </w:rPr>
      </w:pPr>
      <w:ins w:id="721" w:author="Elezovic Suad PMU/MFS-S" w:date="2020-09-21T14:34:00Z">
        <w:r w:rsidRPr="002770C0">
          <w:rPr>
            <w:noProof/>
            <w:lang w:val="sv-SE" w:eastAsia="sv-SE"/>
          </w:rPr>
          <w:lastRenderedPageBreak/>
          <w:drawing>
            <wp:inline distT="0" distB="0" distL="0" distR="0" wp14:anchorId="74A9A362" wp14:editId="5CA42AB6">
              <wp:extent cx="5731510" cy="3223895"/>
              <wp:effectExtent l="0" t="0" r="254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ins>
    </w:p>
    <w:p w14:paraId="1B22247F" w14:textId="3DCC3D67" w:rsidR="002770C0" w:rsidRDefault="002770C0">
      <w:pPr>
        <w:pStyle w:val="Beskrivning"/>
        <w:rPr>
          <w:ins w:id="722" w:author="Elezovic Suad PMU/MFS-S" w:date="2020-09-21T20:04:00Z"/>
          <w:lang w:val="en-GB"/>
        </w:rPr>
        <w:pPrChange w:id="723" w:author="Elezovic Suad PMU/MFS-S" w:date="2020-09-21T20:04:00Z">
          <w:pPr/>
        </w:pPrChange>
      </w:pPr>
      <w:ins w:id="724" w:author="Elezovic Suad PMU/MFS-S" w:date="2020-09-21T14:34:00Z">
        <w:r>
          <w:rPr>
            <w:lang w:val="en-GB"/>
          </w:rPr>
          <w:t>Fig</w:t>
        </w:r>
      </w:ins>
      <w:ins w:id="725" w:author="Elezovic Suad PMU/MFS-S" w:date="2020-09-21T20:02:00Z">
        <w:r w:rsidR="00B03BD8">
          <w:rPr>
            <w:lang w:val="en-GB"/>
          </w:rPr>
          <w:t>ure 46.</w:t>
        </w:r>
      </w:ins>
      <w:ins w:id="726" w:author="Elezovic Suad PMU/MFS-S" w:date="2020-09-21T14:34:00Z">
        <w:r>
          <w:rPr>
            <w:lang w:val="en-GB"/>
          </w:rPr>
          <w:t xml:space="preserve"> </w:t>
        </w:r>
        <w:r w:rsidRPr="00B10991">
          <w:rPr>
            <w:lang w:val="en-GB"/>
          </w:rPr>
          <w:t xml:space="preserve">Processing online job advertisements from Swedish Employment Service to </w:t>
        </w:r>
      </w:ins>
      <w:ins w:id="727" w:author="Elezovic Suad PMU/MFS-S" w:date="2020-09-21T14:35:00Z">
        <w:r w:rsidRPr="00B10991">
          <w:rPr>
            <w:lang w:val="en-GB"/>
          </w:rPr>
          <w:t>Statistics Sweden</w:t>
        </w:r>
      </w:ins>
    </w:p>
    <w:p w14:paraId="0C2A0D84" w14:textId="64ED60C5" w:rsidR="00273536" w:rsidRDefault="0028610C" w:rsidP="00D91B0F">
      <w:pPr>
        <w:rPr>
          <w:ins w:id="728" w:author="Elezovic Suad PMU/MFS-S" w:date="2020-09-24T16:28:00Z"/>
          <w:lang w:val="en-GB"/>
        </w:rPr>
      </w:pPr>
      <w:ins w:id="729" w:author="Elezovic Suad PMU/MFS-S" w:date="2020-09-21T14:40:00Z">
        <w:r>
          <w:rPr>
            <w:lang w:val="en-GB"/>
          </w:rPr>
          <w:t xml:space="preserve">In </w:t>
        </w:r>
      </w:ins>
      <w:ins w:id="730" w:author="Elezovic Suad PMU/MFS-S" w:date="2020-09-25T11:40:00Z">
        <w:r w:rsidR="000E4256">
          <w:rPr>
            <w:lang w:val="en-GB"/>
          </w:rPr>
          <w:t xml:space="preserve">the </w:t>
        </w:r>
      </w:ins>
      <w:ins w:id="731" w:author="Elezovic Suad PMU/MFS-S" w:date="2020-09-21T14:40:00Z">
        <w:r>
          <w:rPr>
            <w:lang w:val="en-GB"/>
          </w:rPr>
          <w:t xml:space="preserve">short term, </w:t>
        </w:r>
      </w:ins>
      <w:ins w:id="732" w:author="Elezovic Suad PMU/MFS-S" w:date="2020-09-21T09:45:00Z">
        <w:r w:rsidR="00B93BBA">
          <w:rPr>
            <w:lang w:val="en-GB"/>
          </w:rPr>
          <w:t xml:space="preserve">SCB has </w:t>
        </w:r>
      </w:ins>
      <w:ins w:id="733" w:author="Elezovic Suad PMU/MFS-S" w:date="2020-09-25T11:40:00Z">
        <w:r w:rsidR="0043735F">
          <w:rPr>
            <w:lang w:val="en-GB"/>
          </w:rPr>
          <w:t>an intention</w:t>
        </w:r>
      </w:ins>
      <w:ins w:id="734" w:author="Elezovic Suad PMU/MFS-S" w:date="2020-09-21T14:29:00Z">
        <w:r w:rsidR="00A67607">
          <w:rPr>
            <w:lang w:val="en-GB"/>
          </w:rPr>
          <w:t xml:space="preserve"> </w:t>
        </w:r>
      </w:ins>
      <w:ins w:id="735" w:author="Elezovic Suad PMU/MFS-S" w:date="2020-09-21T09:47:00Z">
        <w:r>
          <w:rPr>
            <w:lang w:val="en-GB"/>
          </w:rPr>
          <w:t xml:space="preserve">to </w:t>
        </w:r>
        <w:r w:rsidR="00B93BBA">
          <w:rPr>
            <w:lang w:val="en-GB"/>
          </w:rPr>
          <w:t xml:space="preserve">publish an experimental index based on </w:t>
        </w:r>
      </w:ins>
      <w:ins w:id="736" w:author="Elezovic Suad PMU/MFS-S" w:date="2020-09-25T11:41:00Z">
        <w:r w:rsidR="000430EF">
          <w:rPr>
            <w:lang w:val="en-GB"/>
          </w:rPr>
          <w:t xml:space="preserve">the </w:t>
        </w:r>
      </w:ins>
      <w:ins w:id="737" w:author="Elezovic Suad PMU/MFS-S" w:date="2020-09-21T09:47:00Z">
        <w:r w:rsidR="00B93BBA">
          <w:rPr>
            <w:lang w:val="en-GB"/>
          </w:rPr>
          <w:t xml:space="preserve">online job </w:t>
        </w:r>
      </w:ins>
      <w:ins w:id="738" w:author="Elezovic Suad PMU/MFS-S" w:date="2020-09-21T09:48:00Z">
        <w:r w:rsidR="00B93BBA">
          <w:rPr>
            <w:lang w:val="en-GB"/>
          </w:rPr>
          <w:t xml:space="preserve">advertisements </w:t>
        </w:r>
      </w:ins>
      <w:ins w:id="739" w:author="Elezovic Suad PMU/MFS-S" w:date="2020-09-21T15:04:00Z">
        <w:r w:rsidR="00C717DB">
          <w:rPr>
            <w:lang w:val="en-GB"/>
          </w:rPr>
          <w:t>(</w:t>
        </w:r>
      </w:ins>
      <w:ins w:id="740" w:author="Elezovic Suad PMU/MFS-S" w:date="2020-09-21T15:05:00Z">
        <w:r w:rsidR="00C717DB">
          <w:rPr>
            <w:lang w:val="en-GB"/>
          </w:rPr>
          <w:t xml:space="preserve">in Swedish: </w:t>
        </w:r>
        <w:r w:rsidR="00C717DB" w:rsidRPr="006263E2">
          <w:rPr>
            <w:i/>
            <w:lang w:val="en-GB"/>
            <w:rPrChange w:id="741" w:author="Elezovic Suad PMU/MFS-S" w:date="2020-09-21T19:38:00Z">
              <w:rPr>
                <w:lang w:val="en-GB"/>
              </w:rPr>
            </w:rPrChange>
          </w:rPr>
          <w:t xml:space="preserve">Index Online Lediga Tjänster </w:t>
        </w:r>
      </w:ins>
      <w:ins w:id="742" w:author="Elezovic Suad PMU/MFS-S" w:date="2020-09-21T15:04:00Z">
        <w:r w:rsidR="00C717DB" w:rsidRPr="006263E2">
          <w:rPr>
            <w:i/>
            <w:lang w:val="en-GB"/>
            <w:rPrChange w:id="743" w:author="Elezovic Suad PMU/MFS-S" w:date="2020-09-21T19:38:00Z">
              <w:rPr>
                <w:lang w:val="en-GB"/>
              </w:rPr>
            </w:rPrChange>
          </w:rPr>
          <w:t>I-O</w:t>
        </w:r>
      </w:ins>
      <w:ins w:id="744" w:author="Elezovic Suad PMU/MFS-S" w:date="2020-09-21T15:05:00Z">
        <w:r w:rsidR="00C717DB" w:rsidRPr="006263E2">
          <w:rPr>
            <w:i/>
            <w:lang w:val="en-GB"/>
            <w:rPrChange w:id="745" w:author="Elezovic Suad PMU/MFS-S" w:date="2020-09-21T19:38:00Z">
              <w:rPr>
                <w:lang w:val="en-GB"/>
              </w:rPr>
            </w:rPrChange>
          </w:rPr>
          <w:t>LT</w:t>
        </w:r>
      </w:ins>
      <w:ins w:id="746" w:author="Elezovic Suad PMU/MFS-S" w:date="2020-09-21T15:04:00Z">
        <w:r w:rsidR="00C717DB">
          <w:rPr>
            <w:lang w:val="en-GB"/>
          </w:rPr>
          <w:t xml:space="preserve">) </w:t>
        </w:r>
      </w:ins>
      <w:ins w:id="747" w:author="Elezovic Suad PMU/MFS-S" w:date="2020-09-21T09:49:00Z">
        <w:r w:rsidR="00F041D2">
          <w:rPr>
            <w:lang w:val="en-GB"/>
          </w:rPr>
          <w:t>on monthly basis. T</w:t>
        </w:r>
      </w:ins>
      <w:ins w:id="748" w:author="Elezovic Suad PMU/MFS-S" w:date="2020-09-21T09:50:00Z">
        <w:r w:rsidR="00F041D2">
          <w:rPr>
            <w:lang w:val="en-GB"/>
          </w:rPr>
          <w:t xml:space="preserve">his index is </w:t>
        </w:r>
      </w:ins>
      <w:ins w:id="749" w:author="Elezovic Suad PMU/MFS-S" w:date="2020-09-21T14:31:00Z">
        <w:r w:rsidR="002770C0">
          <w:rPr>
            <w:lang w:val="en-GB"/>
          </w:rPr>
          <w:t>neither</w:t>
        </w:r>
      </w:ins>
      <w:ins w:id="750" w:author="Elezovic Suad PMU/MFS-S" w:date="2020-09-21T09:50:00Z">
        <w:r w:rsidR="00F041D2">
          <w:rPr>
            <w:lang w:val="en-GB"/>
          </w:rPr>
          <w:t xml:space="preserve"> a </w:t>
        </w:r>
      </w:ins>
      <w:ins w:id="751" w:author="Elezovic Suad PMU/MFS-S" w:date="2020-09-21T09:53:00Z">
        <w:r w:rsidR="00F041D2">
          <w:rPr>
            <w:lang w:val="en-GB"/>
          </w:rPr>
          <w:t xml:space="preserve">replacement </w:t>
        </w:r>
      </w:ins>
      <w:ins w:id="752" w:author="Elezovic Suad PMU/MFS-S" w:date="2020-09-21T14:30:00Z">
        <w:r w:rsidR="002770C0">
          <w:rPr>
            <w:lang w:val="en-GB"/>
          </w:rPr>
          <w:t>n</w:t>
        </w:r>
      </w:ins>
      <w:ins w:id="753" w:author="Elezovic Suad PMU/MFS-S" w:date="2020-09-21T09:53:00Z">
        <w:r w:rsidR="00F041D2">
          <w:rPr>
            <w:lang w:val="en-GB"/>
          </w:rPr>
          <w:t xml:space="preserve">or </w:t>
        </w:r>
      </w:ins>
      <w:ins w:id="754" w:author="Elezovic Suad PMU/MFS-S" w:date="2020-09-21T14:30:00Z">
        <w:r w:rsidR="002770C0">
          <w:rPr>
            <w:lang w:val="en-GB"/>
          </w:rPr>
          <w:t xml:space="preserve">a </w:t>
        </w:r>
      </w:ins>
      <w:ins w:id="755" w:author="Elezovic Suad PMU/MFS-S" w:date="2020-09-21T09:51:00Z">
        <w:r w:rsidR="00F041D2">
          <w:rPr>
            <w:lang w:val="en-GB"/>
          </w:rPr>
          <w:t xml:space="preserve">monthly flash estimate </w:t>
        </w:r>
      </w:ins>
      <w:ins w:id="756" w:author="Elezovic Suad PMU/MFS-S" w:date="2020-09-21T15:06:00Z">
        <w:r w:rsidR="00C717DB">
          <w:rPr>
            <w:lang w:val="en-GB"/>
          </w:rPr>
          <w:t xml:space="preserve">for corresponding quarterly estimates </w:t>
        </w:r>
      </w:ins>
      <w:ins w:id="757" w:author="Elezovic Suad PMU/MFS-S" w:date="2020-09-21T09:50:00Z">
        <w:r w:rsidR="00F041D2">
          <w:rPr>
            <w:lang w:val="en-GB"/>
          </w:rPr>
          <w:t xml:space="preserve">but more like a complement in order to get </w:t>
        </w:r>
      </w:ins>
      <w:ins w:id="758" w:author="Elezovic Suad PMU/MFS-S" w:date="2020-09-21T15:03:00Z">
        <w:r w:rsidR="009E45F9">
          <w:rPr>
            <w:lang w:val="en-GB"/>
          </w:rPr>
          <w:t xml:space="preserve">a </w:t>
        </w:r>
      </w:ins>
      <w:ins w:id="759" w:author="Elezovic Suad PMU/MFS-S" w:date="2020-09-21T15:04:00Z">
        <w:r w:rsidR="009E45F9">
          <w:rPr>
            <w:lang w:val="en-GB"/>
          </w:rPr>
          <w:t>quick</w:t>
        </w:r>
      </w:ins>
      <w:ins w:id="760" w:author="Elezovic Suad PMU/MFS-S" w:date="2020-09-21T14:58:00Z">
        <w:r w:rsidR="002A6B77">
          <w:rPr>
            <w:lang w:val="en-GB"/>
          </w:rPr>
          <w:t xml:space="preserve"> </w:t>
        </w:r>
      </w:ins>
      <w:ins w:id="761" w:author="Elezovic Suad PMU/MFS-S" w:date="2020-09-21T09:50:00Z">
        <w:r w:rsidR="00F041D2">
          <w:rPr>
            <w:lang w:val="en-GB"/>
          </w:rPr>
          <w:t xml:space="preserve">insight into </w:t>
        </w:r>
      </w:ins>
      <w:ins w:id="762" w:author="Elezovic Suad PMU/MFS-S" w:date="2020-09-21T15:04:00Z">
        <w:r w:rsidR="009E45F9">
          <w:rPr>
            <w:lang w:val="en-GB"/>
          </w:rPr>
          <w:t xml:space="preserve">the </w:t>
        </w:r>
      </w:ins>
      <w:ins w:id="763" w:author="Elezovic Suad PMU/MFS-S" w:date="2020-09-21T09:45:00Z">
        <w:r w:rsidR="00F041D2">
          <w:rPr>
            <w:lang w:val="en-GB"/>
          </w:rPr>
          <w:t xml:space="preserve">job market fluctuations. </w:t>
        </w:r>
      </w:ins>
      <w:ins w:id="764" w:author="Elezovic Suad PMU/MFS-S" w:date="2020-09-21T09:54:00Z">
        <w:r w:rsidR="008F7AC1">
          <w:rPr>
            <w:lang w:val="en-GB"/>
          </w:rPr>
          <w:t xml:space="preserve">This index is similar to the </w:t>
        </w:r>
      </w:ins>
      <w:ins w:id="765" w:author="Elezovic Suad PMU/MFS-S" w:date="2020-09-21T09:55:00Z">
        <w:r w:rsidR="008F7AC1">
          <w:rPr>
            <w:lang w:val="en-GB"/>
          </w:rPr>
          <w:t xml:space="preserve">previously mentioned </w:t>
        </w:r>
      </w:ins>
      <w:ins w:id="766" w:author="Elezovic Suad PMU/MFS-S" w:date="2020-09-21T09:54:00Z">
        <w:r w:rsidR="008F7AC1" w:rsidRPr="00273536">
          <w:rPr>
            <w:i/>
            <w:lang w:val="en-GB"/>
            <w:rPrChange w:id="767" w:author="Elezovic Suad PMU/MFS-S" w:date="2020-09-24T15:02:00Z">
              <w:rPr>
                <w:lang w:val="en-GB"/>
              </w:rPr>
            </w:rPrChange>
          </w:rPr>
          <w:t>Internet Vacancy Index</w:t>
        </w:r>
        <w:r w:rsidR="008F7AC1">
          <w:rPr>
            <w:lang w:val="en-GB"/>
          </w:rPr>
          <w:t xml:space="preserve"> </w:t>
        </w:r>
      </w:ins>
      <w:ins w:id="768" w:author="Elezovic Suad PMU/MFS-S" w:date="2020-09-21T09:55:00Z">
        <w:r w:rsidR="008F7AC1">
          <w:rPr>
            <w:lang w:val="en-GB"/>
          </w:rPr>
          <w:t>published by the Australian government.</w:t>
        </w:r>
      </w:ins>
      <w:ins w:id="769" w:author="Elezovic Suad PMU/MFS-S" w:date="2020-09-21T14:54:00Z">
        <w:r w:rsidR="001B4842">
          <w:rPr>
            <w:lang w:val="en-GB"/>
          </w:rPr>
          <w:t xml:space="preserve"> F</w:t>
        </w:r>
        <w:r w:rsidR="004D524F">
          <w:rPr>
            <w:lang w:val="en-GB"/>
          </w:rPr>
          <w:t>igure 47</w:t>
        </w:r>
        <w:r w:rsidR="001B4842">
          <w:rPr>
            <w:lang w:val="en-GB"/>
          </w:rPr>
          <w:t xml:space="preserve"> presents this index in terms of original index values (</w:t>
        </w:r>
      </w:ins>
      <w:ins w:id="770" w:author="Elezovic Suad PMU/MFS-S" w:date="2020-09-21T14:55:00Z">
        <w:r w:rsidR="001B4842">
          <w:rPr>
            <w:lang w:val="en-GB"/>
          </w:rPr>
          <w:t>January</w:t>
        </w:r>
      </w:ins>
      <w:ins w:id="771" w:author="Elezovic Suad PMU/MFS-S" w:date="2020-09-21T14:54:00Z">
        <w:r w:rsidR="001B4842">
          <w:rPr>
            <w:lang w:val="en-GB"/>
          </w:rPr>
          <w:t xml:space="preserve"> 2008</w:t>
        </w:r>
      </w:ins>
      <w:ins w:id="772" w:author="Elezovic Suad PMU/MFS-S" w:date="2020-09-21T14:55:00Z">
        <w:r w:rsidR="001B4842">
          <w:rPr>
            <w:lang w:val="en-GB"/>
          </w:rPr>
          <w:t xml:space="preserve"> = 100) and the corresponding seasonally adjusted (and trend) figures.</w:t>
        </w:r>
      </w:ins>
      <w:ins w:id="773" w:author="Elezovic Suad PMU/MFS-S" w:date="2020-09-21T20:08:00Z">
        <w:r w:rsidR="007E49CD">
          <w:rPr>
            <w:lang w:val="en-GB"/>
          </w:rPr>
          <w:t xml:space="preserve"> The index reveals a sharp downward movement from </w:t>
        </w:r>
      </w:ins>
      <w:ins w:id="774" w:author="Elezovic Suad PMU/MFS-S" w:date="2020-09-24T16:28:00Z">
        <w:r w:rsidR="00024AFE">
          <w:rPr>
            <w:lang w:val="en-GB"/>
          </w:rPr>
          <w:t>April</w:t>
        </w:r>
      </w:ins>
      <w:ins w:id="775" w:author="Elezovic Suad PMU/MFS-S" w:date="2020-09-21T20:08:00Z">
        <w:r w:rsidR="007E49CD">
          <w:rPr>
            <w:lang w:val="en-GB"/>
          </w:rPr>
          <w:t xml:space="preserve"> 2020 to </w:t>
        </w:r>
      </w:ins>
      <w:ins w:id="776" w:author="Elezovic Suad PMU/MFS-S" w:date="2020-09-24T14:50:00Z">
        <w:r w:rsidR="00E72453">
          <w:rPr>
            <w:lang w:val="en-GB"/>
          </w:rPr>
          <w:t>May</w:t>
        </w:r>
      </w:ins>
      <w:ins w:id="777" w:author="Elezovic Suad PMU/MFS-S" w:date="2020-09-21T20:08:00Z">
        <w:r w:rsidR="007E49CD">
          <w:rPr>
            <w:lang w:val="en-GB"/>
          </w:rPr>
          <w:t xml:space="preserve"> 2020</w:t>
        </w:r>
      </w:ins>
      <w:ins w:id="778" w:author="Elezovic Suad PMU/MFS-S" w:date="2020-09-24T14:50:00Z">
        <w:r w:rsidR="00E72453">
          <w:rPr>
            <w:lang w:val="en-GB"/>
          </w:rPr>
          <w:t xml:space="preserve"> with modest rec</w:t>
        </w:r>
      </w:ins>
      <w:ins w:id="779" w:author="Elezovic Suad PMU/MFS-S" w:date="2020-09-24T14:51:00Z">
        <w:r w:rsidR="00E72453">
          <w:rPr>
            <w:lang w:val="en-GB"/>
          </w:rPr>
          <w:t>overy</w:t>
        </w:r>
      </w:ins>
      <w:ins w:id="780" w:author="Elezovic Suad PMU/MFS-S" w:date="2020-09-21T20:08:00Z">
        <w:r w:rsidR="007E49CD">
          <w:rPr>
            <w:lang w:val="en-GB"/>
          </w:rPr>
          <w:t xml:space="preserve"> </w:t>
        </w:r>
      </w:ins>
      <w:ins w:id="781" w:author="Elezovic Suad PMU/MFS-S" w:date="2020-09-24T14:51:00Z">
        <w:r w:rsidR="00E72453">
          <w:rPr>
            <w:lang w:val="en-GB"/>
          </w:rPr>
          <w:t xml:space="preserve">in June 2020 </w:t>
        </w:r>
      </w:ins>
      <w:ins w:id="782" w:author="Elezovic Suad PMU/MFS-S" w:date="2020-09-21T20:08:00Z">
        <w:r w:rsidR="007E49CD">
          <w:rPr>
            <w:lang w:val="en-GB"/>
          </w:rPr>
          <w:t>(</w:t>
        </w:r>
      </w:ins>
      <w:ins w:id="783" w:author="Elezovic Suad PMU/MFS-S" w:date="2020-09-24T15:03:00Z">
        <w:r w:rsidR="00273536">
          <w:rPr>
            <w:lang w:val="en-GB"/>
          </w:rPr>
          <w:t xml:space="preserve">the </w:t>
        </w:r>
      </w:ins>
      <w:ins w:id="784" w:author="Elezovic Suad PMU/MFS-S" w:date="2020-09-21T20:08:00Z">
        <w:r w:rsidR="007E49CD">
          <w:rPr>
            <w:lang w:val="en-GB"/>
          </w:rPr>
          <w:t>last observation in this example) due to Corona crisis.</w:t>
        </w:r>
      </w:ins>
      <w:ins w:id="785" w:author="Elezovic Suad PMU/MFS-S" w:date="2020-09-21T20:09:00Z">
        <w:r w:rsidR="00F50B8D">
          <w:rPr>
            <w:lang w:val="en-GB"/>
          </w:rPr>
          <w:t xml:space="preserve"> This kind of movement was impossible to identify with quarterly </w:t>
        </w:r>
      </w:ins>
      <w:ins w:id="786" w:author="Elezovic Suad PMU/MFS-S" w:date="2020-09-21T20:10:00Z">
        <w:r w:rsidR="00F50B8D">
          <w:rPr>
            <w:lang w:val="en-GB"/>
          </w:rPr>
          <w:t xml:space="preserve">survey </w:t>
        </w:r>
      </w:ins>
      <w:ins w:id="787" w:author="Elezovic Suad PMU/MFS-S" w:date="2020-09-21T20:09:00Z">
        <w:r w:rsidR="00F50B8D">
          <w:rPr>
            <w:lang w:val="en-GB"/>
          </w:rPr>
          <w:t>data so clearly.</w:t>
        </w:r>
      </w:ins>
      <w:ins w:id="788" w:author="Elezovic Suad PMU/MFS-S" w:date="2020-09-24T14:54:00Z">
        <w:r w:rsidR="00BB6AAC">
          <w:rPr>
            <w:lang w:val="en-GB"/>
          </w:rPr>
          <w:t xml:space="preserve"> </w:t>
        </w:r>
      </w:ins>
      <w:ins w:id="789" w:author="Elezovic Suad PMU/MFS-S" w:date="2020-09-24T14:55:00Z">
        <w:r w:rsidR="00BB6AAC">
          <w:rPr>
            <w:lang w:val="en-GB"/>
          </w:rPr>
          <w:t>(</w:t>
        </w:r>
      </w:ins>
      <w:ins w:id="790" w:author="Elezovic Suad PMU/MFS-S" w:date="2020-09-24T14:54:00Z">
        <w:r w:rsidR="00BB6AAC" w:rsidRPr="00BB6AAC">
          <w:rPr>
            <w:i/>
            <w:lang w:val="en-GB"/>
            <w:rPrChange w:id="791" w:author="Elezovic Suad PMU/MFS-S" w:date="2020-09-24T14:57:00Z">
              <w:rPr>
                <w:lang w:val="en-GB"/>
              </w:rPr>
            </w:rPrChange>
          </w:rPr>
          <w:t xml:space="preserve">We have also noticed </w:t>
        </w:r>
      </w:ins>
      <w:ins w:id="792" w:author="Elezovic Suad PMU/MFS-S" w:date="2020-09-24T14:55:00Z">
        <w:r w:rsidR="00BB6AAC" w:rsidRPr="00BB6AAC">
          <w:rPr>
            <w:i/>
            <w:lang w:val="en-GB"/>
            <w:rPrChange w:id="793" w:author="Elezovic Suad PMU/MFS-S" w:date="2020-09-24T14:57:00Z">
              <w:rPr>
                <w:lang w:val="en-GB"/>
              </w:rPr>
            </w:rPrChange>
          </w:rPr>
          <w:t>a sharp</w:t>
        </w:r>
      </w:ins>
      <w:ins w:id="794" w:author="Elezovic Suad PMU/MFS-S" w:date="2020-09-24T14:54:00Z">
        <w:r w:rsidR="00BB6AAC" w:rsidRPr="00BB6AAC">
          <w:rPr>
            <w:i/>
            <w:lang w:val="en-GB"/>
            <w:rPrChange w:id="795" w:author="Elezovic Suad PMU/MFS-S" w:date="2020-09-24T14:57:00Z">
              <w:rPr>
                <w:lang w:val="en-GB"/>
              </w:rPr>
            </w:rPrChange>
          </w:rPr>
          <w:t xml:space="preserve"> downward </w:t>
        </w:r>
      </w:ins>
      <w:ins w:id="796" w:author="Elezovic Suad PMU/MFS-S" w:date="2020-09-24T14:55:00Z">
        <w:r w:rsidR="00BB6AAC" w:rsidRPr="00BB6AAC">
          <w:rPr>
            <w:i/>
            <w:lang w:val="en-GB"/>
            <w:rPrChange w:id="797" w:author="Elezovic Suad PMU/MFS-S" w:date="2020-09-24T14:57:00Z">
              <w:rPr>
                <w:lang w:val="en-GB"/>
              </w:rPr>
            </w:rPrChange>
          </w:rPr>
          <w:t xml:space="preserve">movement </w:t>
        </w:r>
      </w:ins>
      <w:ins w:id="798" w:author="Elezovic Suad PMU/MFS-S" w:date="2020-09-24T14:54:00Z">
        <w:r w:rsidR="00BB6AAC" w:rsidRPr="00BB6AAC">
          <w:rPr>
            <w:i/>
            <w:lang w:val="en-GB"/>
            <w:rPrChange w:id="799" w:author="Elezovic Suad PMU/MFS-S" w:date="2020-09-24T14:57:00Z">
              <w:rPr>
                <w:lang w:val="en-GB"/>
              </w:rPr>
            </w:rPrChange>
          </w:rPr>
          <w:t>in index values from June 2020 to July</w:t>
        </w:r>
      </w:ins>
      <w:ins w:id="800" w:author="Elezovic Suad PMU/MFS-S" w:date="2020-09-24T14:55:00Z">
        <w:r w:rsidR="00BB6AAC" w:rsidRPr="00BB6AAC">
          <w:rPr>
            <w:i/>
            <w:lang w:val="en-GB"/>
            <w:rPrChange w:id="801" w:author="Elezovic Suad PMU/MFS-S" w:date="2020-09-24T14:57:00Z">
              <w:rPr>
                <w:lang w:val="en-GB"/>
              </w:rPr>
            </w:rPrChange>
          </w:rPr>
          <w:t xml:space="preserve"> 2020 but</w:t>
        </w:r>
      </w:ins>
      <w:ins w:id="802" w:author="Elezovic Suad PMU/MFS-S" w:date="2020-09-25T11:13:00Z">
        <w:r w:rsidR="005814CD">
          <w:rPr>
            <w:i/>
            <w:lang w:val="en-GB"/>
          </w:rPr>
          <w:t xml:space="preserve"> these results are not included since</w:t>
        </w:r>
      </w:ins>
      <w:ins w:id="803" w:author="Elezovic Suad PMU/MFS-S" w:date="2020-09-24T14:55:00Z">
        <w:r w:rsidR="00BB6AAC" w:rsidRPr="00BB6AAC">
          <w:rPr>
            <w:i/>
            <w:lang w:val="en-GB"/>
            <w:rPrChange w:id="804" w:author="Elezovic Suad PMU/MFS-S" w:date="2020-09-24T14:57:00Z">
              <w:rPr>
                <w:lang w:val="en-GB"/>
              </w:rPr>
            </w:rPrChange>
          </w:rPr>
          <w:t xml:space="preserve"> the data from July was not fully edited </w:t>
        </w:r>
        <w:proofErr w:type="gramStart"/>
        <w:r w:rsidR="00BB6AAC" w:rsidRPr="00BB6AAC">
          <w:rPr>
            <w:i/>
            <w:lang w:val="en-GB"/>
            <w:rPrChange w:id="805" w:author="Elezovic Suad PMU/MFS-S" w:date="2020-09-24T14:57:00Z">
              <w:rPr>
                <w:lang w:val="en-GB"/>
              </w:rPr>
            </w:rPrChange>
          </w:rPr>
          <w:t>at the moment</w:t>
        </w:r>
        <w:proofErr w:type="gramEnd"/>
        <w:r w:rsidR="00BB6AAC" w:rsidRPr="00BB6AAC">
          <w:rPr>
            <w:i/>
            <w:lang w:val="en-GB"/>
            <w:rPrChange w:id="806" w:author="Elezovic Suad PMU/MFS-S" w:date="2020-09-24T14:57:00Z">
              <w:rPr>
                <w:lang w:val="en-GB"/>
              </w:rPr>
            </w:rPrChange>
          </w:rPr>
          <w:t xml:space="preserve"> of writing this text</w:t>
        </w:r>
        <w:r w:rsidR="00BB6AAC">
          <w:rPr>
            <w:lang w:val="en-GB"/>
          </w:rPr>
          <w:t>).</w:t>
        </w:r>
      </w:ins>
      <w:ins w:id="807" w:author="Elezovic Suad PMU/MFS-S" w:date="2020-09-24T14:57:00Z">
        <w:r w:rsidR="00273536">
          <w:rPr>
            <w:lang w:val="en-GB"/>
          </w:rPr>
          <w:t xml:space="preserve"> </w:t>
        </w:r>
      </w:ins>
    </w:p>
    <w:p w14:paraId="79835507" w14:textId="2E784EBF" w:rsidR="00024AFE" w:rsidRDefault="00024AFE" w:rsidP="00D91B0F">
      <w:pPr>
        <w:rPr>
          <w:ins w:id="808" w:author="Elezovic Suad PMU/MFS-S" w:date="2020-09-24T15:01:00Z"/>
          <w:lang w:val="en-GB"/>
        </w:rPr>
      </w:pPr>
      <w:ins w:id="809" w:author="Elezovic Suad PMU/MFS-S" w:date="2020-09-24T16:28:00Z">
        <w:r>
          <w:rPr>
            <w:lang w:val="en-GB"/>
          </w:rPr>
          <w:t xml:space="preserve">In </w:t>
        </w:r>
        <w:r w:rsidRPr="005814CD">
          <w:rPr>
            <w:lang w:val="en-GB"/>
            <w:rPrChange w:id="810" w:author="Elezovic Suad PMU/MFS-S" w:date="2020-09-25T11:16:00Z">
              <w:rPr>
                <w:lang w:val="en-GB"/>
              </w:rPr>
            </w:rPrChange>
          </w:rPr>
          <w:t xml:space="preserve">Table </w:t>
        </w:r>
        <w:proofErr w:type="gramStart"/>
        <w:r w:rsidRPr="005814CD">
          <w:rPr>
            <w:lang w:val="en-GB"/>
            <w:rPrChange w:id="811" w:author="Elezovic Suad PMU/MFS-S" w:date="2020-09-25T11:16:00Z">
              <w:rPr>
                <w:lang w:val="en-GB"/>
              </w:rPr>
            </w:rPrChange>
          </w:rPr>
          <w:t>19</w:t>
        </w:r>
        <w:proofErr w:type="gramEnd"/>
        <w:r>
          <w:rPr>
            <w:lang w:val="en-GB"/>
          </w:rPr>
          <w:t xml:space="preserve"> there are some key </w:t>
        </w:r>
      </w:ins>
      <w:ins w:id="812" w:author="Elezovic Suad PMU/MFS-S" w:date="2020-09-24T16:29:00Z">
        <w:r>
          <w:rPr>
            <w:lang w:val="en-GB"/>
          </w:rPr>
          <w:t xml:space="preserve">numbers for the total index I-OLT. In seasonally adjusted </w:t>
        </w:r>
      </w:ins>
      <w:ins w:id="813" w:author="Elezovic Suad PMU/MFS-S" w:date="2020-09-25T12:12:00Z">
        <w:r w:rsidR="00CD4B00">
          <w:rPr>
            <w:lang w:val="en-GB"/>
          </w:rPr>
          <w:t>figures,</w:t>
        </w:r>
      </w:ins>
      <w:ins w:id="814" w:author="Elezovic Suad PMU/MFS-S" w:date="2020-09-24T16:29:00Z">
        <w:r>
          <w:rPr>
            <w:lang w:val="en-GB"/>
          </w:rPr>
          <w:t xml:space="preserve"> the I-OLT has decreased </w:t>
        </w:r>
      </w:ins>
      <w:ins w:id="815" w:author="Elezovic Suad PMU/MFS-S" w:date="2020-09-24T16:30:00Z">
        <w:r w:rsidR="00653718">
          <w:rPr>
            <w:lang w:val="en-GB"/>
          </w:rPr>
          <w:t xml:space="preserve">by </w:t>
        </w:r>
      </w:ins>
      <w:ins w:id="816" w:author="Elezovic Suad PMU/MFS-S" w:date="2020-09-24T16:32:00Z">
        <w:r w:rsidR="00653718">
          <w:rPr>
            <w:lang w:val="en-GB"/>
          </w:rPr>
          <w:t xml:space="preserve">54% from March to April 2020, which was the start of the decline </w:t>
        </w:r>
      </w:ins>
      <w:ins w:id="817" w:author="Elezovic Suad PMU/MFS-S" w:date="2020-09-24T16:33:00Z">
        <w:r w:rsidR="00653718">
          <w:rPr>
            <w:lang w:val="en-GB"/>
          </w:rPr>
          <w:t xml:space="preserve">due to Covid-19 </w:t>
        </w:r>
      </w:ins>
      <w:ins w:id="818" w:author="Elezovic Suad PMU/MFS-S" w:date="2020-09-24T16:32:00Z">
        <w:r w:rsidR="00653718">
          <w:rPr>
            <w:lang w:val="en-GB"/>
          </w:rPr>
          <w:t>in the Swedish</w:t>
        </w:r>
      </w:ins>
      <w:ins w:id="819" w:author="Elezovic Suad PMU/MFS-S" w:date="2020-09-24T16:33:00Z">
        <w:r w:rsidR="00653718">
          <w:rPr>
            <w:lang w:val="en-GB"/>
          </w:rPr>
          <w:t xml:space="preserve"> online</w:t>
        </w:r>
      </w:ins>
      <w:ins w:id="820" w:author="Elezovic Suad PMU/MFS-S" w:date="2020-09-24T16:32:00Z">
        <w:r w:rsidR="00653718">
          <w:rPr>
            <w:lang w:val="en-GB"/>
          </w:rPr>
          <w:t xml:space="preserve"> </w:t>
        </w:r>
      </w:ins>
      <w:ins w:id="821" w:author="Elezovic Suad PMU/MFS-S" w:date="2020-09-24T16:33:00Z">
        <w:r w:rsidR="00653718">
          <w:rPr>
            <w:lang w:val="en-GB"/>
          </w:rPr>
          <w:t xml:space="preserve">vacancy </w:t>
        </w:r>
      </w:ins>
      <w:ins w:id="822" w:author="Elezovic Suad PMU/MFS-S" w:date="2020-09-24T16:32:00Z">
        <w:r w:rsidR="00653718">
          <w:rPr>
            <w:lang w:val="en-GB"/>
          </w:rPr>
          <w:t>data.</w:t>
        </w:r>
      </w:ins>
      <w:ins w:id="823" w:author="Elezovic Suad PMU/MFS-S" w:date="2020-09-24T16:33:00Z">
        <w:r w:rsidR="00653718">
          <w:rPr>
            <w:lang w:val="en-GB"/>
          </w:rPr>
          <w:t xml:space="preserve"> From April to Ma</w:t>
        </w:r>
      </w:ins>
      <w:ins w:id="824" w:author="Elezovic Suad PMU/MFS-S" w:date="2020-09-24T16:34:00Z">
        <w:r w:rsidR="00653718">
          <w:rPr>
            <w:lang w:val="en-GB"/>
          </w:rPr>
          <w:t>y</w:t>
        </w:r>
      </w:ins>
      <w:ins w:id="825" w:author="Elezovic Suad PMU/MFS-S" w:date="2020-09-24T16:33:00Z">
        <w:r w:rsidR="00653718">
          <w:rPr>
            <w:lang w:val="en-GB"/>
          </w:rPr>
          <w:t xml:space="preserve"> the decline was about 4% while the upward movement slightly changed the situation from </w:t>
        </w:r>
      </w:ins>
      <w:ins w:id="826" w:author="Elezovic Suad PMU/MFS-S" w:date="2020-09-24T16:34:00Z">
        <w:r w:rsidR="00653718">
          <w:rPr>
            <w:lang w:val="en-GB"/>
          </w:rPr>
          <w:t xml:space="preserve">May to June (+11%). </w:t>
        </w:r>
      </w:ins>
      <w:ins w:id="827" w:author="Elezovic Suad PMU/MFS-S" w:date="2020-09-24T16:36:00Z">
        <w:r w:rsidR="00653718">
          <w:rPr>
            <w:lang w:val="en-GB"/>
          </w:rPr>
          <w:t xml:space="preserve">The seasonally adjusted index value in March 2020 is 196 while the corresponding value in June is about 96. </w:t>
        </w:r>
      </w:ins>
      <w:proofErr w:type="gramStart"/>
      <w:ins w:id="828" w:author="Elezovic Suad PMU/MFS-S" w:date="2020-09-25T12:13:00Z">
        <w:r w:rsidR="009E5590">
          <w:rPr>
            <w:lang w:val="en-GB"/>
          </w:rPr>
          <w:t>The I</w:t>
        </w:r>
        <w:proofErr w:type="gramEnd"/>
        <w:r w:rsidR="009E5590">
          <w:rPr>
            <w:lang w:val="en-GB"/>
          </w:rPr>
          <w:t>-OLT for a</w:t>
        </w:r>
      </w:ins>
      <w:ins w:id="829" w:author="Elezovic Suad PMU/MFS-S" w:date="2020-09-25T12:12:00Z">
        <w:r w:rsidR="00CD4B00">
          <w:rPr>
            <w:lang w:val="en-GB"/>
          </w:rPr>
          <w:t xml:space="preserve">lmost all industrial </w:t>
        </w:r>
      </w:ins>
      <w:ins w:id="830" w:author="Elezovic Suad PMU/MFS-S" w:date="2020-09-25T12:13:00Z">
        <w:r w:rsidR="009E5590">
          <w:rPr>
            <w:lang w:val="en-GB"/>
          </w:rPr>
          <w:t>groups showed strong decline in April</w:t>
        </w:r>
      </w:ins>
      <w:ins w:id="831" w:author="Elezovic Suad PMU/MFS-S" w:date="2020-09-25T12:14:00Z">
        <w:r w:rsidR="009E5590">
          <w:rPr>
            <w:lang w:val="en-GB"/>
          </w:rPr>
          <w:t xml:space="preserve"> 2020</w:t>
        </w:r>
      </w:ins>
      <w:ins w:id="832" w:author="Elezovic Suad PMU/MFS-S" w:date="2020-09-25T12:48:00Z">
        <w:r w:rsidR="00743C31">
          <w:rPr>
            <w:lang w:val="en-GB"/>
          </w:rPr>
          <w:t xml:space="preserve"> with slight recovery in June 2020, as shown in Table 20.</w:t>
        </w:r>
      </w:ins>
    </w:p>
    <w:p w14:paraId="053F688C" w14:textId="24245436" w:rsidR="00D91B0F" w:rsidRDefault="00273536" w:rsidP="00D91B0F">
      <w:pPr>
        <w:rPr>
          <w:ins w:id="833" w:author="Elezovic Suad PMU/MFS-S" w:date="2020-09-21T20:02:00Z"/>
          <w:lang w:val="en-GB"/>
        </w:rPr>
      </w:pPr>
      <w:ins w:id="834" w:author="Elezovic Suad PMU/MFS-S" w:date="2020-09-24T14:57:00Z">
        <w:r>
          <w:rPr>
            <w:lang w:val="en-GB"/>
          </w:rPr>
          <w:t xml:space="preserve">The index figures </w:t>
        </w:r>
      </w:ins>
      <w:ins w:id="835" w:author="Elezovic Suad PMU/MFS-S" w:date="2020-09-25T11:20:00Z">
        <w:r w:rsidR="005814CD">
          <w:rPr>
            <w:lang w:val="en-GB"/>
          </w:rPr>
          <w:t>will be prepared</w:t>
        </w:r>
      </w:ins>
      <w:ins w:id="836" w:author="Elezovic Suad PMU/MFS-S" w:date="2020-09-25T11:17:00Z">
        <w:r w:rsidR="005814CD">
          <w:rPr>
            <w:lang w:val="en-GB"/>
          </w:rPr>
          <w:t xml:space="preserve"> </w:t>
        </w:r>
      </w:ins>
      <w:ins w:id="837" w:author="Elezovic Suad PMU/MFS-S" w:date="2020-09-24T14:57:00Z">
        <w:r w:rsidR="005814CD">
          <w:rPr>
            <w:lang w:val="en-GB"/>
          </w:rPr>
          <w:t xml:space="preserve">for </w:t>
        </w:r>
      </w:ins>
      <w:ins w:id="838" w:author="Elezovic Suad PMU/MFS-S" w:date="2020-09-25T11:19:00Z">
        <w:r w:rsidR="005814CD">
          <w:rPr>
            <w:lang w:val="en-GB"/>
          </w:rPr>
          <w:t xml:space="preserve">the most </w:t>
        </w:r>
      </w:ins>
      <w:ins w:id="839" w:author="Elezovic Suad PMU/MFS-S" w:date="2020-09-24T14:58:00Z">
        <w:r>
          <w:rPr>
            <w:lang w:val="en-GB"/>
          </w:rPr>
          <w:t>important</w:t>
        </w:r>
      </w:ins>
      <w:ins w:id="840" w:author="Elezovic Suad PMU/MFS-S" w:date="2020-09-24T14:57:00Z">
        <w:r w:rsidR="005814CD">
          <w:rPr>
            <w:lang w:val="en-GB"/>
          </w:rPr>
          <w:t xml:space="preserve"> </w:t>
        </w:r>
        <w:r>
          <w:rPr>
            <w:lang w:val="en-GB"/>
          </w:rPr>
          <w:t xml:space="preserve">industrial </w:t>
        </w:r>
      </w:ins>
      <w:ins w:id="841" w:author="Elezovic Suad PMU/MFS-S" w:date="2020-09-24T14:58:00Z">
        <w:r>
          <w:rPr>
            <w:lang w:val="en-GB"/>
          </w:rPr>
          <w:t>classification</w:t>
        </w:r>
      </w:ins>
      <w:ins w:id="842" w:author="Elezovic Suad PMU/MFS-S" w:date="2020-09-24T16:42:00Z">
        <w:r w:rsidR="00CE353C">
          <w:rPr>
            <w:lang w:val="en-GB"/>
          </w:rPr>
          <w:t>s</w:t>
        </w:r>
      </w:ins>
      <w:ins w:id="843" w:author="Elezovic Suad PMU/MFS-S" w:date="2020-09-24T15:09:00Z">
        <w:r w:rsidR="00FC2EF7">
          <w:rPr>
            <w:lang w:val="en-GB"/>
          </w:rPr>
          <w:t xml:space="preserve"> (according to NACE business activity classification)</w:t>
        </w:r>
      </w:ins>
      <w:ins w:id="844" w:author="Elezovic Suad PMU/MFS-S" w:date="2020-09-24T14:58:00Z">
        <w:r>
          <w:rPr>
            <w:lang w:val="en-GB"/>
          </w:rPr>
          <w:t xml:space="preserve"> in the private </w:t>
        </w:r>
      </w:ins>
      <w:ins w:id="845" w:author="Elezovic Suad PMU/MFS-S" w:date="2020-09-24T14:57:00Z">
        <w:r>
          <w:rPr>
            <w:lang w:val="en-GB"/>
          </w:rPr>
          <w:t>sector</w:t>
        </w:r>
      </w:ins>
      <w:ins w:id="846" w:author="Elezovic Suad PMU/MFS-S" w:date="2020-09-24T15:00:00Z">
        <w:r>
          <w:rPr>
            <w:lang w:val="en-GB"/>
          </w:rPr>
          <w:t xml:space="preserve"> and some of the </w:t>
        </w:r>
      </w:ins>
      <w:ins w:id="847" w:author="Elezovic Suad PMU/MFS-S" w:date="2020-09-24T15:01:00Z">
        <w:r>
          <w:rPr>
            <w:lang w:val="en-GB"/>
          </w:rPr>
          <w:t>classification</w:t>
        </w:r>
      </w:ins>
      <w:ins w:id="848" w:author="Elezovic Suad PMU/MFS-S" w:date="2020-09-24T16:42:00Z">
        <w:r w:rsidR="00CE353C">
          <w:rPr>
            <w:lang w:val="en-GB"/>
          </w:rPr>
          <w:t>s</w:t>
        </w:r>
      </w:ins>
      <w:ins w:id="849" w:author="Elezovic Suad PMU/MFS-S" w:date="2020-09-24T15:00:00Z">
        <w:r>
          <w:rPr>
            <w:lang w:val="en-GB"/>
          </w:rPr>
          <w:t xml:space="preserve"> in the public sector</w:t>
        </w:r>
      </w:ins>
      <w:ins w:id="850" w:author="Elezovic Suad PMU/MFS-S" w:date="2020-09-24T14:58:00Z">
        <w:r>
          <w:rPr>
            <w:lang w:val="en-GB"/>
          </w:rPr>
          <w:t xml:space="preserve">. Hence, it will be </w:t>
        </w:r>
      </w:ins>
      <w:ins w:id="851" w:author="Elezovic Suad PMU/MFS-S" w:date="2020-09-24T14:59:00Z">
        <w:r>
          <w:rPr>
            <w:lang w:val="en-GB"/>
          </w:rPr>
          <w:t xml:space="preserve">easy to understand </w:t>
        </w:r>
      </w:ins>
      <w:ins w:id="852" w:author="Elezovic Suad PMU/MFS-S" w:date="2020-09-24T14:58:00Z">
        <w:r>
          <w:rPr>
            <w:lang w:val="en-GB"/>
          </w:rPr>
          <w:t xml:space="preserve">which of the industries </w:t>
        </w:r>
      </w:ins>
      <w:ins w:id="853" w:author="Elezovic Suad PMU/MFS-S" w:date="2020-09-24T14:59:00Z">
        <w:r>
          <w:rPr>
            <w:lang w:val="en-GB"/>
          </w:rPr>
          <w:t>that are most influential in creating the downward movement</w:t>
        </w:r>
      </w:ins>
      <w:ins w:id="854" w:author="Elezovic Suad PMU/MFS-S" w:date="2020-09-24T15:00:00Z">
        <w:r>
          <w:rPr>
            <w:lang w:val="en-GB"/>
          </w:rPr>
          <w:t xml:space="preserve">. This issue may be important </w:t>
        </w:r>
      </w:ins>
      <w:ins w:id="855" w:author="Elezovic Suad PMU/MFS-S" w:date="2020-09-24T15:04:00Z">
        <w:r>
          <w:rPr>
            <w:lang w:val="en-GB"/>
          </w:rPr>
          <w:t>in</w:t>
        </w:r>
      </w:ins>
      <w:ins w:id="856" w:author="Elezovic Suad PMU/MFS-S" w:date="2020-09-24T15:00:00Z">
        <w:r>
          <w:rPr>
            <w:lang w:val="en-GB"/>
          </w:rPr>
          <w:t xml:space="preserve"> understanding </w:t>
        </w:r>
      </w:ins>
      <w:ins w:id="857" w:author="Elezovic Suad PMU/MFS-S" w:date="2020-09-24T15:01:00Z">
        <w:r>
          <w:rPr>
            <w:lang w:val="en-GB"/>
          </w:rPr>
          <w:t xml:space="preserve">the </w:t>
        </w:r>
      </w:ins>
      <w:ins w:id="858" w:author="Elezovic Suad PMU/MFS-S" w:date="2020-09-24T15:00:00Z">
        <w:r>
          <w:rPr>
            <w:lang w:val="en-GB"/>
          </w:rPr>
          <w:t xml:space="preserve">job market tendencies </w:t>
        </w:r>
      </w:ins>
      <w:ins w:id="859" w:author="Elezovic Suad PMU/MFS-S" w:date="2020-09-24T15:03:00Z">
        <w:r>
          <w:rPr>
            <w:lang w:val="en-GB"/>
          </w:rPr>
          <w:t>in terms of vulnerability</w:t>
        </w:r>
      </w:ins>
      <w:ins w:id="860" w:author="Elezovic Suad PMU/MFS-S" w:date="2020-09-24T15:00:00Z">
        <w:r>
          <w:rPr>
            <w:lang w:val="en-GB"/>
          </w:rPr>
          <w:t xml:space="preserve"> </w:t>
        </w:r>
      </w:ins>
      <w:ins w:id="861" w:author="Elezovic Suad PMU/MFS-S" w:date="2020-09-24T15:03:00Z">
        <w:r>
          <w:rPr>
            <w:lang w:val="en-GB"/>
          </w:rPr>
          <w:t xml:space="preserve">to </w:t>
        </w:r>
      </w:ins>
      <w:ins w:id="862" w:author="Elezovic Suad PMU/MFS-S" w:date="2020-09-24T15:04:00Z">
        <w:r>
          <w:rPr>
            <w:lang w:val="en-GB"/>
          </w:rPr>
          <w:t xml:space="preserve">some </w:t>
        </w:r>
      </w:ins>
      <w:ins w:id="863" w:author="Elezovic Suad PMU/MFS-S" w:date="2020-09-24T15:03:00Z">
        <w:r>
          <w:rPr>
            <w:lang w:val="en-GB"/>
          </w:rPr>
          <w:t xml:space="preserve">external shocks such as </w:t>
        </w:r>
      </w:ins>
      <w:ins w:id="864" w:author="Elezovic Suad PMU/MFS-S" w:date="2020-09-24T15:04:00Z">
        <w:r>
          <w:rPr>
            <w:lang w:val="en-GB"/>
          </w:rPr>
          <w:t xml:space="preserve">the </w:t>
        </w:r>
      </w:ins>
      <w:ins w:id="865" w:author="Elezovic Suad PMU/MFS-S" w:date="2020-09-24T15:03:00Z">
        <w:r>
          <w:rPr>
            <w:lang w:val="en-GB"/>
          </w:rPr>
          <w:t xml:space="preserve">Covid-19 crisis. </w:t>
        </w:r>
      </w:ins>
      <w:ins w:id="866" w:author="Elezovic Suad PMU/MFS-S" w:date="2020-09-24T15:10:00Z">
        <w:r w:rsidR="00967FCF">
          <w:rPr>
            <w:lang w:val="en-GB"/>
          </w:rPr>
          <w:t xml:space="preserve">There are also some </w:t>
        </w:r>
      </w:ins>
      <w:ins w:id="867" w:author="Elezovic Suad PMU/MFS-S" w:date="2020-09-24T15:11:00Z">
        <w:r w:rsidR="00967FCF">
          <w:rPr>
            <w:lang w:val="en-GB"/>
          </w:rPr>
          <w:t xml:space="preserve">tentative </w:t>
        </w:r>
      </w:ins>
      <w:ins w:id="868" w:author="Elezovic Suad PMU/MFS-S" w:date="2020-09-24T15:10:00Z">
        <w:r w:rsidR="00967FCF">
          <w:rPr>
            <w:lang w:val="en-GB"/>
          </w:rPr>
          <w:t>plans to develop corresponding index figures based on</w:t>
        </w:r>
      </w:ins>
      <w:ins w:id="869" w:author="Elezovic Suad PMU/MFS-S" w:date="2020-09-24T15:11:00Z">
        <w:r w:rsidR="00967FCF">
          <w:rPr>
            <w:lang w:val="en-GB"/>
          </w:rPr>
          <w:t xml:space="preserve"> the</w:t>
        </w:r>
      </w:ins>
      <w:ins w:id="870" w:author="Elezovic Suad PMU/MFS-S" w:date="2020-09-24T15:10:00Z">
        <w:r w:rsidR="00967FCF">
          <w:rPr>
            <w:lang w:val="en-GB"/>
          </w:rPr>
          <w:t xml:space="preserve"> regional divisions</w:t>
        </w:r>
      </w:ins>
      <w:ins w:id="871" w:author="Elezovic Suad PMU/MFS-S" w:date="2020-09-24T15:11:00Z">
        <w:r w:rsidR="00967FCF">
          <w:rPr>
            <w:lang w:val="en-GB"/>
          </w:rPr>
          <w:t xml:space="preserve"> in </w:t>
        </w:r>
        <w:r w:rsidR="00967FCF">
          <w:rPr>
            <w:lang w:val="en-GB"/>
          </w:rPr>
          <w:lastRenderedPageBreak/>
          <w:t>Sweden</w:t>
        </w:r>
      </w:ins>
      <w:ins w:id="872" w:author="Elezovic Suad PMU/MFS-S" w:date="2020-09-24T15:12:00Z">
        <w:r w:rsidR="00967FCF">
          <w:rPr>
            <w:lang w:val="en-GB"/>
          </w:rPr>
          <w:t xml:space="preserve"> and</w:t>
        </w:r>
      </w:ins>
      <w:ins w:id="873" w:author="Elezovic Suad PMU/MFS-S" w:date="2020-09-24T15:13:00Z">
        <w:r w:rsidR="00967FCF">
          <w:rPr>
            <w:lang w:val="en-GB"/>
          </w:rPr>
          <w:t>,</w:t>
        </w:r>
      </w:ins>
      <w:ins w:id="874" w:author="Elezovic Suad PMU/MFS-S" w:date="2020-09-24T15:12:00Z">
        <w:r w:rsidR="00967FCF">
          <w:rPr>
            <w:lang w:val="en-GB"/>
          </w:rPr>
          <w:t xml:space="preserve"> more importantly</w:t>
        </w:r>
      </w:ins>
      <w:ins w:id="875" w:author="Elezovic Suad PMU/MFS-S" w:date="2020-09-24T15:13:00Z">
        <w:r w:rsidR="00967FCF">
          <w:rPr>
            <w:lang w:val="en-GB"/>
          </w:rPr>
          <w:t>,</w:t>
        </w:r>
      </w:ins>
      <w:ins w:id="876" w:author="Elezovic Suad PMU/MFS-S" w:date="2020-09-24T15:12:00Z">
        <w:r w:rsidR="00967FCF">
          <w:rPr>
            <w:lang w:val="en-GB"/>
          </w:rPr>
          <w:t xml:space="preserve"> the index figures based on professional acit</w:t>
        </w:r>
      </w:ins>
      <w:ins w:id="877" w:author="Elezovic Suad PMU/MFS-S" w:date="2020-09-24T15:13:00Z">
        <w:r w:rsidR="00967FCF">
          <w:rPr>
            <w:lang w:val="en-GB"/>
          </w:rPr>
          <w:t xml:space="preserve">ivities (occupational </w:t>
        </w:r>
      </w:ins>
      <w:ins w:id="878" w:author="Elezovic Suad PMU/MFS-S" w:date="2020-09-25T11:20:00Z">
        <w:r w:rsidR="0095192C">
          <w:rPr>
            <w:lang w:val="en-GB"/>
          </w:rPr>
          <w:t>categories</w:t>
        </w:r>
      </w:ins>
      <w:ins w:id="879" w:author="Elezovic Suad PMU/MFS-S" w:date="2020-09-24T15:13:00Z">
        <w:r w:rsidR="00967FCF">
          <w:rPr>
            <w:lang w:val="en-GB"/>
          </w:rPr>
          <w:t>)</w:t>
        </w:r>
      </w:ins>
      <w:ins w:id="880" w:author="Elezovic Suad PMU/MFS-S" w:date="2020-09-24T15:14:00Z">
        <w:r w:rsidR="00967FCF">
          <w:rPr>
            <w:lang w:val="en-GB"/>
          </w:rPr>
          <w:t xml:space="preserve">. </w:t>
        </w:r>
      </w:ins>
    </w:p>
    <w:p w14:paraId="46D96A6F" w14:textId="50523C50" w:rsidR="00B03BD8" w:rsidRDefault="00B03BD8" w:rsidP="00D91B0F">
      <w:pPr>
        <w:rPr>
          <w:ins w:id="881" w:author="Elezovic Suad PMU/MFS-S" w:date="2020-09-24T14:49:00Z"/>
          <w:lang w:val="en-GB"/>
        </w:rPr>
      </w:pPr>
      <w:bookmarkStart w:id="882" w:name="IDX"/>
      <w:bookmarkEnd w:id="882"/>
    </w:p>
    <w:p w14:paraId="4237D299" w14:textId="45F7C9E0" w:rsidR="00405206" w:rsidRPr="00405206" w:rsidRDefault="00405206" w:rsidP="00D91B0F">
      <w:pPr>
        <w:rPr>
          <w:ins w:id="883" w:author="Elezovic Suad PMU/MFS-S" w:date="2020-09-21T20:04:00Z"/>
          <w:rPrChange w:id="884" w:author="Elezovic Suad PMU/MFS-S" w:date="2020-09-24T14:49:00Z">
            <w:rPr>
              <w:ins w:id="885" w:author="Elezovic Suad PMU/MFS-S" w:date="2020-09-21T20:04:00Z"/>
              <w:lang w:val="en-GB"/>
            </w:rPr>
          </w:rPrChange>
        </w:rPr>
      </w:pPr>
      <w:ins w:id="886" w:author="Elezovic Suad PMU/MFS-S" w:date="2020-09-24T14:49:00Z">
        <w:r>
          <w:rPr>
            <w:noProof/>
            <w:sz w:val="24"/>
            <w:szCs w:val="24"/>
            <w:lang w:val="sv-SE" w:eastAsia="sv-SE"/>
          </w:rPr>
          <w:drawing>
            <wp:inline distT="0" distB="0" distL="0" distR="0" wp14:anchorId="2E1D2EDF" wp14:editId="0416F4DD">
              <wp:extent cx="5731510" cy="4479732"/>
              <wp:effectExtent l="0" t="0" r="254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4479732"/>
                      </a:xfrm>
                      <a:prstGeom prst="rect">
                        <a:avLst/>
                      </a:prstGeom>
                      <a:noFill/>
                      <a:ln>
                        <a:noFill/>
                      </a:ln>
                    </pic:spPr>
                  </pic:pic>
                </a:graphicData>
              </a:graphic>
            </wp:inline>
          </w:drawing>
        </w:r>
      </w:ins>
    </w:p>
    <w:p w14:paraId="4D6E385E" w14:textId="16E28A9B" w:rsidR="00B03BD8" w:rsidRDefault="00B03BD8">
      <w:pPr>
        <w:pStyle w:val="Beskrivning"/>
        <w:rPr>
          <w:ins w:id="887" w:author="Elezovic Suad PMU/MFS-S" w:date="2020-09-24T16:22:00Z"/>
          <w:lang w:val="en-GB"/>
        </w:rPr>
        <w:pPrChange w:id="888" w:author="Elezovic Suad PMU/MFS-S" w:date="2020-09-21T20:06:00Z">
          <w:pPr/>
        </w:pPrChange>
      </w:pPr>
      <w:ins w:id="889" w:author="Elezovic Suad PMU/MFS-S" w:date="2020-09-21T20:04:00Z">
        <w:r>
          <w:rPr>
            <w:lang w:val="en-GB"/>
          </w:rPr>
          <w:t>Figure 47</w:t>
        </w:r>
      </w:ins>
      <w:ins w:id="890" w:author="Elezovic Suad PMU/MFS-S" w:date="2020-09-21T20:05:00Z">
        <w:r>
          <w:rPr>
            <w:lang w:val="en-GB"/>
          </w:rPr>
          <w:t xml:space="preserve">. </w:t>
        </w:r>
      </w:ins>
      <w:ins w:id="891" w:author="Elezovic Suad PMU/MFS-S" w:date="2020-09-24T14:49:00Z">
        <w:r w:rsidR="00405206">
          <w:rPr>
            <w:lang w:val="en-GB"/>
          </w:rPr>
          <w:t>SCB</w:t>
        </w:r>
        <w:proofErr w:type="gramStart"/>
        <w:r w:rsidR="00405206">
          <w:rPr>
            <w:lang w:val="en-GB"/>
          </w:rPr>
          <w:t>:s</w:t>
        </w:r>
        <w:proofErr w:type="gramEnd"/>
        <w:r w:rsidR="00405206">
          <w:rPr>
            <w:lang w:val="en-GB"/>
          </w:rPr>
          <w:t xml:space="preserve"> </w:t>
        </w:r>
      </w:ins>
      <w:ins w:id="892" w:author="Elezovic Suad PMU/MFS-S" w:date="2020-09-21T20:05:00Z">
        <w:r w:rsidR="00405206">
          <w:rPr>
            <w:lang w:val="en-GB"/>
          </w:rPr>
          <w:t>Experimental Index Online Job V</w:t>
        </w:r>
        <w:r>
          <w:rPr>
            <w:lang w:val="en-GB"/>
          </w:rPr>
          <w:t>acancies</w:t>
        </w:r>
      </w:ins>
      <w:ins w:id="893" w:author="Elezovic Suad PMU/MFS-S" w:date="2020-09-21T20:06:00Z">
        <w:r w:rsidR="00CC0F7C">
          <w:rPr>
            <w:lang w:val="en-GB"/>
          </w:rPr>
          <w:t xml:space="preserve"> </w:t>
        </w:r>
      </w:ins>
      <w:ins w:id="894" w:author="Elezovic Suad PMU/MFS-S" w:date="2020-09-21T20:05:00Z">
        <w:r>
          <w:rPr>
            <w:lang w:val="en-GB"/>
          </w:rPr>
          <w:t>(I-OLT)</w:t>
        </w:r>
      </w:ins>
      <w:ins w:id="895" w:author="Elezovic Suad PMU/MFS-S" w:date="2020-09-21T20:06:00Z">
        <w:r>
          <w:rPr>
            <w:lang w:val="en-GB"/>
          </w:rPr>
          <w:t>: Seasonally adjusted</w:t>
        </w:r>
        <w:r w:rsidR="00CC0F7C">
          <w:rPr>
            <w:lang w:val="en-GB"/>
          </w:rPr>
          <w:t>, trend- and unadjusted index values (Jan 2008= 100)</w:t>
        </w:r>
      </w:ins>
      <w:ins w:id="896" w:author="Elezovic Suad PMU/MFS-S" w:date="2020-09-21T20:05:00Z">
        <w:r>
          <w:rPr>
            <w:lang w:val="en-GB"/>
          </w:rPr>
          <w:t xml:space="preserve"> </w:t>
        </w:r>
      </w:ins>
      <w:ins w:id="897" w:author="Elezovic Suad PMU/MFS-S" w:date="2020-09-24T14:49:00Z">
        <w:r w:rsidR="00405206">
          <w:rPr>
            <w:lang w:val="en-GB"/>
          </w:rPr>
          <w:t>; Data from Jan 2008 to June 2020.</w:t>
        </w:r>
      </w:ins>
    </w:p>
    <w:p w14:paraId="0BEC2B36" w14:textId="19B6911F" w:rsidR="00024AFE" w:rsidRDefault="00024AFE">
      <w:pPr>
        <w:rPr>
          <w:ins w:id="898" w:author="Elezovic Suad PMU/MFS-S" w:date="2020-09-24T16:22:00Z"/>
          <w:lang w:val="en-GB"/>
        </w:rPr>
      </w:pPr>
    </w:p>
    <w:p w14:paraId="0D9F876B" w14:textId="3F036343" w:rsidR="00024AFE" w:rsidRDefault="00024AFE" w:rsidP="0095192C">
      <w:pPr>
        <w:pStyle w:val="Beskrivning"/>
        <w:rPr>
          <w:ins w:id="899" w:author="Elezovic Suad PMU/MFS-S" w:date="2020-09-25T11:24:00Z"/>
          <w:lang w:val="en-GB"/>
        </w:rPr>
        <w:pPrChange w:id="900" w:author="Elezovic Suad PMU/MFS-S" w:date="2020-09-25T11:24:00Z">
          <w:pPr/>
        </w:pPrChange>
      </w:pPr>
      <w:ins w:id="901" w:author="Elezovic Suad PMU/MFS-S" w:date="2020-09-24T16:22:00Z">
        <w:r>
          <w:rPr>
            <w:lang w:val="en-GB"/>
          </w:rPr>
          <w:t>Table 19. SCB</w:t>
        </w:r>
        <w:proofErr w:type="gramStart"/>
        <w:r>
          <w:rPr>
            <w:lang w:val="en-GB"/>
          </w:rPr>
          <w:t>:s</w:t>
        </w:r>
        <w:proofErr w:type="gramEnd"/>
        <w:r>
          <w:rPr>
            <w:lang w:val="en-GB"/>
          </w:rPr>
          <w:t xml:space="preserve"> Experimental Index Online Job Vacancies (I-OLT)</w:t>
        </w:r>
      </w:ins>
      <w:ins w:id="902" w:author="Elezovic Suad PMU/MFS-S" w:date="2020-09-24T16:24:00Z">
        <w:r>
          <w:rPr>
            <w:lang w:val="en-GB"/>
          </w:rPr>
          <w:t>- total</w:t>
        </w:r>
      </w:ins>
      <w:ins w:id="903" w:author="Elezovic Suad PMU/MFS-S" w:date="2020-09-24T16:22:00Z">
        <w:r>
          <w:rPr>
            <w:lang w:val="en-GB"/>
          </w:rPr>
          <w:t xml:space="preserve">: Seasonally adjusted, trend- and unadjusted index values (Jan 2008= 100) ; Data from </w:t>
        </w:r>
      </w:ins>
      <w:ins w:id="904" w:author="Elezovic Suad PMU/MFS-S" w:date="2020-09-24T16:24:00Z">
        <w:r>
          <w:rPr>
            <w:lang w:val="en-GB"/>
          </w:rPr>
          <w:t>Feb</w:t>
        </w:r>
      </w:ins>
      <w:ins w:id="905" w:author="Elezovic Suad PMU/MFS-S" w:date="2020-09-24T16:22:00Z">
        <w:r>
          <w:rPr>
            <w:lang w:val="en-GB"/>
          </w:rPr>
          <w:t xml:space="preserve"> 20</w:t>
        </w:r>
      </w:ins>
      <w:ins w:id="906" w:author="Elezovic Suad PMU/MFS-S" w:date="2020-09-24T16:24:00Z">
        <w:r>
          <w:rPr>
            <w:lang w:val="en-GB"/>
          </w:rPr>
          <w:t>20</w:t>
        </w:r>
      </w:ins>
      <w:ins w:id="907" w:author="Elezovic Suad PMU/MFS-S" w:date="2020-09-24T16:22:00Z">
        <w:r>
          <w:rPr>
            <w:lang w:val="en-GB"/>
          </w:rPr>
          <w:t xml:space="preserve"> to June 2020. Levels vs percentage changes (original values 12 month</w:t>
        </w:r>
      </w:ins>
      <w:ins w:id="908" w:author="Elezovic Suad PMU/MFS-S" w:date="2020-09-24T16:23:00Z">
        <w:r>
          <w:rPr>
            <w:lang w:val="en-GB"/>
          </w:rPr>
          <w:t>s’</w:t>
        </w:r>
      </w:ins>
      <w:ins w:id="909" w:author="Elezovic Suad PMU/MFS-S" w:date="2020-09-24T16:22:00Z">
        <w:r>
          <w:rPr>
            <w:lang w:val="en-GB"/>
          </w:rPr>
          <w:t xml:space="preserve"> perc.change; trend- and seasonally adjusted figures- 1 month perc. </w:t>
        </w:r>
      </w:ins>
      <w:ins w:id="910" w:author="Elezovic Suad PMU/MFS-S" w:date="2020-09-24T16:23:00Z">
        <w:r w:rsidR="001C1E48">
          <w:rPr>
            <w:lang w:val="en-GB"/>
          </w:rPr>
          <w:t>c</w:t>
        </w:r>
        <w:r>
          <w:rPr>
            <w:lang w:val="en-GB"/>
          </w:rPr>
          <w:t>hange)</w:t>
        </w:r>
      </w:ins>
    </w:p>
    <w:p w14:paraId="2CBC33D7" w14:textId="1F0AFF31" w:rsidR="0095192C" w:rsidRDefault="00BB285B">
      <w:pPr>
        <w:rPr>
          <w:ins w:id="911" w:author="Elezovic Suad PMU/MFS-S" w:date="2020-09-25T13:01:00Z"/>
          <w:lang w:val="en-GB"/>
        </w:rPr>
      </w:pPr>
      <w:ins w:id="912" w:author="Elezovic Suad PMU/MFS-S" w:date="2020-09-25T13:02:00Z">
        <w:r w:rsidRPr="00BB285B">
          <w:drawing>
            <wp:inline distT="0" distB="0" distL="0" distR="0" wp14:anchorId="1B4958E0" wp14:editId="00535563">
              <wp:extent cx="5731510" cy="1588393"/>
              <wp:effectExtent l="0" t="0" r="2540" b="0"/>
              <wp:docPr id="61" name="Bildobjek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588393"/>
                      </a:xfrm>
                      <a:prstGeom prst="rect">
                        <a:avLst/>
                      </a:prstGeom>
                      <a:noFill/>
                      <a:ln>
                        <a:noFill/>
                      </a:ln>
                    </pic:spPr>
                  </pic:pic>
                </a:graphicData>
              </a:graphic>
            </wp:inline>
          </w:drawing>
        </w:r>
      </w:ins>
    </w:p>
    <w:p w14:paraId="41CAA151" w14:textId="77777777" w:rsidR="001A50DD" w:rsidRDefault="001A50DD" w:rsidP="005F5A87">
      <w:pPr>
        <w:pStyle w:val="Beskrivning"/>
        <w:rPr>
          <w:i w:val="0"/>
          <w:iCs w:val="0"/>
          <w:color w:val="auto"/>
          <w:sz w:val="22"/>
          <w:szCs w:val="22"/>
          <w:lang w:val="en-GB"/>
        </w:rPr>
      </w:pPr>
    </w:p>
    <w:p w14:paraId="65E77361" w14:textId="39991BC2" w:rsidR="005F5A87" w:rsidRDefault="005F5A87" w:rsidP="005F5A87">
      <w:pPr>
        <w:pStyle w:val="Beskrivning"/>
        <w:rPr>
          <w:ins w:id="913" w:author="Elezovic Suad PMU/MFS-S" w:date="2020-09-25T12:35:00Z"/>
          <w:lang w:val="en-GB"/>
        </w:rPr>
      </w:pPr>
      <w:bookmarkStart w:id="914" w:name="_GoBack"/>
      <w:bookmarkEnd w:id="914"/>
      <w:ins w:id="915" w:author="Elezovic Suad PMU/MFS-S" w:date="2020-09-25T12:35:00Z">
        <w:r>
          <w:rPr>
            <w:lang w:val="en-GB"/>
          </w:rPr>
          <w:lastRenderedPageBreak/>
          <w:t xml:space="preserve">Table </w:t>
        </w:r>
        <w:r>
          <w:rPr>
            <w:lang w:val="en-GB"/>
          </w:rPr>
          <w:t>20</w:t>
        </w:r>
        <w:r>
          <w:rPr>
            <w:lang w:val="en-GB"/>
          </w:rPr>
          <w:t>. SCB</w:t>
        </w:r>
        <w:proofErr w:type="gramStart"/>
        <w:r>
          <w:rPr>
            <w:lang w:val="en-GB"/>
          </w:rPr>
          <w:t>:s</w:t>
        </w:r>
        <w:proofErr w:type="gramEnd"/>
        <w:r>
          <w:rPr>
            <w:lang w:val="en-GB"/>
          </w:rPr>
          <w:t xml:space="preserve"> Experimental Index Online Job Vacancies (I-OLT)- total</w:t>
        </w:r>
        <w:r>
          <w:rPr>
            <w:lang w:val="en-GB"/>
          </w:rPr>
          <w:t xml:space="preserve"> and by industrial classifications; </w:t>
        </w:r>
        <w:r>
          <w:rPr>
            <w:lang w:val="en-GB"/>
          </w:rPr>
          <w:t>Seasonally adjusted</w:t>
        </w:r>
        <w:r w:rsidR="00743C31">
          <w:rPr>
            <w:lang w:val="en-GB"/>
          </w:rPr>
          <w:t xml:space="preserve"> figures- </w:t>
        </w:r>
        <w:r>
          <w:rPr>
            <w:lang w:val="en-GB"/>
          </w:rPr>
          <w:t>percentage change from previous month</w:t>
        </w:r>
      </w:ins>
      <w:ins w:id="916" w:author="Elezovic Suad PMU/MFS-S" w:date="2020-09-25T12:36:00Z">
        <w:r>
          <w:rPr>
            <w:lang w:val="en-GB"/>
          </w:rPr>
          <w:t xml:space="preserve"> (i</w:t>
        </w:r>
      </w:ins>
      <w:ins w:id="917" w:author="Elezovic Suad PMU/MFS-S" w:date="2020-09-25T12:35:00Z">
        <w:r>
          <w:rPr>
            <w:lang w:val="en-GB"/>
          </w:rPr>
          <w:t xml:space="preserve">ndex values (Jan 2008= 100) ; Data from </w:t>
        </w:r>
      </w:ins>
      <w:ins w:id="918" w:author="Elezovic Suad PMU/MFS-S" w:date="2020-09-25T12:36:00Z">
        <w:r>
          <w:rPr>
            <w:lang w:val="en-GB"/>
          </w:rPr>
          <w:t>April</w:t>
        </w:r>
      </w:ins>
      <w:ins w:id="919" w:author="Elezovic Suad PMU/MFS-S" w:date="2020-09-25T12:35:00Z">
        <w:r>
          <w:rPr>
            <w:lang w:val="en-GB"/>
          </w:rPr>
          <w:t xml:space="preserve"> 2020 to June 2020.)</w:t>
        </w:r>
      </w:ins>
    </w:p>
    <w:p w14:paraId="23311CA8" w14:textId="401E98B5" w:rsidR="007801EF" w:rsidRPr="00024AFE" w:rsidRDefault="007801EF">
      <w:pPr>
        <w:rPr>
          <w:ins w:id="920" w:author="Elezovic Suad PMU/MFS-S" w:date="2020-09-21T14:41:00Z"/>
          <w:lang w:val="en-GB"/>
        </w:rPr>
      </w:pPr>
      <w:ins w:id="921" w:author="Elezovic Suad PMU/MFS-S" w:date="2020-09-25T12:39:00Z">
        <w:r w:rsidRPr="007801EF">
          <w:drawing>
            <wp:inline distT="0" distB="0" distL="0" distR="0" wp14:anchorId="3C25FE68" wp14:editId="0AD8F43E">
              <wp:extent cx="4318000" cy="4152900"/>
              <wp:effectExtent l="0" t="0" r="6350" b="0"/>
              <wp:docPr id="59" name="Bildobjek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8000" cy="4152900"/>
                      </a:xfrm>
                      <a:prstGeom prst="rect">
                        <a:avLst/>
                      </a:prstGeom>
                      <a:noFill/>
                      <a:ln>
                        <a:noFill/>
                      </a:ln>
                    </pic:spPr>
                  </pic:pic>
                </a:graphicData>
              </a:graphic>
            </wp:inline>
          </w:drawing>
        </w:r>
      </w:ins>
    </w:p>
    <w:p w14:paraId="4A664DD9" w14:textId="77777777" w:rsidR="008A35CC" w:rsidRDefault="008A35CC" w:rsidP="00B245F9">
      <w:pPr>
        <w:rPr>
          <w:ins w:id="922" w:author="Elezovic Suad PMU/MFS-S" w:date="2020-09-25T12:49:00Z"/>
          <w:lang w:val="en-GB"/>
        </w:rPr>
      </w:pPr>
    </w:p>
    <w:p w14:paraId="133CBE8B" w14:textId="15C890C3" w:rsidR="00B245F9" w:rsidRDefault="0028610C" w:rsidP="00B245F9">
      <w:pPr>
        <w:rPr>
          <w:ins w:id="923" w:author="Elezovic Suad PMU/MFS-S" w:date="2020-09-25T11:31:00Z"/>
          <w:lang w:val="en-GB"/>
        </w:rPr>
      </w:pPr>
      <w:ins w:id="924" w:author="Elezovic Suad PMU/MFS-S" w:date="2020-09-21T14:41:00Z">
        <w:r>
          <w:rPr>
            <w:lang w:val="en-GB"/>
          </w:rPr>
          <w:t>In</w:t>
        </w:r>
      </w:ins>
      <w:ins w:id="925" w:author="Elezovic Suad PMU/MFS-S" w:date="2020-09-25T11:39:00Z">
        <w:r w:rsidR="000E4256">
          <w:rPr>
            <w:lang w:val="en-GB"/>
          </w:rPr>
          <w:t xml:space="preserve"> the</w:t>
        </w:r>
      </w:ins>
      <w:ins w:id="926" w:author="Elezovic Suad PMU/MFS-S" w:date="2020-09-21T14:41:00Z">
        <w:r>
          <w:rPr>
            <w:lang w:val="en-GB"/>
          </w:rPr>
          <w:t xml:space="preserve"> long term, SCB will </w:t>
        </w:r>
      </w:ins>
      <w:ins w:id="927" w:author="Elezovic Suad PMU/MFS-S" w:date="2020-09-21T14:45:00Z">
        <w:r>
          <w:rPr>
            <w:lang w:val="en-GB"/>
          </w:rPr>
          <w:t>continue to</w:t>
        </w:r>
      </w:ins>
      <w:ins w:id="928" w:author="Elezovic Suad PMU/MFS-S" w:date="2020-09-21T14:41:00Z">
        <w:r>
          <w:rPr>
            <w:lang w:val="en-GB"/>
          </w:rPr>
          <w:t xml:space="preserve"> explore possibilities to use</w:t>
        </w:r>
      </w:ins>
      <w:ins w:id="929" w:author="Elezovic Suad PMU/MFS-S" w:date="2020-09-25T11:32:00Z">
        <w:r w:rsidR="00B245F9">
          <w:rPr>
            <w:lang w:val="en-GB"/>
          </w:rPr>
          <w:t xml:space="preserve"> </w:t>
        </w:r>
      </w:ins>
      <w:ins w:id="930" w:author="Elezovic Suad PMU/MFS-S" w:date="2020-09-25T11:39:00Z">
        <w:r w:rsidR="000E4256">
          <w:rPr>
            <w:lang w:val="en-GB"/>
          </w:rPr>
          <w:t xml:space="preserve">the </w:t>
        </w:r>
      </w:ins>
      <w:ins w:id="931" w:author="Elezovic Suad PMU/MFS-S" w:date="2020-09-25T11:32:00Z">
        <w:r w:rsidR="00B245F9">
          <w:rPr>
            <w:lang w:val="en-GB"/>
          </w:rPr>
          <w:t xml:space="preserve">SES data, </w:t>
        </w:r>
      </w:ins>
      <w:ins w:id="932" w:author="Elezovic Suad PMU/MFS-S" w:date="2020-09-25T11:39:00Z">
        <w:r w:rsidR="000E4256">
          <w:rPr>
            <w:lang w:val="en-GB"/>
          </w:rPr>
          <w:t xml:space="preserve">the </w:t>
        </w:r>
      </w:ins>
      <w:ins w:id="933" w:author="Elezovic Suad PMU/MFS-S" w:date="2020-09-21T14:41:00Z">
        <w:r>
          <w:rPr>
            <w:lang w:val="en-GB"/>
          </w:rPr>
          <w:t>CEDEFOP</w:t>
        </w:r>
      </w:ins>
      <w:ins w:id="934" w:author="Elezovic Suad PMU/MFS-S" w:date="2020-09-25T11:32:00Z">
        <w:r w:rsidR="00B245F9">
          <w:rPr>
            <w:lang w:val="en-GB"/>
          </w:rPr>
          <w:t xml:space="preserve"> data</w:t>
        </w:r>
      </w:ins>
      <w:ins w:id="935" w:author="Elezovic Suad PMU/MFS-S" w:date="2020-09-21T14:41:00Z">
        <w:r>
          <w:rPr>
            <w:lang w:val="en-GB"/>
          </w:rPr>
          <w:t xml:space="preserve"> and </w:t>
        </w:r>
      </w:ins>
      <w:ins w:id="936" w:author="Elezovic Suad PMU/MFS-S" w:date="2020-09-25T11:32:00Z">
        <w:r w:rsidR="00B245F9">
          <w:rPr>
            <w:lang w:val="en-GB"/>
          </w:rPr>
          <w:t xml:space="preserve">the data from </w:t>
        </w:r>
      </w:ins>
      <w:ins w:id="937" w:author="Elezovic Suad PMU/MFS-S" w:date="2020-09-21T14:41:00Z">
        <w:r>
          <w:rPr>
            <w:lang w:val="en-GB"/>
          </w:rPr>
          <w:t>some other online sources</w:t>
        </w:r>
      </w:ins>
      <w:ins w:id="938" w:author="Elezovic Suad PMU/MFS-S" w:date="2020-09-25T11:32:00Z">
        <w:r w:rsidR="00B245F9">
          <w:rPr>
            <w:lang w:val="en-GB"/>
          </w:rPr>
          <w:t>,</w:t>
        </w:r>
      </w:ins>
      <w:ins w:id="939" w:author="Elezovic Suad PMU/MFS-S" w:date="2020-09-21T14:42:00Z">
        <w:r>
          <w:rPr>
            <w:lang w:val="en-GB"/>
          </w:rPr>
          <w:t xml:space="preserve"> for different purposes</w:t>
        </w:r>
      </w:ins>
      <w:ins w:id="940" w:author="Elezovic Suad PMU/MFS-S" w:date="2020-09-25T11:24:00Z">
        <w:r w:rsidR="006F399D">
          <w:rPr>
            <w:lang w:val="en-GB"/>
          </w:rPr>
          <w:t xml:space="preserve">. </w:t>
        </w:r>
      </w:ins>
    </w:p>
    <w:p w14:paraId="1C84B094" w14:textId="5F615E09" w:rsidR="001D5D6D" w:rsidRDefault="0028610C" w:rsidP="001D5D6D">
      <w:pPr>
        <w:rPr>
          <w:ins w:id="941" w:author="Elezovic Suad PMU/MFS-S" w:date="2020-09-25T11:34:00Z"/>
          <w:lang w:val="en-GB"/>
        </w:rPr>
      </w:pPr>
      <w:ins w:id="942" w:author="Elezovic Suad PMU/MFS-S" w:date="2020-09-21T14:42:00Z">
        <w:r>
          <w:rPr>
            <w:lang w:val="en-GB"/>
          </w:rPr>
          <w:t xml:space="preserve">One of the purposes is to evaluate quality and precision of the Job Vacancy Survey estimates. </w:t>
        </w:r>
      </w:ins>
      <w:ins w:id="943" w:author="Elezovic Suad PMU/MFS-S" w:date="2020-09-21T14:45:00Z">
        <w:r>
          <w:rPr>
            <w:lang w:val="en-GB"/>
          </w:rPr>
          <w:t xml:space="preserve">Another alternative is to create monthly flash estimates by using the calibration techniques, combining </w:t>
        </w:r>
      </w:ins>
      <w:ins w:id="944" w:author="Elezovic Suad PMU/MFS-S" w:date="2020-09-21T14:46:00Z">
        <w:r>
          <w:rPr>
            <w:lang w:val="en-GB"/>
          </w:rPr>
          <w:t xml:space="preserve">the </w:t>
        </w:r>
      </w:ins>
      <w:ins w:id="945" w:author="Elezovic Suad PMU/MFS-S" w:date="2020-09-21T14:45:00Z">
        <w:r>
          <w:rPr>
            <w:lang w:val="en-GB"/>
          </w:rPr>
          <w:t>survey and online data.</w:t>
        </w:r>
      </w:ins>
      <w:ins w:id="946" w:author="Elezovic Suad PMU/MFS-S" w:date="2020-09-21T14:46:00Z">
        <w:r>
          <w:rPr>
            <w:lang w:val="en-GB"/>
          </w:rPr>
          <w:t xml:space="preserve"> The final </w:t>
        </w:r>
      </w:ins>
      <w:ins w:id="947" w:author="Elezovic Suad PMU/MFS-S" w:date="2020-09-21T14:47:00Z">
        <w:r w:rsidR="00C81062">
          <w:rPr>
            <w:lang w:val="en-GB"/>
          </w:rPr>
          <w:t>alternative</w:t>
        </w:r>
      </w:ins>
      <w:ins w:id="948" w:author="Elezovic Suad PMU/MFS-S" w:date="2020-09-21T14:46:00Z">
        <w:r>
          <w:rPr>
            <w:lang w:val="en-GB"/>
          </w:rPr>
          <w:t xml:space="preserve"> is </w:t>
        </w:r>
      </w:ins>
      <w:ins w:id="949" w:author="Elezovic Suad PMU/MFS-S" w:date="2020-09-21T14:57:00Z">
        <w:r w:rsidR="00696F3B">
          <w:rPr>
            <w:lang w:val="en-GB"/>
          </w:rPr>
          <w:t xml:space="preserve">investigate about possibilities </w:t>
        </w:r>
      </w:ins>
      <w:ins w:id="950" w:author="Elezovic Suad PMU/MFS-S" w:date="2020-09-21T14:46:00Z">
        <w:r>
          <w:rPr>
            <w:lang w:val="en-GB"/>
          </w:rPr>
          <w:t xml:space="preserve">to </w:t>
        </w:r>
        <w:r w:rsidR="00C81062">
          <w:rPr>
            <w:lang w:val="en-GB"/>
          </w:rPr>
          <w:t xml:space="preserve">replace survey estimates by the model-based estimates, primarily based on online data, for at least </w:t>
        </w:r>
      </w:ins>
      <w:ins w:id="951" w:author="Elezovic Suad PMU/MFS-S" w:date="2020-09-21T14:47:00Z">
        <w:r w:rsidR="00C81062">
          <w:rPr>
            <w:lang w:val="en-GB"/>
          </w:rPr>
          <w:t>some of the survey occasions.</w:t>
        </w:r>
      </w:ins>
      <w:ins w:id="952" w:author="Elezovic Suad PMU/MFS-S" w:date="2020-09-21T14:48:00Z">
        <w:r w:rsidR="00C81062">
          <w:rPr>
            <w:lang w:val="en-GB"/>
          </w:rPr>
          <w:t xml:space="preserve"> In this way</w:t>
        </w:r>
      </w:ins>
      <w:ins w:id="953" w:author="Elezovic Suad PMU/MFS-S" w:date="2020-09-21T14:56:00Z">
        <w:r w:rsidR="00987625">
          <w:rPr>
            <w:lang w:val="en-GB"/>
          </w:rPr>
          <w:t>,</w:t>
        </w:r>
      </w:ins>
      <w:ins w:id="954" w:author="Elezovic Suad PMU/MFS-S" w:date="2020-09-21T14:48:00Z">
        <w:r w:rsidR="00C81062">
          <w:rPr>
            <w:lang w:val="en-GB"/>
          </w:rPr>
          <w:t xml:space="preserve"> the response burden </w:t>
        </w:r>
      </w:ins>
      <w:proofErr w:type="gramStart"/>
      <w:ins w:id="955" w:author="Elezovic Suad PMU/MFS-S" w:date="2020-09-21T14:57:00Z">
        <w:r w:rsidR="00696F3B">
          <w:rPr>
            <w:lang w:val="en-GB"/>
          </w:rPr>
          <w:t>could</w:t>
        </w:r>
      </w:ins>
      <w:ins w:id="956" w:author="Elezovic Suad PMU/MFS-S" w:date="2020-09-21T14:48:00Z">
        <w:r w:rsidR="00AF6FD3">
          <w:rPr>
            <w:lang w:val="en-GB"/>
          </w:rPr>
          <w:t xml:space="preserve"> be reasonably </w:t>
        </w:r>
      </w:ins>
      <w:ins w:id="957" w:author="Elezovic Suad PMU/MFS-S" w:date="2020-09-21T14:47:00Z">
        <w:r w:rsidR="00C81062">
          <w:rPr>
            <w:lang w:val="en-GB"/>
          </w:rPr>
          <w:t>reduced</w:t>
        </w:r>
        <w:proofErr w:type="gramEnd"/>
        <w:r w:rsidR="00C81062">
          <w:rPr>
            <w:lang w:val="en-GB"/>
          </w:rPr>
          <w:t xml:space="preserve"> but this final option is to be examined very carefully.</w:t>
        </w:r>
      </w:ins>
      <w:ins w:id="958" w:author="Elezovic Suad PMU/MFS-S" w:date="2020-09-24T16:46:00Z">
        <w:r w:rsidR="001D5D6D">
          <w:rPr>
            <w:lang w:val="en-GB"/>
          </w:rPr>
          <w:t xml:space="preserve"> </w:t>
        </w:r>
      </w:ins>
    </w:p>
    <w:p w14:paraId="6A3FEB36" w14:textId="4124D61F" w:rsidR="00B245F9" w:rsidRDefault="00B245F9" w:rsidP="00B245F9">
      <w:pPr>
        <w:rPr>
          <w:ins w:id="959" w:author="Elezovic Suad PMU/MFS-S" w:date="2020-09-25T11:34:00Z"/>
          <w:lang w:val="en-GB"/>
        </w:rPr>
      </w:pPr>
      <w:proofErr w:type="gramStart"/>
      <w:ins w:id="960" w:author="Elezovic Suad PMU/MFS-S" w:date="2020-09-25T11:34:00Z">
        <w:r>
          <w:rPr>
            <w:lang w:val="en-GB"/>
          </w:rPr>
          <w:t>At this point in time</w:t>
        </w:r>
        <w:proofErr w:type="gramEnd"/>
        <w:r>
          <w:rPr>
            <w:lang w:val="en-GB"/>
          </w:rPr>
          <w:t xml:space="preserve">, the use of CEDEFOP data is limited to simple comparisons and evaluations since the analytical work requires time series of monthly data over several years in order to be fully useful. </w:t>
        </w:r>
        <w:proofErr w:type="gramStart"/>
        <w:r>
          <w:rPr>
            <w:lang w:val="en-GB"/>
          </w:rPr>
          <w:t>Also</w:t>
        </w:r>
        <w:proofErr w:type="gramEnd"/>
        <w:r>
          <w:rPr>
            <w:lang w:val="en-GB"/>
          </w:rPr>
          <w:t xml:space="preserve">, certain important </w:t>
        </w:r>
        <w:r>
          <w:rPr>
            <w:lang w:val="en-GB"/>
          </w:rPr>
          <w:t xml:space="preserve">quality issues concerning CEDEFOP data are still questionable which is one of the </w:t>
        </w:r>
      </w:ins>
      <w:ins w:id="961" w:author="Elezovic Suad PMU/MFS-S" w:date="2020-09-25T11:35:00Z">
        <w:r>
          <w:rPr>
            <w:lang w:val="en-GB"/>
          </w:rPr>
          <w:t xml:space="preserve">main </w:t>
        </w:r>
      </w:ins>
      <w:ins w:id="962" w:author="Elezovic Suad PMU/MFS-S" w:date="2020-09-25T11:34:00Z">
        <w:r>
          <w:rPr>
            <w:lang w:val="en-GB"/>
          </w:rPr>
          <w:t xml:space="preserve">reasons </w:t>
        </w:r>
        <w:r>
          <w:rPr>
            <w:lang w:val="en-GB"/>
          </w:rPr>
          <w:t>why</w:t>
        </w:r>
        <w:r>
          <w:rPr>
            <w:lang w:val="en-GB"/>
          </w:rPr>
          <w:t xml:space="preserve"> the analysis about CEDEFOP is not </w:t>
        </w:r>
      </w:ins>
      <w:ins w:id="963" w:author="Elezovic Suad PMU/MFS-S" w:date="2020-09-25T11:35:00Z">
        <w:r w:rsidR="00A474D4">
          <w:rPr>
            <w:lang w:val="en-GB"/>
          </w:rPr>
          <w:t xml:space="preserve">the </w:t>
        </w:r>
      </w:ins>
      <w:ins w:id="964" w:author="Elezovic Suad PMU/MFS-S" w:date="2020-09-25T11:36:00Z">
        <w:r w:rsidR="00A474D4">
          <w:rPr>
            <w:lang w:val="en-GB"/>
          </w:rPr>
          <w:t>SCB’s primary activity in the context of exploring OJA</w:t>
        </w:r>
      </w:ins>
      <w:ins w:id="965" w:author="Elezovic Suad PMU/MFS-S" w:date="2020-09-25T11:34:00Z">
        <w:r>
          <w:rPr>
            <w:lang w:val="en-GB"/>
          </w:rPr>
          <w:t xml:space="preserve">. </w:t>
        </w:r>
      </w:ins>
    </w:p>
    <w:p w14:paraId="2A8A078E" w14:textId="22D60DF8" w:rsidR="001D5D6D" w:rsidRDefault="00252367" w:rsidP="001D5D6D">
      <w:pPr>
        <w:rPr>
          <w:ins w:id="966" w:author="Elezovic Suad PMU/MFS-S" w:date="2020-09-24T16:46:00Z"/>
          <w:lang w:val="en-GB"/>
        </w:rPr>
      </w:pPr>
      <w:ins w:id="967" w:author="Elezovic Suad PMU/MFS-S" w:date="2020-09-25T11:37:00Z">
        <w:r>
          <w:rPr>
            <w:lang w:val="en-GB"/>
          </w:rPr>
          <w:t>Worth to mention is the fact that</w:t>
        </w:r>
      </w:ins>
      <w:ins w:id="968" w:author="Elezovic Suad PMU/MFS-S" w:date="2020-09-24T16:46:00Z">
        <w:r w:rsidR="001D5D6D">
          <w:rPr>
            <w:lang w:val="en-GB"/>
          </w:rPr>
          <w:t xml:space="preserve"> there is an ongoing work att SES concerning linking </w:t>
        </w:r>
      </w:ins>
      <w:ins w:id="969" w:author="Elezovic Suad PMU/MFS-S" w:date="2020-09-24T16:48:00Z">
        <w:r w:rsidR="001D5D6D">
          <w:rPr>
            <w:lang w:val="en-GB"/>
          </w:rPr>
          <w:t xml:space="preserve">different classifications on </w:t>
        </w:r>
      </w:ins>
      <w:ins w:id="970" w:author="Elezovic Suad PMU/MFS-S" w:date="2020-09-24T16:46:00Z">
        <w:r w:rsidR="001D5D6D">
          <w:rPr>
            <w:lang w:val="en-GB"/>
          </w:rPr>
          <w:t>professional and educational activities</w:t>
        </w:r>
      </w:ins>
      <w:ins w:id="971" w:author="Elezovic Suad PMU/MFS-S" w:date="2020-09-24T16:47:00Z">
        <w:r w:rsidR="001D5D6D">
          <w:rPr>
            <w:lang w:val="en-GB"/>
          </w:rPr>
          <w:t>,</w:t>
        </w:r>
      </w:ins>
      <w:ins w:id="972" w:author="Elezovic Suad PMU/MFS-S" w:date="2020-09-24T16:46:00Z">
        <w:r w:rsidR="001D5D6D">
          <w:rPr>
            <w:lang w:val="en-GB"/>
          </w:rPr>
          <w:t xml:space="preserve"> which is of interest for the users of SCB’s statistic</w:t>
        </w:r>
      </w:ins>
      <w:ins w:id="973" w:author="Elezovic Suad PMU/MFS-S" w:date="2020-09-24T16:47:00Z">
        <w:r w:rsidR="001D5D6D">
          <w:rPr>
            <w:lang w:val="en-GB"/>
          </w:rPr>
          <w:t>s,</w:t>
        </w:r>
      </w:ins>
      <w:ins w:id="974" w:author="Elezovic Suad PMU/MFS-S" w:date="2020-09-24T16:46:00Z">
        <w:r w:rsidR="001D5D6D">
          <w:rPr>
            <w:lang w:val="en-GB"/>
          </w:rPr>
          <w:t xml:space="preserve"> and this issue </w:t>
        </w:r>
        <w:proofErr w:type="gramStart"/>
        <w:r w:rsidR="001D5D6D">
          <w:rPr>
            <w:lang w:val="en-GB"/>
          </w:rPr>
          <w:t xml:space="preserve">will </w:t>
        </w:r>
      </w:ins>
      <w:ins w:id="975" w:author="Elezovic Suad PMU/MFS-S" w:date="2020-09-24T16:47:00Z">
        <w:r w:rsidR="001D5D6D">
          <w:rPr>
            <w:lang w:val="en-GB"/>
          </w:rPr>
          <w:t xml:space="preserve">probably </w:t>
        </w:r>
      </w:ins>
      <w:ins w:id="976" w:author="Elezovic Suad PMU/MFS-S" w:date="2020-09-24T16:46:00Z">
        <w:r w:rsidR="001D5D6D">
          <w:rPr>
            <w:lang w:val="en-GB"/>
          </w:rPr>
          <w:t>be explored</w:t>
        </w:r>
        <w:proofErr w:type="gramEnd"/>
        <w:r w:rsidR="001D5D6D">
          <w:rPr>
            <w:lang w:val="en-GB"/>
          </w:rPr>
          <w:t xml:space="preserve"> </w:t>
        </w:r>
      </w:ins>
      <w:ins w:id="977" w:author="Elezovic Suad PMU/MFS-S" w:date="2020-09-24T16:47:00Z">
        <w:r w:rsidR="001D5D6D">
          <w:rPr>
            <w:lang w:val="en-GB"/>
          </w:rPr>
          <w:t>in the</w:t>
        </w:r>
      </w:ins>
      <w:ins w:id="978" w:author="Elezovic Suad PMU/MFS-S" w:date="2020-09-25T11:37:00Z">
        <w:r>
          <w:rPr>
            <w:lang w:val="en-GB"/>
          </w:rPr>
          <w:t xml:space="preserve"> near</w:t>
        </w:r>
      </w:ins>
      <w:ins w:id="979" w:author="Elezovic Suad PMU/MFS-S" w:date="2020-09-24T16:47:00Z">
        <w:r w:rsidR="001D5D6D">
          <w:rPr>
            <w:lang w:val="en-GB"/>
          </w:rPr>
          <w:t xml:space="preserve"> future, </w:t>
        </w:r>
      </w:ins>
      <w:ins w:id="980" w:author="Elezovic Suad PMU/MFS-S" w:date="2020-09-24T16:46:00Z">
        <w:r w:rsidR="001D5D6D">
          <w:rPr>
            <w:lang w:val="en-GB"/>
          </w:rPr>
          <w:t>depending on</w:t>
        </w:r>
      </w:ins>
      <w:ins w:id="981" w:author="Elezovic Suad PMU/MFS-S" w:date="2020-09-24T16:47:00Z">
        <w:r w:rsidR="001D5D6D">
          <w:rPr>
            <w:lang w:val="en-GB"/>
          </w:rPr>
          <w:t xml:space="preserve"> the progress in this area.</w:t>
        </w:r>
      </w:ins>
      <w:ins w:id="982" w:author="Elezovic Suad PMU/MFS-S" w:date="2020-09-24T16:46:00Z">
        <w:r w:rsidR="001D5D6D">
          <w:rPr>
            <w:lang w:val="en-GB"/>
          </w:rPr>
          <w:t xml:space="preserve">   </w:t>
        </w:r>
      </w:ins>
    </w:p>
    <w:p w14:paraId="258639BA" w14:textId="4D7D189B" w:rsidR="0028610C" w:rsidRDefault="0028610C" w:rsidP="00D91B0F">
      <w:pPr>
        <w:rPr>
          <w:ins w:id="983" w:author="Elezovic Suad PMU/MFS-S" w:date="2020-09-18T15:02:00Z"/>
          <w:lang w:val="en-GB"/>
        </w:rPr>
      </w:pPr>
    </w:p>
    <w:p w14:paraId="4A7FF06A" w14:textId="77777777" w:rsidR="00D91B0F" w:rsidRPr="009B4A39" w:rsidRDefault="00D91B0F" w:rsidP="00FE1AC5">
      <w:pPr>
        <w:jc w:val="both"/>
        <w:rPr>
          <w:lang w:val="en-GB"/>
        </w:rPr>
      </w:pPr>
    </w:p>
    <w:p w14:paraId="7E82421E" w14:textId="50AF3F61" w:rsidR="00036610" w:rsidRDefault="00085E48" w:rsidP="009B4A39">
      <w:pPr>
        <w:pStyle w:val="Rubrik3"/>
        <w:rPr>
          <w:lang w:val="en-GB"/>
        </w:rPr>
      </w:pPr>
      <w:bookmarkStart w:id="984" w:name="_Toc51930071"/>
      <w:r>
        <w:rPr>
          <w:lang w:val="en-GB"/>
        </w:rPr>
        <w:t xml:space="preserve">Quality template </w:t>
      </w:r>
      <w:r w:rsidR="00036610" w:rsidRPr="00036610">
        <w:rPr>
          <w:lang w:val="en-GB"/>
        </w:rPr>
        <w:t>ESQRS V 2.0 for OJAs</w:t>
      </w:r>
      <w:r w:rsidR="00D46AA5">
        <w:rPr>
          <w:lang w:val="en-GB"/>
        </w:rPr>
        <w:t xml:space="preserve"> outputs</w:t>
      </w:r>
      <w:bookmarkEnd w:id="984"/>
    </w:p>
    <w:p w14:paraId="1B52ACC0" w14:textId="1A8B1D70" w:rsidR="00D46AA5" w:rsidRPr="00D46AA5" w:rsidRDefault="00D46AA5" w:rsidP="00D46AA5">
      <w:pPr>
        <w:jc w:val="both"/>
        <w:rPr>
          <w:lang w:val="en-GB"/>
        </w:rPr>
      </w:pPr>
      <w:r w:rsidRPr="00D46AA5">
        <w:rPr>
          <w:lang w:val="en-GB"/>
        </w:rPr>
        <w:t>ESQRS 2.0 templ</w:t>
      </w:r>
      <w:r>
        <w:rPr>
          <w:lang w:val="en-GB"/>
        </w:rPr>
        <w:t xml:space="preserve">ate for OJAs </w:t>
      </w:r>
      <w:proofErr w:type="gramStart"/>
      <w:r>
        <w:rPr>
          <w:lang w:val="en-GB"/>
        </w:rPr>
        <w:t>is</w:t>
      </w:r>
      <w:r w:rsidRPr="00D46AA5">
        <w:rPr>
          <w:lang w:val="en-GB"/>
        </w:rPr>
        <w:t xml:space="preserve"> based</w:t>
      </w:r>
      <w:proofErr w:type="gramEnd"/>
      <w:r w:rsidRPr="00D46AA5">
        <w:rPr>
          <w:lang w:val="en-GB"/>
        </w:rPr>
        <w:t xml:space="preserve"> on Deliverable K6 (see on the following link:  https://webgate.ec.europa.eu/fpfis/mwikis/essnetbigdata/images/8/87/WPK_Deliverable_K6_Quality_report_template_2020_02_28.pdf). This template </w:t>
      </w:r>
      <w:proofErr w:type="gramStart"/>
      <w:r w:rsidRPr="00D46AA5">
        <w:rPr>
          <w:lang w:val="en-GB"/>
        </w:rPr>
        <w:t>is derived</w:t>
      </w:r>
      <w:proofErr w:type="gramEnd"/>
      <w:r w:rsidRPr="00D46AA5">
        <w:rPr>
          <w:lang w:val="en-GB"/>
        </w:rPr>
        <w:t xml:space="preserve"> from SIMS 2.0 for big data sources and comprises only concepts for the respective quality aspects for the experimental statistics on different big data sources, in this case for OJAs experimental statistics. The definitions and guidelines </w:t>
      </w:r>
      <w:proofErr w:type="gramStart"/>
      <w:r w:rsidRPr="00D46AA5">
        <w:rPr>
          <w:lang w:val="en-GB"/>
        </w:rPr>
        <w:t>are based</w:t>
      </w:r>
      <w:proofErr w:type="gramEnd"/>
      <w:r w:rsidRPr="00D46AA5">
        <w:rPr>
          <w:lang w:val="en-GB"/>
        </w:rPr>
        <w:t xml:space="preserve"> on the recently published and updated version of the EHQMR (ESS handbook for quality and metadata reports). The new subconcepts for </w:t>
      </w:r>
      <w:proofErr w:type="gramStart"/>
      <w:r w:rsidRPr="00D46AA5">
        <w:rPr>
          <w:lang w:val="en-GB"/>
        </w:rPr>
        <w:t>Big</w:t>
      </w:r>
      <w:proofErr w:type="gramEnd"/>
      <w:r w:rsidRPr="00D46AA5">
        <w:rPr>
          <w:lang w:val="en-GB"/>
        </w:rPr>
        <w:t xml:space="preserve"> data are indicated by an "A" for "additional".  The template ESQRS for OBECs will be also as a C5 deliverable. </w:t>
      </w:r>
    </w:p>
    <w:p w14:paraId="306CCDC0" w14:textId="73A1D3F5" w:rsidR="00287D57" w:rsidRDefault="00D46AA5" w:rsidP="00D46AA5">
      <w:pPr>
        <w:jc w:val="both"/>
        <w:rPr>
          <w:lang w:val="en-GB"/>
        </w:rPr>
      </w:pPr>
      <w:r w:rsidRPr="00D46AA5">
        <w:rPr>
          <w:lang w:val="en-GB"/>
        </w:rPr>
        <w:t xml:space="preserve">The main idea is that each </w:t>
      </w:r>
      <w:proofErr w:type="gramStart"/>
      <w:r w:rsidRPr="00D46AA5">
        <w:rPr>
          <w:lang w:val="en-GB"/>
        </w:rPr>
        <w:t>country which</w:t>
      </w:r>
      <w:proofErr w:type="gramEnd"/>
      <w:r w:rsidRPr="00D46AA5">
        <w:rPr>
          <w:lang w:val="en-GB"/>
        </w:rPr>
        <w:t xml:space="preserve"> is to produce and publish experimental statistics for OJAs, should fill in this ES</w:t>
      </w:r>
      <w:r>
        <w:rPr>
          <w:lang w:val="en-GB"/>
        </w:rPr>
        <w:t xml:space="preserve">QRS template and disseminate </w:t>
      </w:r>
      <w:r w:rsidRPr="00D46AA5">
        <w:rPr>
          <w:lang w:val="en-GB"/>
        </w:rPr>
        <w:t>together with</w:t>
      </w:r>
      <w:r>
        <w:rPr>
          <w:lang w:val="en-GB"/>
        </w:rPr>
        <w:t xml:space="preserve"> e</w:t>
      </w:r>
      <w:r w:rsidRPr="00D46AA5">
        <w:rPr>
          <w:lang w:val="en-GB"/>
        </w:rPr>
        <w:t>xperimental statistics.</w:t>
      </w:r>
    </w:p>
    <w:p w14:paraId="224D634E" w14:textId="38C14956" w:rsidR="007C73B9" w:rsidRDefault="007C73B9" w:rsidP="00A958C1">
      <w:pPr>
        <w:rPr>
          <w:lang w:val="en-GB"/>
        </w:rPr>
      </w:pPr>
      <w:r w:rsidRPr="007C73B9">
        <w:rPr>
          <w:lang w:val="en-GB"/>
        </w:rPr>
        <w:t>ESQRS 2.0 template</w:t>
      </w:r>
      <w:r w:rsidR="00A958C1">
        <w:rPr>
          <w:lang w:val="en-GB"/>
        </w:rPr>
        <w:t xml:space="preserve"> is available at </w:t>
      </w:r>
      <w:r w:rsidR="00A958C1" w:rsidRPr="004D5B6C">
        <w:t>https://github.com/OnlineJobVacanciesESSnetBigData/Reports/blob/master/BG/WPB_ESQRS_Quality%20template%20for%20statistical%20outputs.xlsx</w:t>
      </w:r>
      <w:r>
        <w:rPr>
          <w:lang w:val="en-GB"/>
        </w:rPr>
        <w:t>.</w:t>
      </w:r>
    </w:p>
    <w:p w14:paraId="18B206A9" w14:textId="2C7BF1BC" w:rsidR="00F82302" w:rsidRDefault="00F82302">
      <w:pPr>
        <w:spacing w:after="160" w:line="259" w:lineRule="auto"/>
        <w:rPr>
          <w:rFonts w:asciiTheme="majorHAnsi" w:eastAsiaTheme="majorEastAsia" w:hAnsiTheme="majorHAnsi" w:cstheme="majorBidi"/>
          <w:color w:val="2E74B5" w:themeColor="accent1" w:themeShade="BF"/>
          <w:sz w:val="32"/>
          <w:szCs w:val="32"/>
          <w:lang w:val="en-GB"/>
        </w:rPr>
      </w:pPr>
      <w:r>
        <w:rPr>
          <w:lang w:val="en-GB"/>
        </w:rPr>
        <w:br w:type="page"/>
      </w:r>
    </w:p>
    <w:p w14:paraId="2FE1E32E" w14:textId="32B30420" w:rsidR="00104E20" w:rsidRDefault="006B6169" w:rsidP="00104E20">
      <w:pPr>
        <w:pStyle w:val="Rubrik1"/>
        <w:rPr>
          <w:lang w:val="en-GB"/>
        </w:rPr>
      </w:pPr>
      <w:bookmarkStart w:id="985" w:name="_Toc51930072"/>
      <w:r w:rsidRPr="006B6169">
        <w:rPr>
          <w:lang w:val="en-GB"/>
        </w:rPr>
        <w:lastRenderedPageBreak/>
        <w:t>Conclusions</w:t>
      </w:r>
      <w:r>
        <w:rPr>
          <w:lang w:val="en-GB"/>
        </w:rPr>
        <w:t xml:space="preserve"> and r</w:t>
      </w:r>
      <w:r w:rsidR="00104E20">
        <w:rPr>
          <w:lang w:val="en-GB"/>
        </w:rPr>
        <w:t>ecommendations for future developments</w:t>
      </w:r>
      <w:bookmarkEnd w:id="985"/>
    </w:p>
    <w:p w14:paraId="5019A388" w14:textId="787F66FB" w:rsidR="006B6169" w:rsidRPr="006B6169" w:rsidRDefault="006B6169" w:rsidP="00E76CD4">
      <w:pPr>
        <w:jc w:val="both"/>
        <w:rPr>
          <w:lang w:val="en-GB"/>
        </w:rPr>
      </w:pPr>
      <w:r w:rsidRPr="006B6169">
        <w:rPr>
          <w:lang w:val="en-GB"/>
        </w:rPr>
        <w:t xml:space="preserve">The </w:t>
      </w:r>
      <w:r w:rsidR="00E76CD4">
        <w:rPr>
          <w:lang w:val="en-GB"/>
        </w:rPr>
        <w:t>OJA</w:t>
      </w:r>
      <w:r w:rsidRPr="006B6169">
        <w:rPr>
          <w:lang w:val="en-GB"/>
        </w:rPr>
        <w:t xml:space="preserve"> </w:t>
      </w:r>
      <w:proofErr w:type="gramStart"/>
      <w:r w:rsidRPr="006B6169">
        <w:rPr>
          <w:lang w:val="en-GB"/>
        </w:rPr>
        <w:t>cannot be considered</w:t>
      </w:r>
      <w:proofErr w:type="gramEnd"/>
      <w:r w:rsidRPr="006B6169">
        <w:rPr>
          <w:lang w:val="en-GB"/>
        </w:rPr>
        <w:t xml:space="preserve"> similar to the job vacancies as defined in the EU Regulations. The online job vacancies cover only those job vacancies, as defined by EU Regulation, for which the active steps carried out by the employers to find a suitable candidate include also the advertising on internet job portals, only if all job portals used by the employers </w:t>
      </w:r>
      <w:proofErr w:type="gramStart"/>
      <w:r w:rsidRPr="006B6169">
        <w:rPr>
          <w:lang w:val="en-GB"/>
        </w:rPr>
        <w:t>are covered</w:t>
      </w:r>
      <w:proofErr w:type="gramEnd"/>
      <w:r w:rsidRPr="006B6169">
        <w:rPr>
          <w:lang w:val="en-GB"/>
        </w:rPr>
        <w:t xml:space="preserve"> by the web scraping and other data ingestion activities. However, even if all the job portals </w:t>
      </w:r>
      <w:proofErr w:type="gramStart"/>
      <w:r w:rsidRPr="006B6169">
        <w:rPr>
          <w:lang w:val="en-GB"/>
        </w:rPr>
        <w:t>were considered</w:t>
      </w:r>
      <w:proofErr w:type="gramEnd"/>
      <w:r w:rsidRPr="006B6169">
        <w:rPr>
          <w:lang w:val="en-GB"/>
        </w:rPr>
        <w:t>, it is not clear if all the job advertisements posted on all job portals refer to total job vacancies that still exist a</w:t>
      </w:r>
      <w:r w:rsidR="00F1043B">
        <w:rPr>
          <w:lang w:val="en-GB"/>
        </w:rPr>
        <w:t>t a specific reference date.</w:t>
      </w:r>
    </w:p>
    <w:p w14:paraId="53938A5C" w14:textId="5F5BA526" w:rsidR="006B6169" w:rsidRPr="006B6169" w:rsidRDefault="006B6169" w:rsidP="00E76CD4">
      <w:pPr>
        <w:jc w:val="both"/>
        <w:rPr>
          <w:lang w:val="en-GB"/>
        </w:rPr>
      </w:pPr>
      <w:r w:rsidRPr="006B6169">
        <w:rPr>
          <w:lang w:val="en-GB"/>
        </w:rPr>
        <w:t>The CEDEFOP data collected as the European scale seem to offer a promising basis for developing pertinent statistics and economic indicators.</w:t>
      </w:r>
      <w:r w:rsidR="00E76CD4">
        <w:rPr>
          <w:lang w:val="en-GB"/>
        </w:rPr>
        <w:t xml:space="preserve"> </w:t>
      </w:r>
      <w:r w:rsidRPr="006B6169">
        <w:rPr>
          <w:lang w:val="en-GB"/>
        </w:rPr>
        <w:t>A preliminary analysis shows that should be explored e</w:t>
      </w:r>
      <w:r w:rsidR="00E76CD4">
        <w:rPr>
          <w:lang w:val="en-GB"/>
        </w:rPr>
        <w:t>xisting relationship between OJA</w:t>
      </w:r>
      <w:r w:rsidRPr="006B6169">
        <w:rPr>
          <w:lang w:val="en-GB"/>
        </w:rPr>
        <w:t>s, national and regional population sizes, and national econo</w:t>
      </w:r>
      <w:r w:rsidR="00E76CD4">
        <w:rPr>
          <w:lang w:val="en-GB"/>
        </w:rPr>
        <w:t xml:space="preserve">mic activity expressed as GDP. </w:t>
      </w:r>
      <w:r w:rsidRPr="006B6169">
        <w:rPr>
          <w:lang w:val="en-GB"/>
        </w:rPr>
        <w:t xml:space="preserve"> </w:t>
      </w:r>
    </w:p>
    <w:p w14:paraId="7E57812F" w14:textId="624D50AF" w:rsidR="006B6169" w:rsidRDefault="006B6169" w:rsidP="006279D1">
      <w:pPr>
        <w:jc w:val="both"/>
        <w:rPr>
          <w:lang w:val="en-GB"/>
        </w:rPr>
      </w:pPr>
      <w:r w:rsidRPr="006B6169">
        <w:rPr>
          <w:lang w:val="en-GB"/>
        </w:rPr>
        <w:t xml:space="preserve">Therefore, model predictions </w:t>
      </w:r>
      <w:proofErr w:type="gramStart"/>
      <w:r w:rsidRPr="006B6169">
        <w:rPr>
          <w:lang w:val="en-GB"/>
        </w:rPr>
        <w:t>can be drawn</w:t>
      </w:r>
      <w:proofErr w:type="gramEnd"/>
      <w:r w:rsidRPr="006B6169">
        <w:rPr>
          <w:lang w:val="en-GB"/>
        </w:rPr>
        <w:t xml:space="preserve">, which could be compared to actual observations for the other European countries for which no CEDEFOP data are available. On the same basis, OJVs could offer a tool for developing flash estimates of GDP among EU countries, since OJAs are potentially real-time available. The models and choice of variables </w:t>
      </w:r>
      <w:proofErr w:type="gramStart"/>
      <w:r w:rsidRPr="006B6169">
        <w:rPr>
          <w:lang w:val="en-GB"/>
        </w:rPr>
        <w:t>should be evaluated in more detail and improved, by each country, according also with the OJA representativity among the sector activities of the economy</w:t>
      </w:r>
      <w:proofErr w:type="gramEnd"/>
      <w:r w:rsidRPr="006B6169">
        <w:rPr>
          <w:lang w:val="en-GB"/>
        </w:rPr>
        <w:t>.</w:t>
      </w:r>
    </w:p>
    <w:p w14:paraId="07D51A48" w14:textId="6244A414" w:rsidR="00104E20" w:rsidRDefault="00104E20" w:rsidP="00586E3A">
      <w:pPr>
        <w:pStyle w:val="Rubrik2"/>
        <w:rPr>
          <w:lang w:val="en-GB"/>
        </w:rPr>
      </w:pPr>
      <w:bookmarkStart w:id="986" w:name="_Toc51930073"/>
      <w:r>
        <w:rPr>
          <w:lang w:val="en-GB"/>
        </w:rPr>
        <w:t>M</w:t>
      </w:r>
      <w:r w:rsidRPr="00EB578C">
        <w:rPr>
          <w:lang w:val="en-GB"/>
        </w:rPr>
        <w:t>ajor goals of collecting OJA in future years</w:t>
      </w:r>
      <w:bookmarkEnd w:id="986"/>
    </w:p>
    <w:p w14:paraId="155DE2F9" w14:textId="564D7F05" w:rsidR="00104E20" w:rsidRPr="00EB578C" w:rsidRDefault="00104E20" w:rsidP="00104E20">
      <w:pPr>
        <w:jc w:val="both"/>
        <w:rPr>
          <w:lang w:val="en-GB"/>
        </w:rPr>
      </w:pPr>
      <w:r w:rsidRPr="00EB578C">
        <w:rPr>
          <w:lang w:val="en-GB"/>
        </w:rPr>
        <w:t xml:space="preserve">Integrating OJA in the production of JVS and replacing JVS by OJA may be major goals of collecting OJA in future years. Such an approach would significantly alleviate the survey burden on enterprises and would have important consequences on survey designs, with classical sampling surveys </w:t>
      </w:r>
      <w:proofErr w:type="gramStart"/>
      <w:r w:rsidRPr="00EB578C">
        <w:rPr>
          <w:lang w:val="en-GB"/>
        </w:rPr>
        <w:t>being replaced</w:t>
      </w:r>
      <w:proofErr w:type="gramEnd"/>
      <w:r w:rsidRPr="00EB578C">
        <w:rPr>
          <w:lang w:val="en-GB"/>
        </w:rPr>
        <w:t xml:space="preserve"> by censuses. In this </w:t>
      </w:r>
      <w:r w:rsidR="00CA15EE" w:rsidRPr="00EB578C">
        <w:rPr>
          <w:lang w:val="en-GB"/>
        </w:rPr>
        <w:t>section,</w:t>
      </w:r>
      <w:r w:rsidRPr="00EB578C">
        <w:rPr>
          <w:lang w:val="en-GB"/>
        </w:rPr>
        <w:t xml:space="preserve"> we try to:</w:t>
      </w:r>
    </w:p>
    <w:p w14:paraId="4DD92161" w14:textId="65D0ABDE" w:rsidR="00104E20" w:rsidRPr="00A52720" w:rsidRDefault="00CA15EE" w:rsidP="003C50B1">
      <w:pPr>
        <w:pStyle w:val="Liststycke"/>
        <w:numPr>
          <w:ilvl w:val="0"/>
          <w:numId w:val="13"/>
        </w:numPr>
        <w:jc w:val="both"/>
        <w:rPr>
          <w:lang w:val="en-GB"/>
        </w:rPr>
      </w:pPr>
      <w:r w:rsidRPr="00A52720">
        <w:rPr>
          <w:lang w:val="en-GB"/>
        </w:rPr>
        <w:t>Propose</w:t>
      </w:r>
      <w:r w:rsidR="00104E20" w:rsidRPr="00A52720">
        <w:rPr>
          <w:lang w:val="en-GB"/>
        </w:rPr>
        <w:t xml:space="preserve"> tentative sketches of integrating OJA in the process of JVS production</w:t>
      </w:r>
    </w:p>
    <w:p w14:paraId="1DE2658D" w14:textId="66A95032" w:rsidR="00104E20" w:rsidRPr="00A52720" w:rsidRDefault="00CA15EE" w:rsidP="003C50B1">
      <w:pPr>
        <w:pStyle w:val="Liststycke"/>
        <w:numPr>
          <w:ilvl w:val="0"/>
          <w:numId w:val="13"/>
        </w:numPr>
        <w:jc w:val="both"/>
        <w:rPr>
          <w:lang w:val="en-GB"/>
        </w:rPr>
      </w:pPr>
      <w:r w:rsidRPr="00A52720">
        <w:rPr>
          <w:lang w:val="en-GB"/>
        </w:rPr>
        <w:t>Identify</w:t>
      </w:r>
      <w:r w:rsidR="00104E20" w:rsidRPr="00A52720">
        <w:rPr>
          <w:lang w:val="en-GB"/>
        </w:rPr>
        <w:t xml:space="preserve"> necessary requirements needed to assure standards of quality</w:t>
      </w:r>
    </w:p>
    <w:p w14:paraId="115E8780" w14:textId="3EE9101D" w:rsidR="00104E20" w:rsidRPr="00A52720" w:rsidRDefault="00CA15EE" w:rsidP="003C50B1">
      <w:pPr>
        <w:pStyle w:val="Liststycke"/>
        <w:numPr>
          <w:ilvl w:val="0"/>
          <w:numId w:val="13"/>
        </w:numPr>
        <w:jc w:val="both"/>
        <w:rPr>
          <w:lang w:val="en-GB"/>
        </w:rPr>
      </w:pPr>
      <w:r w:rsidRPr="00A52720">
        <w:rPr>
          <w:lang w:val="en-GB"/>
        </w:rPr>
        <w:t>Identify</w:t>
      </w:r>
      <w:r w:rsidR="00104E20" w:rsidRPr="00A52720">
        <w:rPr>
          <w:lang w:val="en-GB"/>
        </w:rPr>
        <w:t xml:space="preserve"> pitfalls to avoid and issues to address</w:t>
      </w:r>
    </w:p>
    <w:p w14:paraId="7280F298" w14:textId="77777777" w:rsidR="00104E20" w:rsidRPr="00EB578C" w:rsidRDefault="00104E20" w:rsidP="00104E20">
      <w:pPr>
        <w:jc w:val="both"/>
        <w:rPr>
          <w:lang w:val="en-GB"/>
        </w:rPr>
      </w:pPr>
      <w:r w:rsidRPr="00EB578C">
        <w:rPr>
          <w:lang w:val="en-GB"/>
        </w:rPr>
        <w:t>Possible levels of integration of OJA in the process of JVS production</w:t>
      </w:r>
    </w:p>
    <w:p w14:paraId="57E79ACB" w14:textId="77777777" w:rsidR="00104E20" w:rsidRPr="00EB578C" w:rsidRDefault="00104E20" w:rsidP="00104E20">
      <w:pPr>
        <w:jc w:val="both"/>
        <w:rPr>
          <w:lang w:val="en-GB"/>
        </w:rPr>
      </w:pPr>
      <w:r w:rsidRPr="00EB578C">
        <w:rPr>
          <w:lang w:val="en-GB"/>
        </w:rPr>
        <w:t xml:space="preserve">Three levels of integration </w:t>
      </w:r>
      <w:proofErr w:type="gramStart"/>
      <w:r w:rsidRPr="00EB578C">
        <w:rPr>
          <w:lang w:val="en-GB"/>
        </w:rPr>
        <w:t>are considered</w:t>
      </w:r>
      <w:proofErr w:type="gramEnd"/>
      <w:r w:rsidRPr="00EB578C">
        <w:rPr>
          <w:lang w:val="en-GB"/>
        </w:rPr>
        <w:t xml:space="preserve"> here:</w:t>
      </w:r>
    </w:p>
    <w:p w14:paraId="6B2A3509" w14:textId="68FECDD4" w:rsidR="00104E20" w:rsidRPr="00A52720" w:rsidRDefault="00104E20" w:rsidP="003C50B1">
      <w:pPr>
        <w:pStyle w:val="Liststycke"/>
        <w:numPr>
          <w:ilvl w:val="0"/>
          <w:numId w:val="14"/>
        </w:numPr>
        <w:jc w:val="both"/>
        <w:rPr>
          <w:lang w:val="en-GB"/>
        </w:rPr>
      </w:pPr>
      <w:r w:rsidRPr="00A52720">
        <w:rPr>
          <w:lang w:val="en-GB"/>
        </w:rPr>
        <w:t>Use OJA as a complementary data source to help filling non-response items</w:t>
      </w:r>
    </w:p>
    <w:p w14:paraId="4D418B90" w14:textId="128BFA8A" w:rsidR="00104E20" w:rsidRPr="00A52720" w:rsidRDefault="00104E20" w:rsidP="003C50B1">
      <w:pPr>
        <w:pStyle w:val="Liststycke"/>
        <w:numPr>
          <w:ilvl w:val="0"/>
          <w:numId w:val="14"/>
        </w:numPr>
        <w:jc w:val="both"/>
        <w:rPr>
          <w:lang w:val="en-GB"/>
        </w:rPr>
      </w:pPr>
      <w:r w:rsidRPr="00A52720">
        <w:rPr>
          <w:lang w:val="en-GB"/>
        </w:rPr>
        <w:t>Replace the classical data collection using OJA in a classical sampling approach</w:t>
      </w:r>
    </w:p>
    <w:p w14:paraId="6693DF5D" w14:textId="6BA83A17" w:rsidR="00104E20" w:rsidRPr="00A52720" w:rsidRDefault="00104E20" w:rsidP="003C50B1">
      <w:pPr>
        <w:pStyle w:val="Liststycke"/>
        <w:numPr>
          <w:ilvl w:val="0"/>
          <w:numId w:val="14"/>
        </w:numPr>
        <w:jc w:val="both"/>
        <w:rPr>
          <w:lang w:val="en-GB"/>
        </w:rPr>
      </w:pPr>
      <w:r w:rsidRPr="00A52720">
        <w:rPr>
          <w:lang w:val="en-GB"/>
        </w:rPr>
        <w:t>Replace both the survey data collection and the sampling approach by a census approach</w:t>
      </w:r>
    </w:p>
    <w:p w14:paraId="51ECDAA3" w14:textId="77777777" w:rsidR="00104E20" w:rsidRPr="00CA15EE" w:rsidRDefault="00104E20" w:rsidP="00586E3A">
      <w:pPr>
        <w:pStyle w:val="Rubrik5"/>
        <w:rPr>
          <w:lang w:val="en-GB"/>
        </w:rPr>
      </w:pPr>
      <w:r w:rsidRPr="00CA15EE">
        <w:rPr>
          <w:lang w:val="en-GB"/>
        </w:rPr>
        <w:t>Collect OJA as an additional data source to help filling non-response items in a classical JVS approach</w:t>
      </w:r>
    </w:p>
    <w:p w14:paraId="068C6F9E" w14:textId="77777777" w:rsidR="00104E20" w:rsidRPr="00CA15EE" w:rsidRDefault="00104E20" w:rsidP="00104E20">
      <w:pPr>
        <w:jc w:val="both"/>
        <w:rPr>
          <w:lang w:val="en-GB"/>
        </w:rPr>
      </w:pPr>
      <w:r w:rsidRPr="00CA15EE">
        <w:rPr>
          <w:lang w:val="en-GB"/>
        </w:rPr>
        <w:t xml:space="preserve">Collecting OJA from the web as a complementary data source in order to help filling non-response items in a classical JVS approach is a goal which is easy to achieve and easy to implement in practice. Effects of non-response items </w:t>
      </w:r>
      <w:proofErr w:type="gramStart"/>
      <w:r w:rsidRPr="00CA15EE">
        <w:rPr>
          <w:lang w:val="en-GB"/>
        </w:rPr>
        <w:t>can be corrected</w:t>
      </w:r>
      <w:proofErr w:type="gramEnd"/>
      <w:r w:rsidRPr="00CA15EE">
        <w:rPr>
          <w:lang w:val="en-GB"/>
        </w:rPr>
        <w:t xml:space="preserve"> in two ways, i.e. by imputations or adjustment of survey weights. However, imputation of missing values for job vacancies is not an easy task because auxiliary variables for job vacancies are usually no available and because of the peculiar frequency distribution of job vacancies among enterprises. In addition, adjustment of sampling weights does not apply to very large enterprises which are often so dominant in their strata that they may be </w:t>
      </w:r>
      <w:r w:rsidRPr="00CA15EE">
        <w:rPr>
          <w:lang w:val="en-GB"/>
        </w:rPr>
        <w:lastRenderedPageBreak/>
        <w:t>exhaustively sampled (treated as a census) in many surveys. Using alternative data such as OJA is therefore particularly valuable in these circumstances.</w:t>
      </w:r>
    </w:p>
    <w:p w14:paraId="0048D0A6" w14:textId="6B50CDF0" w:rsidR="00104E20" w:rsidRPr="00EB578C" w:rsidRDefault="00104E20" w:rsidP="00104E20">
      <w:pPr>
        <w:jc w:val="both"/>
        <w:rPr>
          <w:lang w:val="en-GB"/>
        </w:rPr>
      </w:pPr>
      <w:r w:rsidRPr="00EB578C">
        <w:rPr>
          <w:lang w:val="en-GB"/>
        </w:rPr>
        <w:t xml:space="preserve">Achieving excellent levels of quality is a key issue while mixing different data sources. One should evaluate on common grounds how data from two sources may diverge from each other. Depending on the circumstances, correction factors for over- or under-estimation </w:t>
      </w:r>
      <w:proofErr w:type="gramStart"/>
      <w:r w:rsidRPr="00EB578C">
        <w:rPr>
          <w:lang w:val="en-GB"/>
        </w:rPr>
        <w:t>could be computed</w:t>
      </w:r>
      <w:proofErr w:type="gramEnd"/>
      <w:r w:rsidRPr="00EB578C">
        <w:rPr>
          <w:lang w:val="en-GB"/>
        </w:rPr>
        <w:t xml:space="preserve"> from paired observations from the two data sources. Evaluating the range of the discrepancies between JVS survey data and OJA, as well as understanding the causes of the differences is essential in such an approach. The more likely causes of differences are errors in reporting job vacancies, differences in the perimeters of the reporting units (especially likely in large enterprises or groups of enterprises controlling many establishments) and matching errors. </w:t>
      </w:r>
    </w:p>
    <w:p w14:paraId="04790F54" w14:textId="77777777" w:rsidR="00104E20" w:rsidRPr="00B77095" w:rsidRDefault="00104E20" w:rsidP="00586E3A">
      <w:pPr>
        <w:pStyle w:val="Rubrik5"/>
        <w:rPr>
          <w:lang w:val="en-GB"/>
        </w:rPr>
      </w:pPr>
      <w:r w:rsidRPr="00B77095">
        <w:rPr>
          <w:lang w:val="en-GB"/>
        </w:rPr>
        <w:t>Replace the survey data collection using OJA as a substitution data source for the sampling units</w:t>
      </w:r>
    </w:p>
    <w:p w14:paraId="334DC4A3" w14:textId="23E42F96" w:rsidR="00104E20" w:rsidRPr="00EB578C" w:rsidRDefault="00104E20" w:rsidP="00104E20">
      <w:pPr>
        <w:jc w:val="both"/>
        <w:rPr>
          <w:lang w:val="en-GB"/>
        </w:rPr>
      </w:pPr>
      <w:r w:rsidRPr="00EB578C">
        <w:rPr>
          <w:lang w:val="en-GB"/>
        </w:rPr>
        <w:t xml:space="preserve">Such an approach </w:t>
      </w:r>
      <w:proofErr w:type="gramStart"/>
      <w:r w:rsidRPr="00EB578C">
        <w:rPr>
          <w:lang w:val="en-GB"/>
        </w:rPr>
        <w:t>could be used</w:t>
      </w:r>
      <w:proofErr w:type="gramEnd"/>
      <w:r w:rsidRPr="00EB578C">
        <w:rPr>
          <w:lang w:val="en-GB"/>
        </w:rPr>
        <w:t xml:space="preserve"> in order to alleviate the survey burden on enterprises, a valuable goal when alternative data are available. A peculiar care </w:t>
      </w:r>
      <w:proofErr w:type="gramStart"/>
      <w:r w:rsidRPr="00EB578C">
        <w:rPr>
          <w:lang w:val="en-GB"/>
        </w:rPr>
        <w:t>should be put</w:t>
      </w:r>
      <w:proofErr w:type="gramEnd"/>
      <w:r w:rsidRPr="00EB578C">
        <w:rPr>
          <w:lang w:val="en-GB"/>
        </w:rPr>
        <w:t xml:space="preserve"> in the </w:t>
      </w:r>
      <w:r w:rsidR="00B77095" w:rsidRPr="00EB578C">
        <w:rPr>
          <w:lang w:val="en-GB"/>
        </w:rPr>
        <w:t>matching;</w:t>
      </w:r>
      <w:r w:rsidRPr="00EB578C">
        <w:rPr>
          <w:lang w:val="en-GB"/>
        </w:rPr>
        <w:t xml:space="preserve"> </w:t>
      </w:r>
      <w:r w:rsidR="00B77095" w:rsidRPr="00EB578C">
        <w:rPr>
          <w:lang w:val="en-GB"/>
        </w:rPr>
        <w:t>otherwise,</w:t>
      </w:r>
      <w:r w:rsidRPr="00EB578C">
        <w:rPr>
          <w:lang w:val="en-GB"/>
        </w:rPr>
        <w:t xml:space="preserve"> estimates could largely diverge from those of a classical survey. A transition period using simultaneously both approaches </w:t>
      </w:r>
      <w:proofErr w:type="gramStart"/>
      <w:r w:rsidRPr="00EB578C">
        <w:rPr>
          <w:lang w:val="en-GB"/>
        </w:rPr>
        <w:t>should be planned</w:t>
      </w:r>
      <w:proofErr w:type="gramEnd"/>
      <w:r w:rsidRPr="00EB578C">
        <w:rPr>
          <w:lang w:val="en-GB"/>
        </w:rPr>
        <w:t xml:space="preserve"> in order to secure the quality of the results produced as well as the continuity of the time series.</w:t>
      </w:r>
    </w:p>
    <w:p w14:paraId="497D6F20" w14:textId="77777777" w:rsidR="00104E20" w:rsidRPr="00B77095" w:rsidRDefault="00104E20" w:rsidP="00586E3A">
      <w:pPr>
        <w:pStyle w:val="Rubrik5"/>
        <w:rPr>
          <w:lang w:val="en-GB"/>
        </w:rPr>
      </w:pPr>
      <w:r w:rsidRPr="00B77095">
        <w:rPr>
          <w:lang w:val="en-GB"/>
        </w:rPr>
        <w:t>Replace the sampling approach by an OJA census</w:t>
      </w:r>
    </w:p>
    <w:p w14:paraId="6C1D0456" w14:textId="77777777" w:rsidR="00104E20" w:rsidRPr="00EB578C" w:rsidRDefault="00104E20" w:rsidP="00104E20">
      <w:pPr>
        <w:jc w:val="both"/>
        <w:rPr>
          <w:lang w:val="en-GB"/>
        </w:rPr>
      </w:pPr>
      <w:r w:rsidRPr="00EB578C">
        <w:rPr>
          <w:lang w:val="en-GB"/>
        </w:rPr>
        <w:t xml:space="preserve">This approach is similar to the precedent, except for the fact that OJA from all enterprises should be crawled. Here again correct matching is a critical issue </w:t>
      </w:r>
      <w:proofErr w:type="gramStart"/>
      <w:r w:rsidRPr="00EB578C">
        <w:rPr>
          <w:lang w:val="en-GB"/>
        </w:rPr>
        <w:t>in order to properly establish</w:t>
      </w:r>
      <w:proofErr w:type="gramEnd"/>
      <w:r w:rsidRPr="00EB578C">
        <w:rPr>
          <w:lang w:val="en-GB"/>
        </w:rPr>
        <w:t xml:space="preserve"> the boundaries of the relevant information. The following sketch </w:t>
      </w:r>
      <w:proofErr w:type="gramStart"/>
      <w:r w:rsidRPr="00EB578C">
        <w:rPr>
          <w:lang w:val="en-GB"/>
        </w:rPr>
        <w:t>is suggested</w:t>
      </w:r>
      <w:proofErr w:type="gramEnd"/>
      <w:r w:rsidRPr="00EB578C">
        <w:rPr>
          <w:lang w:val="en-GB"/>
        </w:rPr>
        <w:t>:</w:t>
      </w:r>
    </w:p>
    <w:p w14:paraId="303C5A5E" w14:textId="438A4C6F" w:rsidR="00104E20" w:rsidRPr="00B77095" w:rsidRDefault="00104E20" w:rsidP="003C50B1">
      <w:pPr>
        <w:pStyle w:val="Liststycke"/>
        <w:numPr>
          <w:ilvl w:val="0"/>
          <w:numId w:val="15"/>
        </w:numPr>
        <w:jc w:val="both"/>
        <w:rPr>
          <w:lang w:val="en-GB"/>
        </w:rPr>
      </w:pPr>
      <w:r w:rsidRPr="00B77095">
        <w:rPr>
          <w:lang w:val="en-GB"/>
        </w:rPr>
        <w:t>Define the data that should be acquired, their metadata and the quality standards to achieve</w:t>
      </w:r>
    </w:p>
    <w:p w14:paraId="16639D32" w14:textId="7CD7C663" w:rsidR="00104E20" w:rsidRPr="00B77095" w:rsidRDefault="00104E20" w:rsidP="003C50B1">
      <w:pPr>
        <w:pStyle w:val="Liststycke"/>
        <w:numPr>
          <w:ilvl w:val="0"/>
          <w:numId w:val="15"/>
        </w:numPr>
        <w:jc w:val="both"/>
        <w:rPr>
          <w:lang w:val="en-GB"/>
        </w:rPr>
      </w:pPr>
      <w:r w:rsidRPr="00B77095">
        <w:rPr>
          <w:lang w:val="en-GB"/>
        </w:rPr>
        <w:t>Develop a crawling project or secure a sustainable contract of data acquisition</w:t>
      </w:r>
    </w:p>
    <w:p w14:paraId="069240DD" w14:textId="51C3BBF7" w:rsidR="00104E20" w:rsidRPr="00B77095" w:rsidRDefault="00104E20" w:rsidP="003C50B1">
      <w:pPr>
        <w:pStyle w:val="Liststycke"/>
        <w:numPr>
          <w:ilvl w:val="0"/>
          <w:numId w:val="15"/>
        </w:numPr>
        <w:jc w:val="both"/>
        <w:rPr>
          <w:lang w:val="en-GB"/>
        </w:rPr>
      </w:pPr>
      <w:r w:rsidRPr="00B77095">
        <w:rPr>
          <w:lang w:val="en-GB"/>
        </w:rPr>
        <w:t>Plan a transition period to assess and reach the required quality standards of an OJA approach</w:t>
      </w:r>
    </w:p>
    <w:p w14:paraId="33CF0C84" w14:textId="5A5EC574" w:rsidR="00104E20" w:rsidRPr="00B77095" w:rsidRDefault="00104E20" w:rsidP="003C50B1">
      <w:pPr>
        <w:pStyle w:val="Liststycke"/>
        <w:numPr>
          <w:ilvl w:val="0"/>
          <w:numId w:val="15"/>
        </w:numPr>
        <w:jc w:val="both"/>
        <w:rPr>
          <w:lang w:val="en-GB"/>
        </w:rPr>
      </w:pPr>
      <w:r w:rsidRPr="00B77095">
        <w:rPr>
          <w:lang w:val="en-GB"/>
        </w:rPr>
        <w:t>Conduct simultaneously both approaches (classical survey and OJA) during the transition period</w:t>
      </w:r>
    </w:p>
    <w:p w14:paraId="29200091" w14:textId="3AEDC796" w:rsidR="00104E20" w:rsidRPr="00B77095" w:rsidRDefault="00104E20" w:rsidP="003C50B1">
      <w:pPr>
        <w:pStyle w:val="Liststycke"/>
        <w:numPr>
          <w:ilvl w:val="0"/>
          <w:numId w:val="15"/>
        </w:numPr>
        <w:jc w:val="both"/>
        <w:rPr>
          <w:lang w:val="en-GB"/>
        </w:rPr>
      </w:pPr>
      <w:r w:rsidRPr="00B77095">
        <w:rPr>
          <w:lang w:val="en-GB"/>
        </w:rPr>
        <w:t>Match enterprises with units of the register (enterprises and local units)</w:t>
      </w:r>
    </w:p>
    <w:p w14:paraId="4BC281A2" w14:textId="0FAEE4C2" w:rsidR="00104E20" w:rsidRPr="00B77095" w:rsidRDefault="00104E20" w:rsidP="003C50B1">
      <w:pPr>
        <w:pStyle w:val="Liststycke"/>
        <w:numPr>
          <w:ilvl w:val="0"/>
          <w:numId w:val="15"/>
        </w:numPr>
        <w:jc w:val="both"/>
        <w:rPr>
          <w:lang w:val="en-GB"/>
        </w:rPr>
      </w:pPr>
      <w:r w:rsidRPr="00B77095">
        <w:rPr>
          <w:lang w:val="en-GB"/>
        </w:rPr>
        <w:t xml:space="preserve">Evaluate the quality of matching by simultaneously recording JV from the enterprises during the transition period </w:t>
      </w:r>
    </w:p>
    <w:p w14:paraId="7FF3FE36" w14:textId="6401315D" w:rsidR="00104E20" w:rsidRPr="00B77095" w:rsidRDefault="00104E20" w:rsidP="003C50B1">
      <w:pPr>
        <w:pStyle w:val="Liststycke"/>
        <w:numPr>
          <w:ilvl w:val="0"/>
          <w:numId w:val="15"/>
        </w:numPr>
        <w:jc w:val="both"/>
        <w:rPr>
          <w:lang w:val="en-GB"/>
        </w:rPr>
      </w:pPr>
      <w:r w:rsidRPr="00B77095">
        <w:rPr>
          <w:lang w:val="en-GB"/>
        </w:rPr>
        <w:t>Dispatch OJA among local units (establishments)</w:t>
      </w:r>
    </w:p>
    <w:p w14:paraId="4E6C6011" w14:textId="5230048F" w:rsidR="00104E20" w:rsidRPr="00B77095" w:rsidRDefault="00104E20" w:rsidP="003C50B1">
      <w:pPr>
        <w:pStyle w:val="Liststycke"/>
        <w:numPr>
          <w:ilvl w:val="0"/>
          <w:numId w:val="15"/>
        </w:numPr>
        <w:jc w:val="both"/>
        <w:rPr>
          <w:lang w:val="en-GB"/>
        </w:rPr>
      </w:pPr>
      <w:r w:rsidRPr="00B77095">
        <w:rPr>
          <w:lang w:val="en-GB"/>
        </w:rPr>
        <w:t>Produce and assess estimates at all levels of aggregation between the two approaches during the transition period</w:t>
      </w:r>
    </w:p>
    <w:p w14:paraId="2EAE4F28" w14:textId="39A99D48" w:rsidR="00104E20" w:rsidRPr="00B77095" w:rsidRDefault="00104E20" w:rsidP="003C50B1">
      <w:pPr>
        <w:pStyle w:val="Liststycke"/>
        <w:numPr>
          <w:ilvl w:val="0"/>
          <w:numId w:val="15"/>
        </w:numPr>
        <w:jc w:val="both"/>
        <w:rPr>
          <w:lang w:val="en-GB"/>
        </w:rPr>
      </w:pPr>
      <w:r w:rsidRPr="00B77095">
        <w:rPr>
          <w:lang w:val="en-GB"/>
        </w:rPr>
        <w:t>Move to the OJA census once all quality criteria are satisfied</w:t>
      </w:r>
      <w:r w:rsidR="00D82925">
        <w:rPr>
          <w:lang w:val="en-GB"/>
        </w:rPr>
        <w:t>.</w:t>
      </w:r>
    </w:p>
    <w:p w14:paraId="701F8958" w14:textId="5B06DBEA" w:rsidR="00104E20" w:rsidRPr="00B77095" w:rsidRDefault="00104E20" w:rsidP="003C50B1">
      <w:pPr>
        <w:pStyle w:val="Liststycke"/>
        <w:numPr>
          <w:ilvl w:val="0"/>
          <w:numId w:val="15"/>
        </w:numPr>
        <w:jc w:val="both"/>
        <w:rPr>
          <w:lang w:val="en-GB"/>
        </w:rPr>
      </w:pPr>
      <w:r w:rsidRPr="00B77095">
        <w:rPr>
          <w:lang w:val="en-GB"/>
        </w:rPr>
        <w:t>Carefully secure the transition by assessing the possible gaps between the two approaches in order to assure the continuity of time series</w:t>
      </w:r>
    </w:p>
    <w:p w14:paraId="04E4F0AE" w14:textId="77777777" w:rsidR="00104E20" w:rsidRPr="00B77095" w:rsidRDefault="00104E20" w:rsidP="00586E3A">
      <w:pPr>
        <w:pStyle w:val="Rubrik5"/>
        <w:rPr>
          <w:lang w:val="en-GB"/>
        </w:rPr>
      </w:pPr>
      <w:r w:rsidRPr="00B77095">
        <w:rPr>
          <w:lang w:val="en-GB"/>
        </w:rPr>
        <w:t xml:space="preserve">Pitfalls to avoid and issues to address </w:t>
      </w:r>
    </w:p>
    <w:p w14:paraId="5DF1F27D" w14:textId="77777777" w:rsidR="00104E20" w:rsidRPr="00B77095" w:rsidRDefault="00104E20" w:rsidP="00B77095">
      <w:pPr>
        <w:pStyle w:val="Rubrik5"/>
        <w:rPr>
          <w:lang w:val="en-GB"/>
        </w:rPr>
      </w:pPr>
      <w:r w:rsidRPr="00B77095">
        <w:rPr>
          <w:lang w:val="en-GB"/>
        </w:rPr>
        <w:t>Secure data matching quality</w:t>
      </w:r>
    </w:p>
    <w:p w14:paraId="25F096DA" w14:textId="77777777" w:rsidR="00104E20" w:rsidRPr="00B77095" w:rsidRDefault="00104E20" w:rsidP="00104E20">
      <w:pPr>
        <w:jc w:val="both"/>
        <w:rPr>
          <w:lang w:val="en-GB"/>
        </w:rPr>
      </w:pPr>
      <w:r w:rsidRPr="00B77095">
        <w:rPr>
          <w:lang w:val="en-GB"/>
        </w:rPr>
        <w:t xml:space="preserve">Data matching between web data and statistical units is the most challenging issue to solve. Only a good matching will enable to move from classical data collection to online information in the production of JVS. Record Linkage is a promising and complete tool to address the question of matching units. It is available in R and Python and offers a large set of comparison tools including a machine learning approach.  It results from a lifetime work of specialists from the US Census Bureau </w:t>
      </w:r>
      <w:r w:rsidRPr="00B77095">
        <w:rPr>
          <w:lang w:val="en-GB"/>
        </w:rPr>
        <w:lastRenderedPageBreak/>
        <w:t xml:space="preserve">developed during the last decades while trying to link records of persons and enterprises in large datasets, particularly in the fields of health and demographic studies. Among the many possible string comparisons, the package concentrates on Levensthein and Jarowinkler scores, the second </w:t>
      </w:r>
      <w:proofErr w:type="gramStart"/>
      <w:r w:rsidRPr="00B77095">
        <w:rPr>
          <w:lang w:val="en-GB"/>
        </w:rPr>
        <w:t>having been found</w:t>
      </w:r>
      <w:proofErr w:type="gramEnd"/>
      <w:r w:rsidRPr="00B77095">
        <w:rPr>
          <w:lang w:val="en-GB"/>
        </w:rPr>
        <w:t xml:space="preserve"> to be the most effective to link addresses, because of its capacity to handle misspellings.</w:t>
      </w:r>
    </w:p>
    <w:p w14:paraId="19D80330" w14:textId="77777777" w:rsidR="00104E20" w:rsidRPr="00B77095" w:rsidRDefault="00104E20" w:rsidP="00B77095">
      <w:pPr>
        <w:pStyle w:val="Rubrik5"/>
        <w:rPr>
          <w:lang w:val="en-GB"/>
        </w:rPr>
      </w:pPr>
      <w:r w:rsidRPr="00B77095">
        <w:rPr>
          <w:lang w:val="en-GB"/>
        </w:rPr>
        <w:t>Data matching and deduplication: two facets of a comparison problem</w:t>
      </w:r>
    </w:p>
    <w:p w14:paraId="0EFF01B0" w14:textId="77777777" w:rsidR="00104E20" w:rsidRPr="00B77095" w:rsidRDefault="00104E20" w:rsidP="00104E20">
      <w:pPr>
        <w:jc w:val="both"/>
        <w:rPr>
          <w:lang w:val="en-GB"/>
        </w:rPr>
      </w:pPr>
      <w:r w:rsidRPr="00B77095">
        <w:rPr>
          <w:lang w:val="en-GB"/>
        </w:rPr>
        <w:t xml:space="preserve">Interestingly, the function “compare” of the LinkageRecord package handles matching and deduplication as two different options of the same issue, with “compare.linkage” resulting in joining cases from two datasets on the basis of similarities of comparison variables, and “compare.dedup” resulting in the exclusion of duplicates identified on the same grounds. </w:t>
      </w:r>
      <w:proofErr w:type="gramStart"/>
      <w:r w:rsidRPr="00B77095">
        <w:rPr>
          <w:lang w:val="en-GB"/>
        </w:rPr>
        <w:t>Therefore</w:t>
      </w:r>
      <w:proofErr w:type="gramEnd"/>
      <w:r w:rsidRPr="00B77095">
        <w:rPr>
          <w:lang w:val="en-GB"/>
        </w:rPr>
        <w:t xml:space="preserve"> all the methods described in the process of deduplication may potentially apply to matching issues.</w:t>
      </w:r>
    </w:p>
    <w:p w14:paraId="67F067B8" w14:textId="77777777" w:rsidR="00104E20" w:rsidRPr="00B77095" w:rsidRDefault="00104E20" w:rsidP="00B77095">
      <w:pPr>
        <w:pStyle w:val="Rubrik5"/>
        <w:rPr>
          <w:lang w:val="en-GB"/>
        </w:rPr>
      </w:pPr>
      <w:r w:rsidRPr="00B77095">
        <w:rPr>
          <w:lang w:val="en-GB"/>
        </w:rPr>
        <w:t>Secure long term data acquisition</w:t>
      </w:r>
    </w:p>
    <w:p w14:paraId="0CC7F32F" w14:textId="77777777" w:rsidR="00104E20" w:rsidRPr="00B77095" w:rsidRDefault="00104E20" w:rsidP="00104E20">
      <w:pPr>
        <w:jc w:val="both"/>
        <w:rPr>
          <w:lang w:val="en-GB"/>
        </w:rPr>
      </w:pPr>
      <w:r w:rsidRPr="00B77095">
        <w:rPr>
          <w:lang w:val="en-GB"/>
        </w:rPr>
        <w:t xml:space="preserve">Secure </w:t>
      </w:r>
      <w:proofErr w:type="gramStart"/>
      <w:r w:rsidRPr="00B77095">
        <w:rPr>
          <w:lang w:val="en-GB"/>
        </w:rPr>
        <w:t>long term</w:t>
      </w:r>
      <w:proofErr w:type="gramEnd"/>
      <w:r w:rsidRPr="00B77095">
        <w:rPr>
          <w:lang w:val="en-GB"/>
        </w:rPr>
        <w:t xml:space="preserve"> data acquisition is a crucial issue, since public statistics must offer grounds on which to compare changes over time using comparable data. Since Job portals </w:t>
      </w:r>
      <w:proofErr w:type="gramStart"/>
      <w:r w:rsidRPr="00B77095">
        <w:rPr>
          <w:lang w:val="en-GB"/>
        </w:rPr>
        <w:t>are usually privately developed</w:t>
      </w:r>
      <w:proofErr w:type="gramEnd"/>
      <w:r w:rsidRPr="00B77095">
        <w:rPr>
          <w:lang w:val="en-GB"/>
        </w:rPr>
        <w:t xml:space="preserve"> and are not designed to produce reliable statistics, they are therefore susceptible to significant changes. One must therefore secure a long-term availability of the data, as well as control quality standards over time.</w:t>
      </w:r>
    </w:p>
    <w:p w14:paraId="40844646" w14:textId="7BE386DC" w:rsidR="00F523A4" w:rsidRDefault="00F4365A" w:rsidP="00586E3A">
      <w:pPr>
        <w:pStyle w:val="Rubrik2"/>
        <w:rPr>
          <w:lang w:val="en-GB"/>
        </w:rPr>
      </w:pPr>
      <w:bookmarkStart w:id="987" w:name="_Toc51930074"/>
      <w:r>
        <w:rPr>
          <w:lang w:val="en-GB"/>
        </w:rPr>
        <w:t>Opportunities for further</w:t>
      </w:r>
      <w:r w:rsidR="00EF5795">
        <w:rPr>
          <w:lang w:val="en-GB"/>
        </w:rPr>
        <w:t xml:space="preserve"> c</w:t>
      </w:r>
      <w:r w:rsidR="00A22557">
        <w:rPr>
          <w:lang w:val="en-GB"/>
        </w:rPr>
        <w:t>ollaborative development</w:t>
      </w:r>
      <w:bookmarkEnd w:id="987"/>
    </w:p>
    <w:p w14:paraId="7365E7AD" w14:textId="71435E44" w:rsidR="003812EB" w:rsidRPr="003812EB" w:rsidRDefault="003812EB" w:rsidP="00F523A4">
      <w:pPr>
        <w:jc w:val="both"/>
        <w:rPr>
          <w:lang w:val="en-GB"/>
        </w:rPr>
      </w:pPr>
      <w:r w:rsidRPr="003812EB">
        <w:rPr>
          <w:lang w:val="en-GB"/>
        </w:rPr>
        <w:t xml:space="preserve">Starting from the interests and building strengths of all parties (Member States and Eurostat), there is a ground for collaborative development of a shared system for producing </w:t>
      </w:r>
      <w:r>
        <w:rPr>
          <w:lang w:val="en-GB"/>
        </w:rPr>
        <w:t>official</w:t>
      </w:r>
      <w:r w:rsidRPr="003812EB">
        <w:rPr>
          <w:lang w:val="en-GB"/>
        </w:rPr>
        <w:t xml:space="preserve"> from OJA. Such a system should cover the need of all Member States and all official languages gather OJA data from wide range of preselected websites and portals, cover all stages of data processing.</w:t>
      </w:r>
    </w:p>
    <w:p w14:paraId="55F0AC8B" w14:textId="492004DF" w:rsidR="009A40E1" w:rsidRDefault="003812EB" w:rsidP="00F523A4">
      <w:pPr>
        <w:jc w:val="both"/>
        <w:rPr>
          <w:lang w:val="en-GB"/>
        </w:rPr>
      </w:pPr>
      <w:r w:rsidRPr="003812EB">
        <w:rPr>
          <w:lang w:val="en-GB"/>
        </w:rPr>
        <w:t xml:space="preserve">There are various possibilities for NSIs to combine their efforts, working together on a joint solution. The easiest solution is to share code and replicate application services. Another possibility is to share infrastructure and in specific occasions data sources. For successful sharing and reusing gradual approach </w:t>
      </w:r>
      <w:proofErr w:type="gramStart"/>
      <w:r w:rsidRPr="003812EB">
        <w:rPr>
          <w:lang w:val="en-GB"/>
        </w:rPr>
        <w:t>is needed</w:t>
      </w:r>
      <w:proofErr w:type="gramEnd"/>
      <w:r w:rsidRPr="003812EB">
        <w:rPr>
          <w:lang w:val="en-GB"/>
        </w:rPr>
        <w:t>.</w:t>
      </w:r>
      <w:r w:rsidR="00C20DD5">
        <w:rPr>
          <w:lang w:val="en-GB"/>
        </w:rPr>
        <w:t xml:space="preserve"> Countries</w:t>
      </w:r>
      <w:r w:rsidRPr="003812EB">
        <w:rPr>
          <w:lang w:val="en-GB"/>
        </w:rPr>
        <w:t xml:space="preserve"> </w:t>
      </w:r>
      <w:r w:rsidR="00C20DD5">
        <w:rPr>
          <w:lang w:val="en-GB"/>
        </w:rPr>
        <w:t xml:space="preserve">and Eurostat should </w:t>
      </w:r>
      <w:r w:rsidRPr="003812EB">
        <w:rPr>
          <w:lang w:val="en-GB"/>
        </w:rPr>
        <w:t>proactively participate in the development pr</w:t>
      </w:r>
      <w:r w:rsidR="000F2BCF">
        <w:rPr>
          <w:lang w:val="en-GB"/>
        </w:rPr>
        <w:t>ocesses also by providing</w:t>
      </w:r>
      <w:r w:rsidRPr="003812EB">
        <w:rPr>
          <w:lang w:val="en-GB"/>
        </w:rPr>
        <w:t xml:space="preserve">-specific </w:t>
      </w:r>
      <w:r w:rsidR="000F2BCF">
        <w:rPr>
          <w:lang w:val="en-GB"/>
        </w:rPr>
        <w:t>data, methodologies and experts</w:t>
      </w:r>
      <w:r w:rsidRPr="003812EB">
        <w:rPr>
          <w:lang w:val="en-GB"/>
        </w:rPr>
        <w:t xml:space="preserve"> in order to secure sustainable technical solution for the production </w:t>
      </w:r>
      <w:r w:rsidR="000F2BCF">
        <w:rPr>
          <w:lang w:val="en-GB"/>
        </w:rPr>
        <w:t>of</w:t>
      </w:r>
      <w:r w:rsidRPr="003812EB">
        <w:rPr>
          <w:lang w:val="en-GB"/>
        </w:rPr>
        <w:t xml:space="preserve"> OJA data. An important aspect of this collaboration is also organisation of work, including possible roles and responsibilities of each party a</w:t>
      </w:r>
      <w:r w:rsidR="00F523A4">
        <w:rPr>
          <w:lang w:val="en-GB"/>
        </w:rPr>
        <w:t xml:space="preserve">s well as governance structure to </w:t>
      </w:r>
      <w:proofErr w:type="gramStart"/>
      <w:r w:rsidR="00F523A4" w:rsidRPr="00F523A4">
        <w:rPr>
          <w:lang w:val="en-GB"/>
        </w:rPr>
        <w:t>ensures</w:t>
      </w:r>
      <w:proofErr w:type="gramEnd"/>
      <w:r w:rsidR="00F523A4" w:rsidRPr="00F523A4">
        <w:rPr>
          <w:lang w:val="en-GB"/>
        </w:rPr>
        <w:t xml:space="preserve"> that the new developments are made in a modular way in line with</w:t>
      </w:r>
      <w:r w:rsidR="00F523A4">
        <w:rPr>
          <w:lang w:val="en-GB"/>
        </w:rPr>
        <w:t xml:space="preserve"> </w:t>
      </w:r>
      <w:r w:rsidR="00F523A4" w:rsidRPr="00F523A4">
        <w:rPr>
          <w:lang w:val="en-GB"/>
        </w:rPr>
        <w:t>the Trusted Smart Statistics principles following the hourglass model and the</w:t>
      </w:r>
      <w:r w:rsidR="00F523A4">
        <w:rPr>
          <w:lang w:val="en-GB"/>
        </w:rPr>
        <w:t xml:space="preserve"> </w:t>
      </w:r>
      <w:r w:rsidR="00F523A4" w:rsidRPr="00F523A4">
        <w:rPr>
          <w:lang w:val="en-GB"/>
        </w:rPr>
        <w:t>layered architecture</w:t>
      </w:r>
      <w:r w:rsidR="00F523A4">
        <w:rPr>
          <w:lang w:val="en-GB"/>
        </w:rPr>
        <w:t>.</w:t>
      </w:r>
    </w:p>
    <w:p w14:paraId="5C98B389" w14:textId="6BB79DAB" w:rsidR="001C668A" w:rsidRDefault="001C668A" w:rsidP="001C668A">
      <w:pPr>
        <w:jc w:val="both"/>
        <w:rPr>
          <w:lang w:val="en-GB"/>
        </w:rPr>
      </w:pPr>
      <w:r w:rsidRPr="001C668A">
        <w:rPr>
          <w:lang w:val="en-GB"/>
        </w:rPr>
        <w:t xml:space="preserve">Eurostat has undertaken </w:t>
      </w:r>
      <w:r w:rsidR="00310BA9">
        <w:rPr>
          <w:lang w:val="en-GB"/>
        </w:rPr>
        <w:t xml:space="preserve">further </w:t>
      </w:r>
      <w:r w:rsidRPr="001C668A">
        <w:rPr>
          <w:lang w:val="en-GB"/>
        </w:rPr>
        <w:t>initiatives like the development and</w:t>
      </w:r>
      <w:r>
        <w:rPr>
          <w:lang w:val="en-GB"/>
        </w:rPr>
        <w:t xml:space="preserve"> </w:t>
      </w:r>
      <w:r w:rsidRPr="001C668A">
        <w:rPr>
          <w:lang w:val="en-GB"/>
        </w:rPr>
        <w:t>maintenance of a flexible software solution freely available and identification of best</w:t>
      </w:r>
      <w:r>
        <w:rPr>
          <w:lang w:val="en-GB"/>
        </w:rPr>
        <w:t xml:space="preserve"> </w:t>
      </w:r>
      <w:r w:rsidRPr="001C668A">
        <w:rPr>
          <w:lang w:val="en-GB"/>
        </w:rPr>
        <w:t>practice for Data access Arrangements (DA), the use of Web Scraping (WS), Data</w:t>
      </w:r>
      <w:r>
        <w:rPr>
          <w:lang w:val="en-GB"/>
        </w:rPr>
        <w:t xml:space="preserve"> </w:t>
      </w:r>
      <w:r w:rsidRPr="001C668A">
        <w:rPr>
          <w:lang w:val="en-GB"/>
        </w:rPr>
        <w:t>from the IoT/Smart devices (DI), Natural Language Processing (NLP), Machine</w:t>
      </w:r>
      <w:r>
        <w:rPr>
          <w:lang w:val="en-GB"/>
        </w:rPr>
        <w:t xml:space="preserve"> </w:t>
      </w:r>
      <w:r w:rsidRPr="001C668A">
        <w:rPr>
          <w:lang w:val="en-GB"/>
        </w:rPr>
        <w:t>Learning (ML) and Production process Automation (PA) to produce Official Statistics</w:t>
      </w:r>
      <w:r w:rsidR="00564236">
        <w:rPr>
          <w:lang w:val="en-GB"/>
        </w:rPr>
        <w:t xml:space="preserve">. </w:t>
      </w:r>
      <w:r w:rsidR="00564236" w:rsidRPr="001C668A">
        <w:rPr>
          <w:lang w:val="en-GB"/>
        </w:rPr>
        <w:t>Web Intelligence is an important element of the Smart Trust Statistics that will play a</w:t>
      </w:r>
      <w:r w:rsidR="00564236">
        <w:rPr>
          <w:lang w:val="en-GB"/>
        </w:rPr>
        <w:t xml:space="preserve"> </w:t>
      </w:r>
      <w:r w:rsidR="00564236" w:rsidRPr="001C668A">
        <w:rPr>
          <w:lang w:val="en-GB"/>
        </w:rPr>
        <w:t>pivotal role in the new official s</w:t>
      </w:r>
      <w:r w:rsidR="00310BA9">
        <w:rPr>
          <w:lang w:val="en-GB"/>
        </w:rPr>
        <w:t>tatistics business architecture</w:t>
      </w:r>
      <w:r w:rsidR="00EA7B30" w:rsidRPr="00E36B2E">
        <w:rPr>
          <w:rStyle w:val="Fotnotsreferens"/>
          <w:lang w:val="en-GB"/>
        </w:rPr>
        <w:footnoteReference w:id="45"/>
      </w:r>
      <w:r w:rsidRPr="001C668A">
        <w:rPr>
          <w:lang w:val="en-GB"/>
        </w:rPr>
        <w:t>.</w:t>
      </w:r>
    </w:p>
    <w:p w14:paraId="37D9FF4E" w14:textId="5C27B7A7" w:rsidR="004002DD" w:rsidRDefault="004002DD" w:rsidP="001C668A">
      <w:pPr>
        <w:jc w:val="both"/>
        <w:rPr>
          <w:lang w:val="en-GB"/>
        </w:rPr>
      </w:pPr>
      <w:r w:rsidRPr="002431C6">
        <w:rPr>
          <w:lang w:val="en-GB"/>
        </w:rPr>
        <w:lastRenderedPageBreak/>
        <w:t xml:space="preserve">The </w:t>
      </w:r>
      <w:r w:rsidR="00764723">
        <w:rPr>
          <w:lang w:val="en-GB"/>
        </w:rPr>
        <w:t xml:space="preserve">member states should consider </w:t>
      </w:r>
      <w:r w:rsidRPr="002431C6">
        <w:rPr>
          <w:lang w:val="en-GB"/>
        </w:rPr>
        <w:t xml:space="preserve">an active role and </w:t>
      </w:r>
      <w:r>
        <w:rPr>
          <w:lang w:val="en-GB"/>
        </w:rPr>
        <w:t>b</w:t>
      </w:r>
      <w:r w:rsidRPr="002431C6">
        <w:rPr>
          <w:lang w:val="en-GB"/>
        </w:rPr>
        <w:t xml:space="preserve">ring their experience </w:t>
      </w:r>
      <w:r>
        <w:rPr>
          <w:lang w:val="en-GB"/>
        </w:rPr>
        <w:t xml:space="preserve">in the joint development of common </w:t>
      </w:r>
      <w:r w:rsidR="002B7B92">
        <w:rPr>
          <w:lang w:val="en-GB"/>
        </w:rPr>
        <w:t>solutions;</w:t>
      </w:r>
      <w:r>
        <w:rPr>
          <w:lang w:val="en-GB"/>
        </w:rPr>
        <w:t xml:space="preserve"> further exploration of</w:t>
      </w:r>
      <w:r w:rsidRPr="002431C6">
        <w:rPr>
          <w:lang w:val="en-GB"/>
        </w:rPr>
        <w:t xml:space="preserve"> the potential of new types of </w:t>
      </w:r>
      <w:r w:rsidR="00862682">
        <w:rPr>
          <w:lang w:val="en-GB"/>
        </w:rPr>
        <w:t>OJA</w:t>
      </w:r>
      <w:r>
        <w:rPr>
          <w:lang w:val="en-GB"/>
        </w:rPr>
        <w:t xml:space="preserve"> sources, assessment of </w:t>
      </w:r>
      <w:r w:rsidRPr="002431C6">
        <w:rPr>
          <w:lang w:val="en-GB"/>
        </w:rPr>
        <w:t>qu</w:t>
      </w:r>
      <w:r>
        <w:rPr>
          <w:lang w:val="en-GB"/>
        </w:rPr>
        <w:t>ality of the data collected and p</w:t>
      </w:r>
      <w:r w:rsidR="00895FA7">
        <w:rPr>
          <w:lang w:val="en-GB"/>
        </w:rPr>
        <w:t xml:space="preserve">erform </w:t>
      </w:r>
      <w:r w:rsidRPr="002431C6">
        <w:rPr>
          <w:lang w:val="en-GB"/>
        </w:rPr>
        <w:t>methodological developments</w:t>
      </w:r>
      <w:r>
        <w:rPr>
          <w:lang w:val="en-GB"/>
        </w:rPr>
        <w:t>.</w:t>
      </w:r>
    </w:p>
    <w:p w14:paraId="2A73BCD1" w14:textId="2E0B7455" w:rsidR="009E7569" w:rsidRPr="006220E4" w:rsidRDefault="009E7569" w:rsidP="003C50B1">
      <w:pPr>
        <w:pStyle w:val="Liststycke"/>
        <w:numPr>
          <w:ilvl w:val="0"/>
          <w:numId w:val="16"/>
        </w:numPr>
        <w:rPr>
          <w:lang w:val="en-GB"/>
        </w:rPr>
      </w:pPr>
      <w:r w:rsidRPr="006220E4">
        <w:rPr>
          <w:lang w:val="en-GB"/>
        </w:rPr>
        <w:br w:type="page"/>
      </w:r>
    </w:p>
    <w:p w14:paraId="4C236498" w14:textId="76D18F0D" w:rsidR="00B06FB6" w:rsidRDefault="00B06FB6" w:rsidP="00B06FB6">
      <w:pPr>
        <w:pStyle w:val="Rubrik1"/>
        <w:rPr>
          <w:lang w:val="en-GB"/>
        </w:rPr>
      </w:pPr>
      <w:bookmarkStart w:id="988" w:name="_Toc25323413"/>
      <w:bookmarkStart w:id="989" w:name="_Toc51930075"/>
      <w:r>
        <w:rPr>
          <w:lang w:val="en-GB"/>
        </w:rPr>
        <w:lastRenderedPageBreak/>
        <w:t>R</w:t>
      </w:r>
      <w:r w:rsidRPr="00E36B2E">
        <w:rPr>
          <w:lang w:val="en-GB"/>
        </w:rPr>
        <w:t>eferences</w:t>
      </w:r>
      <w:bookmarkEnd w:id="988"/>
      <w:bookmarkEnd w:id="989"/>
    </w:p>
    <w:p w14:paraId="792F6861" w14:textId="77777777" w:rsidR="00450AB9" w:rsidRPr="00450AB9" w:rsidRDefault="00450AB9" w:rsidP="00450AB9">
      <w:pPr>
        <w:rPr>
          <w:lang w:val="en-GB"/>
        </w:rPr>
      </w:pPr>
      <w:r w:rsidRPr="00450AB9">
        <w:rPr>
          <w:lang w:val="en-GB"/>
        </w:rPr>
        <w:t xml:space="preserve">[1] Cedefop (2019). The online job vacancy market in the EU: driving forces and emerging trends. Luxembourg: Publications Office. Cedefop research paper; No </w:t>
      </w:r>
      <w:proofErr w:type="gramStart"/>
      <w:r w:rsidRPr="00450AB9">
        <w:rPr>
          <w:lang w:val="en-GB"/>
        </w:rPr>
        <w:t>72.,</w:t>
      </w:r>
      <w:proofErr w:type="gramEnd"/>
      <w:r w:rsidRPr="00450AB9">
        <w:rPr>
          <w:lang w:val="en-GB"/>
        </w:rPr>
        <w:t xml:space="preserve"> http://data.europa.eu/doi/10.2801/16675</w:t>
      </w:r>
    </w:p>
    <w:p w14:paraId="2AC454F7" w14:textId="09645CA0" w:rsidR="00450AB9" w:rsidRPr="00450AB9" w:rsidRDefault="00450AB9" w:rsidP="00450AB9">
      <w:pPr>
        <w:rPr>
          <w:lang w:val="en-GB"/>
        </w:rPr>
      </w:pPr>
      <w:r w:rsidRPr="00450AB9">
        <w:rPr>
          <w:lang w:val="en-GB"/>
        </w:rPr>
        <w:t xml:space="preserve">[2] Francis Saucy, Sophie Schmassmann, Alberto Columbano, (oct. 2019), Analyses of 1st CEDEFOP DATA (July-Oct. 2019), </w:t>
      </w:r>
      <w:r w:rsidR="00700584" w:rsidRPr="00700584">
        <w:rPr>
          <w:lang w:val="en-GB"/>
        </w:rPr>
        <w:t>https://github.com/OnlineJobVacanciesESSnetBigData/Reports/blob/master/CH/ESSnet_WPB_OJV_CEDEFOP_data_analyses_</w:t>
      </w:r>
      <w:proofErr w:type="gramStart"/>
      <w:r w:rsidR="00700584" w:rsidRPr="00700584">
        <w:rPr>
          <w:lang w:val="en-GB"/>
        </w:rPr>
        <w:t>20190729CH(</w:t>
      </w:r>
      <w:proofErr w:type="gramEnd"/>
      <w:r w:rsidR="00700584" w:rsidRPr="00700584">
        <w:rPr>
          <w:lang w:val="en-GB"/>
        </w:rPr>
        <w:t>6).docx</w:t>
      </w:r>
    </w:p>
    <w:p w14:paraId="48FC47CB" w14:textId="7126E743" w:rsidR="00450AB9" w:rsidRPr="00450AB9" w:rsidRDefault="00450AB9" w:rsidP="00450AB9">
      <w:pPr>
        <w:rPr>
          <w:lang w:val="en-GB"/>
        </w:rPr>
      </w:pPr>
      <w:r w:rsidRPr="00450AB9">
        <w:rPr>
          <w:lang w:val="en-GB"/>
        </w:rPr>
        <w:t xml:space="preserve">[3] CEDEFOP data analysis: Bulgaria, September 2019, </w:t>
      </w:r>
      <w:r w:rsidR="00700584" w:rsidRPr="00700584">
        <w:rPr>
          <w:lang w:val="en-GB"/>
        </w:rPr>
        <w:t>https://github.com/OnlineJobVacanciesESSnetBigData/Reports/blob/master/BG/ExpOJVs_BNSI_B4.doc</w:t>
      </w:r>
    </w:p>
    <w:p w14:paraId="115B1C34" w14:textId="5E4B7876" w:rsidR="00450AB9" w:rsidRPr="00450AB9" w:rsidRDefault="00450AB9" w:rsidP="00450AB9">
      <w:pPr>
        <w:rPr>
          <w:lang w:val="en-GB"/>
        </w:rPr>
      </w:pPr>
      <w:r w:rsidRPr="00450AB9">
        <w:rPr>
          <w:lang w:val="en-GB"/>
        </w:rPr>
        <w:t xml:space="preserve">[4] </w:t>
      </w:r>
      <w:r w:rsidR="004B423C" w:rsidRPr="00FE1AC5">
        <w:rPr>
          <w:lang w:val="en-GB"/>
        </w:rPr>
        <w:t xml:space="preserve">Maślankowski J., Pozyskiwanie i analiza danych </w:t>
      </w:r>
      <w:proofErr w:type="gramStart"/>
      <w:r w:rsidR="004B423C" w:rsidRPr="00FE1AC5">
        <w:rPr>
          <w:lang w:val="en-GB"/>
        </w:rPr>
        <w:t>na</w:t>
      </w:r>
      <w:proofErr w:type="gramEnd"/>
      <w:r w:rsidR="004B423C" w:rsidRPr="00FE1AC5">
        <w:rPr>
          <w:lang w:val="en-GB"/>
        </w:rPr>
        <w:t xml:space="preserve"> temat ofert pracy z wykorzystaniem big data, Wiadomości Statystyczne. The Polish Statistician, vol. 64, 2019, 9, pp. 60-74, DOI 10.5604/01.3001.0013.7590.</w:t>
      </w:r>
    </w:p>
    <w:p w14:paraId="607B995A" w14:textId="42ADFA30" w:rsidR="00450AB9" w:rsidRPr="00450AB9" w:rsidRDefault="00450AB9" w:rsidP="00450AB9">
      <w:pPr>
        <w:rPr>
          <w:lang w:val="en-GB"/>
        </w:rPr>
      </w:pPr>
      <w:r w:rsidRPr="00450AB9">
        <w:rPr>
          <w:lang w:val="en-GB"/>
        </w:rPr>
        <w:t>[</w:t>
      </w:r>
      <w:r w:rsidR="005D52AD">
        <w:rPr>
          <w:lang w:val="en-GB"/>
        </w:rPr>
        <w:t>5</w:t>
      </w:r>
      <w:r w:rsidRPr="00450AB9">
        <w:rPr>
          <w:lang w:val="en-GB"/>
        </w:rPr>
        <w:t>] Web scraping / Job vacancies Deliverable 1.1, Strategy for ongoing engagement (SGA-2), Last accessed August 2019 at: https://webgate.ec.europa.eu/fpfis/mwikis/essnetbigdata/images/e/e0/WP1_SGA2_Deliverable_1_1_1.0docx.pdf</w:t>
      </w:r>
    </w:p>
    <w:p w14:paraId="00B6FA60" w14:textId="2EE30134" w:rsidR="00450AB9" w:rsidRPr="00450AB9" w:rsidRDefault="005D52AD" w:rsidP="00450AB9">
      <w:pPr>
        <w:rPr>
          <w:lang w:val="en-GB"/>
        </w:rPr>
      </w:pPr>
      <w:r>
        <w:rPr>
          <w:lang w:val="en-GB"/>
        </w:rPr>
        <w:t>[6</w:t>
      </w:r>
      <w:r w:rsidR="00450AB9" w:rsidRPr="00450AB9">
        <w:rPr>
          <w:lang w:val="en-GB"/>
        </w:rPr>
        <w:t>]</w:t>
      </w:r>
      <w:r>
        <w:rPr>
          <w:lang w:val="en-GB"/>
        </w:rPr>
        <w:t xml:space="preserve"> </w:t>
      </w:r>
      <w:r w:rsidR="00450AB9" w:rsidRPr="00450AB9">
        <w:rPr>
          <w:lang w:val="en-GB"/>
        </w:rPr>
        <w:t>Web scraping / Job vacancies Deliverable 2.2 Final Technical Report (SGA-2), Last accessed August 2019 at: https://webgate.ec.europa.eu/fpfis/mwikis/essnetbigdata/images/5/5e/SGA2_WP1_Deliverable_2_2_main_report_with_annexes_final.pdf</w:t>
      </w:r>
    </w:p>
    <w:p w14:paraId="06AFDED7" w14:textId="65F140AA" w:rsidR="00450AB9" w:rsidRPr="00450AB9" w:rsidRDefault="00CD2D96" w:rsidP="00450AB9">
      <w:pPr>
        <w:rPr>
          <w:lang w:val="en-GB"/>
        </w:rPr>
      </w:pPr>
      <w:r>
        <w:rPr>
          <w:lang w:val="en-GB"/>
        </w:rPr>
        <w:t>[7</w:t>
      </w:r>
      <w:r w:rsidR="00450AB9" w:rsidRPr="00450AB9">
        <w:rPr>
          <w:lang w:val="en-GB"/>
        </w:rPr>
        <w:t xml:space="preserve">] Bergeat M. (2017), “Les tensions sur le marché du travail au 2e trimestre 2017”, Dares indicateurs n°056/2017, </w:t>
      </w:r>
      <w:proofErr w:type="gramStart"/>
      <w:r w:rsidR="00450AB9" w:rsidRPr="00450AB9">
        <w:rPr>
          <w:lang w:val="en-GB"/>
        </w:rPr>
        <w:t>Dares</w:t>
      </w:r>
      <w:proofErr w:type="gramEnd"/>
      <w:r w:rsidR="00450AB9" w:rsidRPr="00450AB9">
        <w:rPr>
          <w:lang w:val="en-GB"/>
        </w:rPr>
        <w:t>.</w:t>
      </w:r>
    </w:p>
    <w:p w14:paraId="240486CB" w14:textId="1DFBB8B0" w:rsidR="00450AB9" w:rsidRPr="00450AB9" w:rsidRDefault="00CD2D96" w:rsidP="00450AB9">
      <w:pPr>
        <w:rPr>
          <w:lang w:val="en-GB"/>
        </w:rPr>
      </w:pPr>
      <w:r>
        <w:rPr>
          <w:lang w:val="en-GB"/>
        </w:rPr>
        <w:t>[8</w:t>
      </w:r>
      <w:r w:rsidR="00450AB9" w:rsidRPr="00450AB9">
        <w:rPr>
          <w:lang w:val="en-GB"/>
        </w:rPr>
        <w:t xml:space="preserve">] Niang, M. (2020, forthcoming), “Comment mesurer les tensions sur le marché du travail en </w:t>
      </w:r>
      <w:proofErr w:type="gramStart"/>
      <w:r w:rsidR="00450AB9" w:rsidRPr="00450AB9">
        <w:rPr>
          <w:lang w:val="en-GB"/>
        </w:rPr>
        <w:t>France ?</w:t>
      </w:r>
      <w:proofErr w:type="gramEnd"/>
      <w:r w:rsidR="00450AB9" w:rsidRPr="00450AB9">
        <w:rPr>
          <w:lang w:val="en-GB"/>
        </w:rPr>
        <w:t>”, Document d’études, Dares.</w:t>
      </w:r>
    </w:p>
    <w:p w14:paraId="5CB3F0EC" w14:textId="3FCCA6DD" w:rsidR="00450AB9" w:rsidRPr="00450AB9" w:rsidRDefault="00CD2D96" w:rsidP="00450AB9">
      <w:pPr>
        <w:rPr>
          <w:lang w:val="en-GB"/>
        </w:rPr>
      </w:pPr>
      <w:r>
        <w:rPr>
          <w:lang w:val="en-GB"/>
        </w:rPr>
        <w:t>[9</w:t>
      </w:r>
      <w:r w:rsidR="00450AB9" w:rsidRPr="00450AB9">
        <w:rPr>
          <w:lang w:val="en-GB"/>
        </w:rPr>
        <w:t xml:space="preserve">] Bergeat M., Rémy V. (2017), “Comment les employeurs recrutent-ils leurs </w:t>
      </w:r>
      <w:proofErr w:type="gramStart"/>
      <w:r w:rsidR="00450AB9" w:rsidRPr="00450AB9">
        <w:rPr>
          <w:lang w:val="en-GB"/>
        </w:rPr>
        <w:t>salariés ?</w:t>
      </w:r>
      <w:proofErr w:type="gramEnd"/>
      <w:r w:rsidR="00450AB9" w:rsidRPr="00450AB9">
        <w:rPr>
          <w:lang w:val="en-GB"/>
        </w:rPr>
        <w:t>”, Dares analyses n° 064/2017, Dares.</w:t>
      </w:r>
    </w:p>
    <w:p w14:paraId="7E2E87C0" w14:textId="61FE976F" w:rsidR="00450AB9" w:rsidRPr="00450AB9" w:rsidRDefault="00CD2D96" w:rsidP="00450AB9">
      <w:pPr>
        <w:rPr>
          <w:lang w:val="en-GB"/>
        </w:rPr>
      </w:pPr>
      <w:r>
        <w:rPr>
          <w:lang w:val="en-GB"/>
        </w:rPr>
        <w:t>[10</w:t>
      </w:r>
      <w:r w:rsidR="00450AB9" w:rsidRPr="00450AB9">
        <w:rPr>
          <w:lang w:val="en-GB"/>
        </w:rPr>
        <w:t>] Australian Government (2020), Vacancy Report June 2020, Release date: 22 July 2020. Available at https://lmip.gov.au/PortalFile.axd?FieldID=2790176&amp;.pdf (state of date: 19th August 2020).</w:t>
      </w:r>
    </w:p>
    <w:p w14:paraId="5A1ADC91" w14:textId="686098C2" w:rsidR="00450AB9" w:rsidRPr="00450AB9" w:rsidRDefault="00CD2D96" w:rsidP="00450AB9">
      <w:pPr>
        <w:rPr>
          <w:lang w:val="en-GB"/>
        </w:rPr>
      </w:pPr>
      <w:r>
        <w:rPr>
          <w:lang w:val="en-GB"/>
        </w:rPr>
        <w:t>[11</w:t>
      </w:r>
      <w:r w:rsidR="00450AB9" w:rsidRPr="00450AB9">
        <w:rPr>
          <w:lang w:val="en-GB"/>
        </w:rPr>
        <w:t>] Bauer, Anja / Keveloh, Kristin / Mamertino, Mariano / Weber, Enzo (2020), Wie die Corona-Krise die Suchprozesse am Arbeitsmarkt beeinflusst, IAB-Forum 6 August 2020, available at: https://www.iab-forum.de/wie-die-corona-krise-die-suchprozesse-am-arbeitsmarkt-beeinflusst/?pdf=17548 (state of date: 22 August 2020)</w:t>
      </w:r>
    </w:p>
    <w:p w14:paraId="538C7E6A" w14:textId="29F283BE" w:rsidR="00450AB9" w:rsidRPr="00450AB9" w:rsidRDefault="00450AB9" w:rsidP="00450AB9">
      <w:pPr>
        <w:rPr>
          <w:lang w:val="en-GB"/>
        </w:rPr>
      </w:pPr>
      <w:r w:rsidRPr="00450AB9">
        <w:rPr>
          <w:lang w:val="en-GB"/>
        </w:rPr>
        <w:t>[1</w:t>
      </w:r>
      <w:r w:rsidR="00CD2D96">
        <w:rPr>
          <w:lang w:val="en-GB"/>
        </w:rPr>
        <w:t>2</w:t>
      </w:r>
      <w:r w:rsidRPr="00450AB9">
        <w:rPr>
          <w:lang w:val="en-GB"/>
        </w:rPr>
        <w:t>] BLS (2020), Labor Force Statistics from the Current Population Survey, available at U.S. Bureau of Labor Statistics on https://www.bls.gov/cps/cps_over.htm#faq (state of date: 16th April 2020).</w:t>
      </w:r>
    </w:p>
    <w:p w14:paraId="4FDA9D3F" w14:textId="77FEB098" w:rsidR="00450AB9" w:rsidRPr="00450AB9" w:rsidRDefault="00CD2D96" w:rsidP="00450AB9">
      <w:pPr>
        <w:rPr>
          <w:lang w:val="en-GB"/>
        </w:rPr>
      </w:pPr>
      <w:r>
        <w:rPr>
          <w:lang w:val="en-GB"/>
        </w:rPr>
        <w:lastRenderedPageBreak/>
        <w:t>[13</w:t>
      </w:r>
      <w:r w:rsidR="00450AB9" w:rsidRPr="00450AB9">
        <w:rPr>
          <w:lang w:val="en-GB"/>
        </w:rPr>
        <w:t xml:space="preserve">] CEDEFOP (2019), </w:t>
      </w:r>
      <w:proofErr w:type="gramStart"/>
      <w:r w:rsidR="00450AB9" w:rsidRPr="00450AB9">
        <w:rPr>
          <w:lang w:val="en-GB"/>
        </w:rPr>
        <w:t>Online</w:t>
      </w:r>
      <w:proofErr w:type="gramEnd"/>
      <w:r w:rsidR="00450AB9" w:rsidRPr="00450AB9">
        <w:rPr>
          <w:lang w:val="en-GB"/>
        </w:rPr>
        <w:t xml:space="preserve"> job vacancies and skills analysis: a Cedefop pan-European approach, Luxembourg: Publications Office. Available at: https://www.cedefop.europa.eu/files/4172_en.pdf (state of date: 19th August 2020).</w:t>
      </w:r>
    </w:p>
    <w:p w14:paraId="10CF5394" w14:textId="26D385F3" w:rsidR="00450AB9" w:rsidRPr="00450AB9" w:rsidRDefault="00CD2D96" w:rsidP="00450AB9">
      <w:pPr>
        <w:rPr>
          <w:lang w:val="en-GB"/>
        </w:rPr>
      </w:pPr>
      <w:r>
        <w:rPr>
          <w:lang w:val="en-GB"/>
        </w:rPr>
        <w:t>[14</w:t>
      </w:r>
      <w:r w:rsidR="00450AB9" w:rsidRPr="00450AB9">
        <w:rPr>
          <w:lang w:val="en-GB"/>
        </w:rPr>
        <w:t>] CEDEFOP (2018a). Real-time labour market information on skill requirements</w:t>
      </w:r>
      <w:proofErr w:type="gramStart"/>
      <w:r w:rsidR="00450AB9" w:rsidRPr="00450AB9">
        <w:rPr>
          <w:lang w:val="en-GB"/>
        </w:rPr>
        <w:t>:setting</w:t>
      </w:r>
      <w:proofErr w:type="gramEnd"/>
      <w:r w:rsidR="00450AB9" w:rsidRPr="00450AB9">
        <w:rPr>
          <w:lang w:val="en-GB"/>
        </w:rPr>
        <w:t xml:space="preserve"> up the EU system for online vacancy analysis. Global report. Available at: https://www.cedefop.europa.eu/files/rlmi_-_skill_requirements_global_report.pdf (state of date: 19th August 2020).</w:t>
      </w:r>
    </w:p>
    <w:p w14:paraId="7CC6187F" w14:textId="2735699A" w:rsidR="00450AB9" w:rsidRPr="00450AB9" w:rsidRDefault="00CD2D96" w:rsidP="00450AB9">
      <w:pPr>
        <w:rPr>
          <w:lang w:val="en-GB"/>
        </w:rPr>
      </w:pPr>
      <w:r>
        <w:rPr>
          <w:lang w:val="en-GB"/>
        </w:rPr>
        <w:t>[15</w:t>
      </w:r>
      <w:r w:rsidR="00450AB9" w:rsidRPr="00450AB9">
        <w:rPr>
          <w:lang w:val="en-GB"/>
        </w:rPr>
        <w:t xml:space="preserve">] CEDEFOP (2018b), </w:t>
      </w:r>
      <w:proofErr w:type="gramStart"/>
      <w:r w:rsidR="00450AB9" w:rsidRPr="00450AB9">
        <w:rPr>
          <w:lang w:val="en-GB"/>
        </w:rPr>
        <w:t>Mapping</w:t>
      </w:r>
      <w:proofErr w:type="gramEnd"/>
      <w:r w:rsidR="00450AB9" w:rsidRPr="00450AB9">
        <w:rPr>
          <w:lang w:val="en-GB"/>
        </w:rPr>
        <w:t xml:space="preserve"> the landscape of online job vacancies. Background country report: Germany. Available at: https://www.cedefop.europa.eu/files/rlmi_-_mapping_online_vacancies_germany.pdf (state of date: 19th August 2020).</w:t>
      </w:r>
    </w:p>
    <w:p w14:paraId="56A6C821" w14:textId="07B10130" w:rsidR="00450AB9" w:rsidRPr="00450AB9" w:rsidRDefault="00CD2D96" w:rsidP="00450AB9">
      <w:pPr>
        <w:rPr>
          <w:lang w:val="en-GB"/>
        </w:rPr>
      </w:pPr>
      <w:r>
        <w:rPr>
          <w:lang w:val="en-GB"/>
        </w:rPr>
        <w:t>[16</w:t>
      </w:r>
      <w:r w:rsidR="00450AB9" w:rsidRPr="00450AB9">
        <w:rPr>
          <w:lang w:val="en-GB"/>
        </w:rPr>
        <w:t>] Descy, Pascaline / Kvetan, Vladimir / Zukersteinova, Alena / Wirthmann, Albrecht / Reis, Fernando (2018), Towards a Common Infrastructure for Online Job Vacancy Data, paper presented at DGINS Conference "The European path towards Trusted Smart Statistics" in Bucharest 2018. Available at https://dgins2018.statisticsevents.ro/wp-content/uploads/2018/10/16-online-job-vacancies-v5-1.pdf (state of date: 19th August 2020).</w:t>
      </w:r>
    </w:p>
    <w:p w14:paraId="57588DE7" w14:textId="1A3F6140" w:rsidR="00450AB9" w:rsidRPr="00450AB9" w:rsidRDefault="00CD2D96" w:rsidP="00450AB9">
      <w:pPr>
        <w:rPr>
          <w:lang w:val="en-GB"/>
        </w:rPr>
      </w:pPr>
      <w:r>
        <w:rPr>
          <w:lang w:val="en-GB"/>
        </w:rPr>
        <w:t>[17</w:t>
      </w:r>
      <w:r w:rsidR="00450AB9" w:rsidRPr="00450AB9">
        <w:rPr>
          <w:lang w:val="en-GB"/>
        </w:rPr>
        <w:t xml:space="preserve">] Chetty, Raj / Friedman, John N. / Hendren, Nathaniel / Stepner, Michael / </w:t>
      </w:r>
      <w:proofErr w:type="gramStart"/>
      <w:r w:rsidR="00450AB9" w:rsidRPr="00450AB9">
        <w:rPr>
          <w:lang w:val="en-GB"/>
        </w:rPr>
        <w:t>The</w:t>
      </w:r>
      <w:proofErr w:type="gramEnd"/>
      <w:r w:rsidR="00450AB9" w:rsidRPr="00450AB9">
        <w:rPr>
          <w:lang w:val="en-GB"/>
        </w:rPr>
        <w:t xml:space="preserve"> Opportunity Insights Team (2020), How Did COVID-19 and Stabilization Policies Affect Spending and Employment? A New Real-Time Economic Tracker Based on Private Sector Data NBER Working Paper No. 27431, June 2020 http://www.nber.org/papers/w27431 </w:t>
      </w:r>
    </w:p>
    <w:p w14:paraId="7B48B0AE" w14:textId="2E19A5E6" w:rsidR="00450AB9" w:rsidRPr="00450AB9" w:rsidRDefault="00CD2D96" w:rsidP="00450AB9">
      <w:pPr>
        <w:rPr>
          <w:lang w:val="en-GB"/>
        </w:rPr>
      </w:pPr>
      <w:r>
        <w:rPr>
          <w:lang w:val="en-GB"/>
        </w:rPr>
        <w:t>[18</w:t>
      </w:r>
      <w:r w:rsidR="00450AB9" w:rsidRPr="00450AB9">
        <w:rPr>
          <w:lang w:val="en-GB"/>
        </w:rPr>
        <w:t>] Conference Board (2020), News release #7015 Tuesday August 11, 2020, Online Labor Demand Rises in July, https://conference-board.org/pdf_free/press/7015%20-%20HWOL%20July%202020.pdf (state of date: 18 August 2020)</w:t>
      </w:r>
    </w:p>
    <w:p w14:paraId="2EAEF447" w14:textId="70811667" w:rsidR="00450AB9" w:rsidRPr="00450AB9" w:rsidRDefault="00CD2D96" w:rsidP="00450AB9">
      <w:pPr>
        <w:rPr>
          <w:lang w:val="en-GB"/>
        </w:rPr>
      </w:pPr>
      <w:r>
        <w:rPr>
          <w:lang w:val="en-GB"/>
        </w:rPr>
        <w:t>[19</w:t>
      </w:r>
      <w:r w:rsidR="00450AB9" w:rsidRPr="00450AB9">
        <w:rPr>
          <w:lang w:val="en-GB"/>
        </w:rPr>
        <w:t>] Conference Board (2018), The Conference Board Help Wanted OnLine® Technical Note, available at: https://conference-board.org/pdf_free/press/2020%20HWOL%20Technical%20Note.pdf (state of date: 18th August 2020).</w:t>
      </w:r>
    </w:p>
    <w:p w14:paraId="08DE2562" w14:textId="3EDC0C0E" w:rsidR="00450AB9" w:rsidRPr="00450AB9" w:rsidRDefault="00CD2D96" w:rsidP="00450AB9">
      <w:pPr>
        <w:rPr>
          <w:lang w:val="en-GB"/>
        </w:rPr>
      </w:pPr>
      <w:r>
        <w:rPr>
          <w:lang w:val="en-GB"/>
        </w:rPr>
        <w:t>[20</w:t>
      </w:r>
      <w:r w:rsidR="00450AB9" w:rsidRPr="00450AB9">
        <w:rPr>
          <w:lang w:val="en-GB"/>
        </w:rPr>
        <w:t>] De Lazzer, Jakob (2020), Labour Market Concentration Indicators using Online Job Ad Data, document prepared for Workpackage WPB “Implementation – Online Job Vacancies” of the ESSnet on Big Data. ESSnet internal document</w:t>
      </w:r>
    </w:p>
    <w:p w14:paraId="4D4CCF0E" w14:textId="6D05E43A" w:rsidR="00450AB9" w:rsidRPr="00450AB9" w:rsidRDefault="00CD2D96" w:rsidP="00450AB9">
      <w:pPr>
        <w:rPr>
          <w:lang w:val="en-GB"/>
        </w:rPr>
      </w:pPr>
      <w:r>
        <w:rPr>
          <w:lang w:val="en-GB"/>
        </w:rPr>
        <w:t>[21</w:t>
      </w:r>
      <w:r w:rsidR="00450AB9" w:rsidRPr="00450AB9">
        <w:rPr>
          <w:lang w:val="en-GB"/>
        </w:rPr>
        <w:t>] ECB (2020), High-frequency data developments in the euro area labour market, Prepared by Nicola Benatti, Vasco Botelho, Agostino Consolo, António Dias da Silva and Malgorzata Osiewicz, Published as part of the ECB Economic Bulletin, Issue 5/2020. The latter is available at https://www.ecb.europa.eu/pub/pdf/ecbu/eb202005.en.pdf (state of date: 18th August 2020).</w:t>
      </w:r>
    </w:p>
    <w:p w14:paraId="16B03D9B" w14:textId="1BA1667A" w:rsidR="00450AB9" w:rsidRPr="00450AB9" w:rsidRDefault="00450AB9" w:rsidP="00450AB9">
      <w:pPr>
        <w:rPr>
          <w:lang w:val="en-GB"/>
        </w:rPr>
      </w:pPr>
      <w:r w:rsidRPr="00450AB9">
        <w:rPr>
          <w:lang w:val="en-GB"/>
        </w:rPr>
        <w:t>[2</w:t>
      </w:r>
      <w:r w:rsidR="00CD2D96">
        <w:rPr>
          <w:lang w:val="en-GB"/>
        </w:rPr>
        <w:t>2</w:t>
      </w:r>
      <w:r w:rsidRPr="00450AB9">
        <w:rPr>
          <w:lang w:val="en-GB"/>
        </w:rPr>
        <w:t xml:space="preserve">] Ifo Institute (2020), </w:t>
      </w:r>
      <w:proofErr w:type="gramStart"/>
      <w:r w:rsidRPr="00450AB9">
        <w:rPr>
          <w:lang w:val="en-GB"/>
        </w:rPr>
        <w:t>ifo</w:t>
      </w:r>
      <w:proofErr w:type="gramEnd"/>
      <w:r w:rsidRPr="00450AB9">
        <w:rPr>
          <w:lang w:val="en-GB"/>
        </w:rPr>
        <w:t xml:space="preserve"> Institute: Help Wanted – IT Service Providers and the Health Sector Need Employees in Germany, Press release June 16th 2020, available at https://www.ifo.de/en/node/56091 (state of date: 18th August 2020).</w:t>
      </w:r>
    </w:p>
    <w:p w14:paraId="02381DE8" w14:textId="64A92477" w:rsidR="00450AB9" w:rsidRPr="00450AB9" w:rsidRDefault="00CD2D96" w:rsidP="00450AB9">
      <w:pPr>
        <w:rPr>
          <w:lang w:val="en-GB"/>
        </w:rPr>
      </w:pPr>
      <w:r>
        <w:rPr>
          <w:lang w:val="en-GB"/>
        </w:rPr>
        <w:lastRenderedPageBreak/>
        <w:t>[23</w:t>
      </w:r>
      <w:r w:rsidR="00450AB9" w:rsidRPr="00450AB9">
        <w:rPr>
          <w:lang w:val="en-GB"/>
        </w:rPr>
        <w:t>] LinkedIn Economic Graph (2019), AI Talent in the European Labour Market, available at: https://economicgraph.linkedin.com/content/dam/me/economicgraph/en-us/reference-cards/research/2019/LinkedIn-AI-Talent-in-the-European-Labour-Market.pdf.</w:t>
      </w:r>
    </w:p>
    <w:p w14:paraId="3DE00268" w14:textId="293C31AF" w:rsidR="00450AB9" w:rsidRPr="00450AB9" w:rsidRDefault="00CD2D96" w:rsidP="00450AB9">
      <w:pPr>
        <w:rPr>
          <w:lang w:val="en-GB"/>
        </w:rPr>
      </w:pPr>
      <w:r>
        <w:rPr>
          <w:lang w:val="en-GB"/>
        </w:rPr>
        <w:t>[24</w:t>
      </w:r>
      <w:r w:rsidR="00450AB9" w:rsidRPr="00450AB9">
        <w:rPr>
          <w:lang w:val="en-GB"/>
        </w:rPr>
        <w:t>] Rengers, Martina (2018), Internetgestützte Erfassung offener Stellen – Machbarkeitsstudie im Rahmen eines ESSnet-Projekts zu Big Data, in WiSta 5/2018 S. 11ff. Available at https://www.destatis.de/DE/Methoden/WISTA-Wirtschaft-und-Statistik/2018/05/internetgestuetzte-erfassung-052018.pdf?__blob=publicationFile&amp;v=4 (state of date: 16th April 2020).</w:t>
      </w:r>
    </w:p>
    <w:p w14:paraId="55C9214E" w14:textId="17099812" w:rsidR="00450AB9" w:rsidRPr="00450AB9" w:rsidRDefault="00CD2D96" w:rsidP="00450AB9">
      <w:pPr>
        <w:rPr>
          <w:lang w:val="en-GB"/>
        </w:rPr>
      </w:pPr>
      <w:r>
        <w:rPr>
          <w:lang w:val="en-GB"/>
        </w:rPr>
        <w:t>[25</w:t>
      </w:r>
      <w:r w:rsidR="00450AB9" w:rsidRPr="00450AB9">
        <w:rPr>
          <w:lang w:val="en-GB"/>
        </w:rPr>
        <w:t>] Sacchi (2014), Lange Messreihen zur Entwicklung des Stellenangebots der Schweizer Wirtschaft: Kombinierter Presse-Online-Index, SMM Working Paper 2014-1, Zürich. Available at https://www.stellenmarktmonitor.uzh.ch/dam/jcr:00000000-4c97-2c4b-ffff-ffff9ef38383/SMM-WP-Sacchi_lange_Reihen_def.pdf (state of date: 19th August 2020).</w:t>
      </w:r>
    </w:p>
    <w:p w14:paraId="6A38CEE6" w14:textId="7AE35AFB" w:rsidR="00FE1AC5" w:rsidRDefault="00CD2D96" w:rsidP="00450AB9">
      <w:pPr>
        <w:rPr>
          <w:lang w:val="en-GB"/>
        </w:rPr>
      </w:pPr>
      <w:r>
        <w:rPr>
          <w:lang w:val="en-GB"/>
        </w:rPr>
        <w:t>[26</w:t>
      </w:r>
      <w:r w:rsidR="00450AB9" w:rsidRPr="00450AB9">
        <w:rPr>
          <w:lang w:val="en-GB"/>
        </w:rPr>
        <w:t>] Sacchi, Stefan (2008), Adecco Swiss Job Market Index – Stellenmarktmonitor Schweiz, Methodische Grundlagen, Zürich. Available at https://www.stellenmarktmonitor.uzh.ch/dam/jcr:ffffffff-ab27-3e8e-ffff-ffff98f1c6d9/ASJMI_Methoden.pdf (state of date: 19th August 2020).</w:t>
      </w:r>
    </w:p>
    <w:p w14:paraId="567AE2BF" w14:textId="43E7B165" w:rsidR="00FE1AC5" w:rsidRPr="00FE1AC5" w:rsidRDefault="00FE1AC5" w:rsidP="00FE1AC5">
      <w:pPr>
        <w:rPr>
          <w:lang w:val="en-GB"/>
        </w:rPr>
      </w:pPr>
    </w:p>
    <w:p w14:paraId="6069F030" w14:textId="6A08B65E" w:rsidR="0075249E" w:rsidRDefault="0075249E" w:rsidP="00FE1AC5">
      <w:pPr>
        <w:rPr>
          <w:lang w:val="en-GB"/>
        </w:rPr>
      </w:pPr>
      <w:r>
        <w:rPr>
          <w:lang w:val="en-GB"/>
        </w:rPr>
        <w:br w:type="page"/>
      </w:r>
    </w:p>
    <w:p w14:paraId="6BEAA179" w14:textId="77777777" w:rsidR="0075249E" w:rsidRDefault="0075249E" w:rsidP="00450AB9">
      <w:pPr>
        <w:rPr>
          <w:lang w:val="en-GB"/>
        </w:rPr>
        <w:sectPr w:rsidR="0075249E" w:rsidSect="00911A6A">
          <w:headerReference w:type="even" r:id="rId114"/>
          <w:headerReference w:type="default" r:id="rId115"/>
          <w:footerReference w:type="even" r:id="rId116"/>
          <w:footerReference w:type="default" r:id="rId117"/>
          <w:headerReference w:type="first" r:id="rId118"/>
          <w:footerReference w:type="first" r:id="rId119"/>
          <w:pgSz w:w="11906" w:h="16838"/>
          <w:pgMar w:top="1440" w:right="1440" w:bottom="1440" w:left="1440" w:header="708" w:footer="708" w:gutter="0"/>
          <w:cols w:space="708"/>
          <w:titlePg/>
          <w:docGrid w:linePitch="360"/>
        </w:sectPr>
      </w:pPr>
    </w:p>
    <w:p w14:paraId="6677927A" w14:textId="77777777" w:rsidR="0075249E" w:rsidRDefault="0075249E" w:rsidP="0075249E">
      <w:pPr>
        <w:pStyle w:val="Rubrik1"/>
        <w:rPr>
          <w:lang w:val="en-GB"/>
        </w:rPr>
      </w:pPr>
      <w:bookmarkStart w:id="992" w:name="_Toc51930076"/>
      <w:r>
        <w:rPr>
          <w:lang w:val="en-GB"/>
        </w:rPr>
        <w:lastRenderedPageBreak/>
        <w:t>Annex</w:t>
      </w:r>
      <w:bookmarkEnd w:id="992"/>
    </w:p>
    <w:p w14:paraId="143B3D3F" w14:textId="5BD31BBD" w:rsidR="0075249E" w:rsidRPr="00450AB9" w:rsidRDefault="0075249E" w:rsidP="0075249E">
      <w:pPr>
        <w:rPr>
          <w:lang w:val="en-GB"/>
        </w:rPr>
      </w:pPr>
      <w:r w:rsidRPr="0075249E">
        <w:rPr>
          <w:lang w:val="en-GB"/>
        </w:rPr>
        <w:t xml:space="preserve">ESQRS 2.0 for </w:t>
      </w:r>
      <w:r w:rsidR="00E1039C" w:rsidRPr="0075249E">
        <w:rPr>
          <w:lang w:val="en-GB"/>
        </w:rPr>
        <w:t>Experimental</w:t>
      </w:r>
      <w:r w:rsidRPr="0075249E">
        <w:rPr>
          <w:lang w:val="en-GB"/>
        </w:rPr>
        <w:t xml:space="preserve"> OJAs statistics 2020 – Bulgarian National Statistical Institute</w:t>
      </w:r>
    </w:p>
    <w:tbl>
      <w:tblPr>
        <w:tblStyle w:val="TableGrid1"/>
        <w:tblpPr w:leftFromText="141" w:rightFromText="141" w:vertAnchor="text" w:tblpX="-572" w:tblpY="1"/>
        <w:tblOverlap w:val="never"/>
        <w:tblW w:w="14312" w:type="dxa"/>
        <w:tblLook w:val="04A0" w:firstRow="1" w:lastRow="0" w:firstColumn="1" w:lastColumn="0" w:noHBand="0" w:noVBand="1"/>
      </w:tblPr>
      <w:tblGrid>
        <w:gridCol w:w="876"/>
        <w:gridCol w:w="1763"/>
        <w:gridCol w:w="2890"/>
        <w:gridCol w:w="3964"/>
        <w:gridCol w:w="4819"/>
      </w:tblGrid>
      <w:tr w:rsidR="000C2E89" w:rsidRPr="005E71A0" w14:paraId="6ABCFFC6" w14:textId="77777777" w:rsidTr="00254EDF">
        <w:trPr>
          <w:trHeight w:val="945"/>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54DFD39A"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1</w:t>
            </w:r>
          </w:p>
        </w:tc>
        <w:tc>
          <w:tcPr>
            <w:tcW w:w="1763" w:type="dxa"/>
            <w:tcBorders>
              <w:top w:val="single" w:sz="4" w:space="0" w:color="auto"/>
              <w:left w:val="nil"/>
              <w:bottom w:val="single" w:sz="4" w:space="0" w:color="auto"/>
              <w:right w:val="single" w:sz="4" w:space="0" w:color="auto"/>
            </w:tcBorders>
            <w:shd w:val="clear" w:color="000000" w:fill="FFFF99"/>
            <w:hideMark/>
          </w:tcPr>
          <w:p w14:paraId="29C59FF3"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Contact</w:t>
            </w:r>
          </w:p>
        </w:tc>
        <w:tc>
          <w:tcPr>
            <w:tcW w:w="2890" w:type="dxa"/>
            <w:tcBorders>
              <w:top w:val="single" w:sz="4" w:space="0" w:color="auto"/>
              <w:left w:val="nil"/>
              <w:bottom w:val="single" w:sz="4" w:space="0" w:color="auto"/>
              <w:right w:val="single" w:sz="4" w:space="0" w:color="auto"/>
            </w:tcBorders>
            <w:shd w:val="clear" w:color="000000" w:fill="FFFF99"/>
            <w:hideMark/>
          </w:tcPr>
          <w:p w14:paraId="1D96016D"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Individual or organisational contact points for the data or metadata, including information on how to reach the contact points.</w:t>
            </w:r>
          </w:p>
        </w:tc>
        <w:tc>
          <w:tcPr>
            <w:tcW w:w="3964" w:type="dxa"/>
            <w:tcBorders>
              <w:top w:val="single" w:sz="4" w:space="0" w:color="auto"/>
              <w:left w:val="nil"/>
              <w:bottom w:val="single" w:sz="4" w:space="0" w:color="auto"/>
              <w:right w:val="single" w:sz="4" w:space="0" w:color="auto"/>
            </w:tcBorders>
            <w:shd w:val="clear" w:color="000000" w:fill="FFFF99"/>
            <w:hideMark/>
          </w:tcPr>
          <w:p w14:paraId="1EC1656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nil"/>
              <w:bottom w:val="single" w:sz="4" w:space="0" w:color="auto"/>
              <w:right w:val="single" w:sz="4" w:space="0" w:color="auto"/>
            </w:tcBorders>
            <w:shd w:val="clear" w:color="000000" w:fill="FFFF99"/>
            <w:hideMark/>
          </w:tcPr>
          <w:p w14:paraId="7C5BD9B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68BB8A99" w14:textId="77777777" w:rsidTr="00254EDF">
        <w:trPr>
          <w:trHeight w:val="945"/>
        </w:trPr>
        <w:tc>
          <w:tcPr>
            <w:tcW w:w="876" w:type="dxa"/>
            <w:hideMark/>
          </w:tcPr>
          <w:p w14:paraId="6FAD402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1.1</w:t>
            </w:r>
          </w:p>
        </w:tc>
        <w:tc>
          <w:tcPr>
            <w:tcW w:w="1763" w:type="dxa"/>
            <w:hideMark/>
          </w:tcPr>
          <w:p w14:paraId="6482B6E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Contact organisation</w:t>
            </w:r>
          </w:p>
        </w:tc>
        <w:tc>
          <w:tcPr>
            <w:tcW w:w="2890" w:type="dxa"/>
            <w:hideMark/>
          </w:tcPr>
          <w:p w14:paraId="05AF0E9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name of the organisation of the contact points for the data or metadata.</w:t>
            </w:r>
          </w:p>
        </w:tc>
        <w:tc>
          <w:tcPr>
            <w:tcW w:w="3964" w:type="dxa"/>
            <w:hideMark/>
          </w:tcPr>
          <w:p w14:paraId="27CF6E7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the full name (not just code name). of organisation responsible for the process and outputs (data and metadata) that are the subject of the report.</w:t>
            </w:r>
          </w:p>
        </w:tc>
        <w:tc>
          <w:tcPr>
            <w:tcW w:w="4819" w:type="dxa"/>
            <w:hideMark/>
          </w:tcPr>
          <w:p w14:paraId="5BCD2970" w14:textId="77777777" w:rsidR="000C2E89" w:rsidRPr="00920286"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Bulgarian National Statistical Institute (BNSI)</w:t>
            </w:r>
          </w:p>
        </w:tc>
      </w:tr>
      <w:tr w:rsidR="000C2E89" w:rsidRPr="005E71A0" w14:paraId="00962FCA" w14:textId="77777777" w:rsidTr="00254EDF">
        <w:trPr>
          <w:trHeight w:val="945"/>
        </w:trPr>
        <w:tc>
          <w:tcPr>
            <w:tcW w:w="876" w:type="dxa"/>
            <w:hideMark/>
          </w:tcPr>
          <w:p w14:paraId="7DC0F26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1.6</w:t>
            </w:r>
          </w:p>
        </w:tc>
        <w:tc>
          <w:tcPr>
            <w:tcW w:w="1763" w:type="dxa"/>
            <w:hideMark/>
          </w:tcPr>
          <w:p w14:paraId="6E209662"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Contact email address</w:t>
            </w:r>
          </w:p>
        </w:tc>
        <w:tc>
          <w:tcPr>
            <w:tcW w:w="2890" w:type="dxa"/>
            <w:hideMark/>
          </w:tcPr>
          <w:p w14:paraId="733631B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E-mail address of the contact points for the data or metadata.</w:t>
            </w:r>
          </w:p>
        </w:tc>
        <w:tc>
          <w:tcPr>
            <w:tcW w:w="3964" w:type="dxa"/>
            <w:hideMark/>
          </w:tcPr>
          <w:p w14:paraId="011D82D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the email address(es) of the person(s) indicated as contacts. The address can be an individual e-mail address or a mailbox for the organisation to which the person has access.</w:t>
            </w:r>
          </w:p>
        </w:tc>
        <w:tc>
          <w:tcPr>
            <w:tcW w:w="4819" w:type="dxa"/>
            <w:noWrap/>
            <w:hideMark/>
          </w:tcPr>
          <w:p w14:paraId="6431FBE0" w14:textId="77777777" w:rsidR="000C2E89" w:rsidRPr="00D91B0F" w:rsidRDefault="008A259F" w:rsidP="00254EDF">
            <w:pPr>
              <w:spacing w:after="0" w:line="240" w:lineRule="auto"/>
              <w:jc w:val="both"/>
              <w:rPr>
                <w:rFonts w:ascii="Times New Roman" w:hAnsi="Times New Roman"/>
                <w:sz w:val="24"/>
                <w:szCs w:val="24"/>
                <w:u w:val="single"/>
                <w:rPrChange w:id="993" w:author="Elezovic Suad PMU/MFS-S" w:date="2020-09-18T15:02:00Z">
                  <w:rPr>
                    <w:rFonts w:ascii="Times New Roman" w:hAnsi="Times New Roman"/>
                    <w:sz w:val="24"/>
                    <w:szCs w:val="24"/>
                    <w:u w:val="single"/>
                    <w:lang w:val="en-US"/>
                  </w:rPr>
                </w:rPrChange>
              </w:rPr>
            </w:pPr>
            <w:r>
              <w:rPr>
                <w:lang w:val="nl-NL"/>
              </w:rPr>
              <w:fldChar w:fldCharType="begin"/>
            </w:r>
            <w:r>
              <w:instrText xml:space="preserve"> HYPERLINK "mailto:gstateva@nsi.bg" </w:instrText>
            </w:r>
            <w:r>
              <w:rPr>
                <w:lang w:val="nl-NL"/>
              </w:rPr>
              <w:fldChar w:fldCharType="separate"/>
            </w:r>
            <w:r w:rsidR="000C2E89" w:rsidRPr="00A463D3">
              <w:rPr>
                <w:rStyle w:val="Hyperlnk"/>
                <w:rFonts w:ascii="Times New Roman" w:hAnsi="Times New Roman"/>
                <w:sz w:val="24"/>
                <w:szCs w:val="24"/>
                <w:lang w:val="en-US"/>
              </w:rPr>
              <w:t>gstateva</w:t>
            </w:r>
            <w:r w:rsidR="000C2E89" w:rsidRPr="00D91B0F">
              <w:rPr>
                <w:rStyle w:val="Hyperlnk"/>
                <w:rFonts w:ascii="Times New Roman" w:hAnsi="Times New Roman"/>
                <w:sz w:val="24"/>
                <w:szCs w:val="24"/>
                <w:lang w:val="nl-NL"/>
                <w:rPrChange w:id="994" w:author="Elezovic Suad PMU/MFS-S" w:date="2020-09-18T15:02:00Z">
                  <w:rPr>
                    <w:rStyle w:val="Hyperlnk"/>
                    <w:rFonts w:ascii="Times New Roman" w:hAnsi="Times New Roman"/>
                    <w:sz w:val="24"/>
                    <w:szCs w:val="24"/>
                    <w:lang w:val="en-US"/>
                  </w:rPr>
                </w:rPrChange>
              </w:rPr>
              <w:t>@</w:t>
            </w:r>
            <w:r w:rsidR="000C2E89" w:rsidRPr="00A463D3">
              <w:rPr>
                <w:rStyle w:val="Hyperlnk"/>
                <w:rFonts w:ascii="Times New Roman" w:hAnsi="Times New Roman"/>
                <w:sz w:val="24"/>
                <w:szCs w:val="24"/>
                <w:lang w:val="en-US"/>
              </w:rPr>
              <w:t>nsi</w:t>
            </w:r>
            <w:r w:rsidR="000C2E89" w:rsidRPr="00D91B0F">
              <w:rPr>
                <w:rStyle w:val="Hyperlnk"/>
                <w:rFonts w:ascii="Times New Roman" w:hAnsi="Times New Roman"/>
                <w:sz w:val="24"/>
                <w:szCs w:val="24"/>
                <w:lang w:val="nl-NL"/>
                <w:rPrChange w:id="995" w:author="Elezovic Suad PMU/MFS-S" w:date="2020-09-18T15:02:00Z">
                  <w:rPr>
                    <w:rStyle w:val="Hyperlnk"/>
                    <w:rFonts w:ascii="Times New Roman" w:hAnsi="Times New Roman"/>
                    <w:sz w:val="24"/>
                    <w:szCs w:val="24"/>
                    <w:lang w:val="en-US"/>
                  </w:rPr>
                </w:rPrChange>
              </w:rPr>
              <w:t>.</w:t>
            </w:r>
            <w:r w:rsidR="000C2E89" w:rsidRPr="00A463D3">
              <w:rPr>
                <w:rStyle w:val="Hyperlnk"/>
                <w:rFonts w:ascii="Times New Roman" w:hAnsi="Times New Roman"/>
                <w:sz w:val="24"/>
                <w:szCs w:val="24"/>
                <w:lang w:val="en-US"/>
              </w:rPr>
              <w:t>bg</w:t>
            </w:r>
            <w:r>
              <w:rPr>
                <w:rStyle w:val="Hyperlnk"/>
                <w:rFonts w:ascii="Times New Roman" w:hAnsi="Times New Roman"/>
                <w:sz w:val="24"/>
                <w:szCs w:val="24"/>
                <w:lang w:val="en-US"/>
              </w:rPr>
              <w:fldChar w:fldCharType="end"/>
            </w:r>
          </w:p>
          <w:p w14:paraId="6C98A4ED" w14:textId="77777777" w:rsidR="000C2E89" w:rsidRPr="00D91B0F" w:rsidRDefault="008A259F" w:rsidP="00254EDF">
            <w:pPr>
              <w:spacing w:after="0" w:line="240" w:lineRule="auto"/>
              <w:jc w:val="both"/>
              <w:rPr>
                <w:rFonts w:ascii="Times New Roman" w:hAnsi="Times New Roman"/>
                <w:sz w:val="24"/>
                <w:szCs w:val="24"/>
                <w:u w:val="single"/>
                <w:rPrChange w:id="996" w:author="Elezovic Suad PMU/MFS-S" w:date="2020-09-18T15:02:00Z">
                  <w:rPr>
                    <w:rFonts w:ascii="Times New Roman" w:hAnsi="Times New Roman"/>
                    <w:sz w:val="24"/>
                    <w:szCs w:val="24"/>
                    <w:u w:val="single"/>
                    <w:lang w:val="en-US"/>
                  </w:rPr>
                </w:rPrChange>
              </w:rPr>
            </w:pPr>
            <w:r>
              <w:rPr>
                <w:lang w:val="nl-NL"/>
              </w:rPr>
              <w:fldChar w:fldCharType="begin"/>
            </w:r>
            <w:r>
              <w:instrText xml:space="preserve"> HYPERLINK "mailto:kgeorgiev@nsi.bg" </w:instrText>
            </w:r>
            <w:r>
              <w:rPr>
                <w:lang w:val="nl-NL"/>
              </w:rPr>
              <w:fldChar w:fldCharType="separate"/>
            </w:r>
            <w:r w:rsidR="000C2E89" w:rsidRPr="00A463D3">
              <w:rPr>
                <w:rStyle w:val="Hyperlnk"/>
                <w:rFonts w:ascii="Times New Roman" w:hAnsi="Times New Roman"/>
                <w:sz w:val="24"/>
                <w:szCs w:val="24"/>
                <w:lang w:val="en-US"/>
              </w:rPr>
              <w:t>kgeorgiev</w:t>
            </w:r>
            <w:r w:rsidR="000C2E89" w:rsidRPr="00D91B0F">
              <w:rPr>
                <w:rStyle w:val="Hyperlnk"/>
                <w:rFonts w:ascii="Times New Roman" w:hAnsi="Times New Roman"/>
                <w:sz w:val="24"/>
                <w:szCs w:val="24"/>
                <w:lang w:val="nl-NL"/>
                <w:rPrChange w:id="997" w:author="Elezovic Suad PMU/MFS-S" w:date="2020-09-18T15:02:00Z">
                  <w:rPr>
                    <w:rStyle w:val="Hyperlnk"/>
                    <w:rFonts w:ascii="Times New Roman" w:hAnsi="Times New Roman"/>
                    <w:sz w:val="24"/>
                    <w:szCs w:val="24"/>
                    <w:lang w:val="en-US"/>
                  </w:rPr>
                </w:rPrChange>
              </w:rPr>
              <w:t>@</w:t>
            </w:r>
            <w:r w:rsidR="000C2E89" w:rsidRPr="00A463D3">
              <w:rPr>
                <w:rStyle w:val="Hyperlnk"/>
                <w:rFonts w:ascii="Times New Roman" w:hAnsi="Times New Roman"/>
                <w:sz w:val="24"/>
                <w:szCs w:val="24"/>
                <w:lang w:val="en-US"/>
              </w:rPr>
              <w:t>nsi</w:t>
            </w:r>
            <w:r w:rsidR="000C2E89" w:rsidRPr="00D91B0F">
              <w:rPr>
                <w:rStyle w:val="Hyperlnk"/>
                <w:rFonts w:ascii="Times New Roman" w:hAnsi="Times New Roman"/>
                <w:sz w:val="24"/>
                <w:szCs w:val="24"/>
                <w:lang w:val="nl-NL"/>
                <w:rPrChange w:id="998" w:author="Elezovic Suad PMU/MFS-S" w:date="2020-09-18T15:02:00Z">
                  <w:rPr>
                    <w:rStyle w:val="Hyperlnk"/>
                    <w:rFonts w:ascii="Times New Roman" w:hAnsi="Times New Roman"/>
                    <w:sz w:val="24"/>
                    <w:szCs w:val="24"/>
                    <w:lang w:val="en-US"/>
                  </w:rPr>
                </w:rPrChange>
              </w:rPr>
              <w:t>.</w:t>
            </w:r>
            <w:r w:rsidR="000C2E89" w:rsidRPr="00A463D3">
              <w:rPr>
                <w:rStyle w:val="Hyperlnk"/>
                <w:rFonts w:ascii="Times New Roman" w:hAnsi="Times New Roman"/>
                <w:sz w:val="24"/>
                <w:szCs w:val="24"/>
                <w:lang w:val="en-US"/>
              </w:rPr>
              <w:t>bg</w:t>
            </w:r>
            <w:r>
              <w:rPr>
                <w:rStyle w:val="Hyperlnk"/>
                <w:rFonts w:ascii="Times New Roman" w:hAnsi="Times New Roman"/>
                <w:sz w:val="24"/>
                <w:szCs w:val="24"/>
                <w:lang w:val="en-US"/>
              </w:rPr>
              <w:fldChar w:fldCharType="end"/>
            </w:r>
          </w:p>
          <w:p w14:paraId="36FC1AA0" w14:textId="77777777" w:rsidR="000C2E89" w:rsidRPr="00D91B0F" w:rsidRDefault="000C2E89" w:rsidP="00254EDF">
            <w:pPr>
              <w:spacing w:after="0" w:line="240" w:lineRule="auto"/>
              <w:jc w:val="both"/>
              <w:rPr>
                <w:rFonts w:ascii="Times New Roman" w:hAnsi="Times New Roman"/>
                <w:sz w:val="24"/>
                <w:szCs w:val="24"/>
                <w:u w:val="single"/>
                <w:rPrChange w:id="999" w:author="Elezovic Suad PMU/MFS-S" w:date="2020-09-18T15:02:00Z">
                  <w:rPr>
                    <w:rFonts w:ascii="Times New Roman" w:hAnsi="Times New Roman"/>
                    <w:sz w:val="24"/>
                    <w:szCs w:val="24"/>
                    <w:u w:val="single"/>
                    <w:lang w:val="en-US"/>
                  </w:rPr>
                </w:rPrChange>
              </w:rPr>
            </w:pPr>
          </w:p>
        </w:tc>
      </w:tr>
      <w:tr w:rsidR="000C2E89" w:rsidRPr="005E71A0" w14:paraId="33CC41D4" w14:textId="77777777" w:rsidTr="00254EDF">
        <w:trPr>
          <w:trHeight w:val="630"/>
        </w:trPr>
        <w:tc>
          <w:tcPr>
            <w:tcW w:w="876" w:type="dxa"/>
            <w:hideMark/>
          </w:tcPr>
          <w:p w14:paraId="1CB40CA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1.7</w:t>
            </w:r>
          </w:p>
        </w:tc>
        <w:tc>
          <w:tcPr>
            <w:tcW w:w="1763" w:type="dxa"/>
            <w:hideMark/>
          </w:tcPr>
          <w:p w14:paraId="4257672C"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Contact phone number</w:t>
            </w:r>
          </w:p>
        </w:tc>
        <w:tc>
          <w:tcPr>
            <w:tcW w:w="2890" w:type="dxa"/>
            <w:hideMark/>
          </w:tcPr>
          <w:p w14:paraId="2E1DE0E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telephone number of the contact points for the data or metadata.</w:t>
            </w:r>
          </w:p>
        </w:tc>
        <w:tc>
          <w:tcPr>
            <w:tcW w:w="3964" w:type="dxa"/>
            <w:hideMark/>
          </w:tcPr>
          <w:p w14:paraId="4B4A053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the telephone number(s) of the person(s) indicated as contacts.</w:t>
            </w:r>
          </w:p>
        </w:tc>
        <w:tc>
          <w:tcPr>
            <w:tcW w:w="4819" w:type="dxa"/>
            <w:hideMark/>
          </w:tcPr>
          <w:p w14:paraId="71B7D0A5" w14:textId="77777777" w:rsidR="000C2E89" w:rsidRPr="00920286"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+359 2 9857773</w:t>
            </w:r>
          </w:p>
        </w:tc>
      </w:tr>
      <w:tr w:rsidR="000C2E89" w:rsidRPr="005E71A0" w14:paraId="5A3E04B6" w14:textId="77777777" w:rsidTr="00254EDF">
        <w:trPr>
          <w:trHeight w:val="63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3E062D7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w:t>
            </w:r>
          </w:p>
        </w:tc>
        <w:tc>
          <w:tcPr>
            <w:tcW w:w="1763" w:type="dxa"/>
            <w:tcBorders>
              <w:top w:val="single" w:sz="4" w:space="0" w:color="auto"/>
              <w:left w:val="nil"/>
              <w:bottom w:val="single" w:sz="4" w:space="0" w:color="auto"/>
              <w:right w:val="single" w:sz="4" w:space="0" w:color="auto"/>
            </w:tcBorders>
            <w:shd w:val="clear" w:color="000000" w:fill="FFFF99"/>
            <w:hideMark/>
          </w:tcPr>
          <w:p w14:paraId="0E0B2B10"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Statistical presentation</w:t>
            </w:r>
          </w:p>
        </w:tc>
        <w:tc>
          <w:tcPr>
            <w:tcW w:w="2890" w:type="dxa"/>
            <w:tcBorders>
              <w:top w:val="single" w:sz="4" w:space="0" w:color="auto"/>
              <w:left w:val="nil"/>
              <w:bottom w:val="single" w:sz="4" w:space="0" w:color="auto"/>
              <w:right w:val="single" w:sz="4" w:space="0" w:color="auto"/>
            </w:tcBorders>
            <w:shd w:val="clear" w:color="000000" w:fill="FFFF99"/>
            <w:hideMark/>
          </w:tcPr>
          <w:p w14:paraId="5D7FCFD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Description of the statistical output.</w:t>
            </w:r>
          </w:p>
        </w:tc>
        <w:tc>
          <w:tcPr>
            <w:tcW w:w="3964" w:type="dxa"/>
            <w:tcBorders>
              <w:top w:val="single" w:sz="4" w:space="0" w:color="auto"/>
              <w:left w:val="nil"/>
              <w:bottom w:val="single" w:sz="4" w:space="0" w:color="auto"/>
              <w:right w:val="nil"/>
            </w:tcBorders>
            <w:shd w:val="clear" w:color="000000" w:fill="FFFF99"/>
            <w:hideMark/>
          </w:tcPr>
          <w:p w14:paraId="0B5457F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3DBEC2A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6D478FA4" w14:textId="77777777" w:rsidTr="00254EDF">
        <w:trPr>
          <w:trHeight w:val="1260"/>
        </w:trPr>
        <w:tc>
          <w:tcPr>
            <w:tcW w:w="876" w:type="dxa"/>
            <w:hideMark/>
          </w:tcPr>
          <w:p w14:paraId="1847B2F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2.1</w:t>
            </w:r>
          </w:p>
        </w:tc>
        <w:tc>
          <w:tcPr>
            <w:tcW w:w="1763" w:type="dxa"/>
            <w:hideMark/>
          </w:tcPr>
          <w:p w14:paraId="11A9FA2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Data description  </w:t>
            </w:r>
          </w:p>
        </w:tc>
        <w:tc>
          <w:tcPr>
            <w:tcW w:w="2890" w:type="dxa"/>
            <w:hideMark/>
          </w:tcPr>
          <w:p w14:paraId="40EDD7F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Main characteristics of the data set, referring to the statistical output.</w:t>
            </w:r>
          </w:p>
        </w:tc>
        <w:tc>
          <w:tcPr>
            <w:tcW w:w="3964" w:type="dxa"/>
            <w:hideMark/>
          </w:tcPr>
          <w:p w14:paraId="7F833B5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Describe briefly the main characteristics of the data in an easily and quickly understandable manner, referring to the main variables. More detailed descriptions of the variables </w:t>
            </w:r>
            <w:r w:rsidRPr="005E71A0">
              <w:rPr>
                <w:rFonts w:ascii="Times New Roman" w:hAnsi="Times New Roman"/>
                <w:sz w:val="24"/>
                <w:szCs w:val="24"/>
              </w:rPr>
              <w:lastRenderedPageBreak/>
              <w:t>and how they were derived  in sub-concept 2.4.</w:t>
            </w:r>
          </w:p>
        </w:tc>
        <w:tc>
          <w:tcPr>
            <w:tcW w:w="4819" w:type="dxa"/>
            <w:hideMark/>
          </w:tcPr>
          <w:p w14:paraId="6887F77B" w14:textId="77777777" w:rsidR="000C2E89"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lastRenderedPageBreak/>
              <w:t>On-line Job Advertisements (OJAs) characteristics</w:t>
            </w:r>
            <w:r>
              <w:rPr>
                <w:rFonts w:ascii="Times New Roman" w:hAnsi="Times New Roman"/>
                <w:sz w:val="24"/>
                <w:szCs w:val="24"/>
              </w:rPr>
              <w:t xml:space="preserve"> by:</w:t>
            </w:r>
          </w:p>
          <w:p w14:paraId="432E0E2A" w14:textId="77777777" w:rsidR="000C2E89" w:rsidRPr="00F9367F" w:rsidRDefault="000C2E89" w:rsidP="003C50B1">
            <w:pPr>
              <w:pStyle w:val="Liststycke"/>
              <w:numPr>
                <w:ilvl w:val="0"/>
                <w:numId w:val="25"/>
              </w:numPr>
              <w:spacing w:after="0" w:line="240" w:lineRule="auto"/>
              <w:jc w:val="both"/>
              <w:rPr>
                <w:rFonts w:ascii="Times New Roman" w:hAnsi="Times New Roman"/>
                <w:sz w:val="24"/>
                <w:szCs w:val="24"/>
                <w:lang w:val="en-US"/>
              </w:rPr>
            </w:pPr>
            <w:r w:rsidRPr="00F9367F">
              <w:rPr>
                <w:rFonts w:ascii="Times New Roman" w:hAnsi="Times New Roman"/>
                <w:sz w:val="24"/>
                <w:szCs w:val="24"/>
                <w:lang w:val="en-US"/>
              </w:rPr>
              <w:t>Educational level</w:t>
            </w:r>
          </w:p>
          <w:p w14:paraId="58E22AFC" w14:textId="77777777" w:rsidR="000C2E89" w:rsidRPr="00F9367F" w:rsidRDefault="000C2E89" w:rsidP="003C50B1">
            <w:pPr>
              <w:pStyle w:val="Liststycke"/>
              <w:numPr>
                <w:ilvl w:val="0"/>
                <w:numId w:val="25"/>
              </w:numPr>
              <w:spacing w:after="0" w:line="240" w:lineRule="auto"/>
              <w:jc w:val="both"/>
              <w:rPr>
                <w:rFonts w:ascii="Times New Roman" w:hAnsi="Times New Roman"/>
                <w:sz w:val="24"/>
                <w:szCs w:val="24"/>
                <w:lang w:val="en-US"/>
              </w:rPr>
            </w:pPr>
            <w:r w:rsidRPr="00F9367F">
              <w:rPr>
                <w:rFonts w:ascii="Times New Roman" w:hAnsi="Times New Roman"/>
                <w:sz w:val="24"/>
                <w:szCs w:val="24"/>
                <w:lang w:val="en-US"/>
              </w:rPr>
              <w:t>Full and part time work</w:t>
            </w:r>
          </w:p>
          <w:p w14:paraId="7797FB8E" w14:textId="77777777" w:rsidR="000C2E89" w:rsidRPr="00F9367F" w:rsidRDefault="000C2E89" w:rsidP="003C50B1">
            <w:pPr>
              <w:pStyle w:val="Liststycke"/>
              <w:numPr>
                <w:ilvl w:val="0"/>
                <w:numId w:val="25"/>
              </w:numPr>
              <w:spacing w:after="0" w:line="240" w:lineRule="auto"/>
              <w:jc w:val="both"/>
              <w:rPr>
                <w:rFonts w:ascii="Times New Roman" w:hAnsi="Times New Roman"/>
                <w:sz w:val="24"/>
                <w:szCs w:val="24"/>
                <w:lang w:val="en-US"/>
              </w:rPr>
            </w:pPr>
            <w:r w:rsidRPr="00F9367F">
              <w:rPr>
                <w:rFonts w:ascii="Times New Roman" w:hAnsi="Times New Roman"/>
                <w:sz w:val="24"/>
                <w:szCs w:val="24"/>
                <w:lang w:val="en-US"/>
              </w:rPr>
              <w:t>NACE rev</w:t>
            </w:r>
            <w:r>
              <w:rPr>
                <w:rFonts w:ascii="Times New Roman" w:hAnsi="Times New Roman"/>
                <w:sz w:val="24"/>
                <w:szCs w:val="24"/>
                <w:lang w:val="en-US"/>
              </w:rPr>
              <w:t xml:space="preserve"> </w:t>
            </w:r>
            <w:r w:rsidRPr="00F9367F">
              <w:rPr>
                <w:rFonts w:ascii="Times New Roman" w:hAnsi="Times New Roman"/>
                <w:sz w:val="24"/>
                <w:szCs w:val="24"/>
                <w:lang w:val="en-US"/>
              </w:rPr>
              <w:t>2.0 level 1</w:t>
            </w:r>
          </w:p>
          <w:p w14:paraId="1C9A7A03" w14:textId="77777777" w:rsidR="000C2E89" w:rsidRPr="00F9367F" w:rsidRDefault="000C2E89" w:rsidP="003C50B1">
            <w:pPr>
              <w:pStyle w:val="Liststycke"/>
              <w:numPr>
                <w:ilvl w:val="0"/>
                <w:numId w:val="25"/>
              </w:numPr>
              <w:spacing w:after="0" w:line="240" w:lineRule="auto"/>
              <w:jc w:val="both"/>
              <w:rPr>
                <w:rFonts w:ascii="Times New Roman" w:hAnsi="Times New Roman"/>
                <w:sz w:val="24"/>
                <w:szCs w:val="24"/>
              </w:rPr>
            </w:pPr>
            <w:r w:rsidRPr="00F9367F">
              <w:rPr>
                <w:rFonts w:ascii="Times New Roman" w:hAnsi="Times New Roman"/>
                <w:sz w:val="24"/>
                <w:szCs w:val="24"/>
                <w:lang w:val="en-US"/>
              </w:rPr>
              <w:t xml:space="preserve">NUTS 3 level </w:t>
            </w:r>
          </w:p>
        </w:tc>
      </w:tr>
      <w:tr w:rsidR="000C2E89" w:rsidRPr="005E71A0" w14:paraId="5B583297" w14:textId="77777777" w:rsidTr="00254EDF">
        <w:trPr>
          <w:trHeight w:val="6526"/>
        </w:trPr>
        <w:tc>
          <w:tcPr>
            <w:tcW w:w="876" w:type="dxa"/>
            <w:hideMark/>
          </w:tcPr>
          <w:p w14:paraId="6D5E7C8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2.4</w:t>
            </w:r>
          </w:p>
        </w:tc>
        <w:tc>
          <w:tcPr>
            <w:tcW w:w="1763" w:type="dxa"/>
            <w:hideMark/>
          </w:tcPr>
          <w:p w14:paraId="5CDBAA32"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Statistical concepts and definitions</w:t>
            </w:r>
          </w:p>
        </w:tc>
        <w:tc>
          <w:tcPr>
            <w:tcW w:w="2890" w:type="dxa"/>
            <w:hideMark/>
          </w:tcPr>
          <w:p w14:paraId="721D1CB3"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Statistical characteristics of statistical observations.</w:t>
            </w:r>
          </w:p>
        </w:tc>
        <w:tc>
          <w:tcPr>
            <w:tcW w:w="3964" w:type="dxa"/>
            <w:hideMark/>
          </w:tcPr>
          <w:p w14:paraId="61E2E56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Define and describe briefly the main statistical variables that have been observed or derived. Indicate their types.</w:t>
            </w:r>
            <w:r>
              <w:rPr>
                <w:rFonts w:ascii="Times New Roman" w:hAnsi="Times New Roman"/>
                <w:sz w:val="24"/>
                <w:szCs w:val="24"/>
                <w:lang w:val="en-US"/>
              </w:rPr>
              <w:t xml:space="preserve"> </w:t>
            </w:r>
            <w:r w:rsidRPr="005E71A0">
              <w:rPr>
                <w:rFonts w:ascii="Times New Roman" w:hAnsi="Times New Roman"/>
                <w:sz w:val="24"/>
                <w:szCs w:val="24"/>
              </w:rPr>
              <w:t xml:space="preserve">Note that any difference between these variables and the variables desired by users is a relevance issue and is discussed in concept 5. Indicate discrepancies, if any, from variables which were previously collected in a different way (e.g. via surveys). </w:t>
            </w:r>
          </w:p>
        </w:tc>
        <w:tc>
          <w:tcPr>
            <w:tcW w:w="4819" w:type="dxa"/>
            <w:hideMark/>
          </w:tcPr>
          <w:p w14:paraId="588698DF" w14:textId="77777777" w:rsidR="000C2E89" w:rsidRPr="00107647" w:rsidRDefault="000C2E89" w:rsidP="00254EDF">
            <w:pPr>
              <w:spacing w:after="0" w:line="240" w:lineRule="auto"/>
              <w:jc w:val="both"/>
              <w:rPr>
                <w:rFonts w:ascii="Times New Roman" w:hAnsi="Times New Roman"/>
                <w:sz w:val="24"/>
                <w:szCs w:val="24"/>
                <w:lang w:val="en-GB"/>
              </w:rPr>
            </w:pPr>
            <w:r w:rsidRPr="00107647">
              <w:rPr>
                <w:rFonts w:ascii="Times New Roman" w:hAnsi="Times New Roman"/>
                <w:sz w:val="24"/>
                <w:szCs w:val="24"/>
                <w:lang w:val="en-GB"/>
              </w:rPr>
              <w:t xml:space="preserve">The main statistical concepts </w:t>
            </w:r>
            <w:r>
              <w:rPr>
                <w:rFonts w:ascii="Times New Roman" w:hAnsi="Times New Roman"/>
                <w:sz w:val="24"/>
                <w:szCs w:val="24"/>
                <w:lang w:val="en-GB"/>
              </w:rPr>
              <w:t>are the following</w:t>
            </w:r>
            <w:r w:rsidRPr="00107647">
              <w:rPr>
                <w:rFonts w:ascii="Times New Roman" w:hAnsi="Times New Roman"/>
                <w:sz w:val="24"/>
                <w:szCs w:val="24"/>
                <w:lang w:val="en-GB"/>
              </w:rPr>
              <w:t xml:space="preserve">: </w:t>
            </w:r>
          </w:p>
          <w:p w14:paraId="3EA38CA9" w14:textId="77777777" w:rsidR="000C2E89" w:rsidRPr="00107647" w:rsidRDefault="000C2E89" w:rsidP="003C50B1">
            <w:pPr>
              <w:numPr>
                <w:ilvl w:val="0"/>
                <w:numId w:val="26"/>
              </w:numPr>
              <w:spacing w:after="0" w:line="240" w:lineRule="auto"/>
              <w:jc w:val="both"/>
              <w:rPr>
                <w:rFonts w:ascii="Times New Roman" w:hAnsi="Times New Roman"/>
                <w:sz w:val="24"/>
                <w:szCs w:val="24"/>
              </w:rPr>
            </w:pPr>
            <w:r>
              <w:rPr>
                <w:rFonts w:ascii="Times New Roman" w:hAnsi="Times New Roman"/>
                <w:sz w:val="24"/>
                <w:szCs w:val="24"/>
                <w:lang w:val="en-US"/>
              </w:rPr>
              <w:t xml:space="preserve">OJAs </w:t>
            </w:r>
          </w:p>
          <w:p w14:paraId="23580D95" w14:textId="77777777" w:rsidR="000C2E89" w:rsidRPr="00107647" w:rsidRDefault="000C2E89" w:rsidP="003C50B1">
            <w:pPr>
              <w:numPr>
                <w:ilvl w:val="0"/>
                <w:numId w:val="26"/>
              </w:numPr>
              <w:spacing w:after="0" w:line="240" w:lineRule="auto"/>
              <w:jc w:val="both"/>
              <w:rPr>
                <w:rFonts w:ascii="Times New Roman" w:hAnsi="Times New Roman"/>
                <w:sz w:val="24"/>
                <w:szCs w:val="24"/>
              </w:rPr>
            </w:pPr>
            <w:r>
              <w:rPr>
                <w:rFonts w:ascii="Times New Roman" w:hAnsi="Times New Roman"/>
                <w:sz w:val="24"/>
                <w:szCs w:val="24"/>
                <w:lang w:val="en-US"/>
              </w:rPr>
              <w:t>Full time and part time</w:t>
            </w:r>
          </w:p>
          <w:p w14:paraId="040DCCF9" w14:textId="77777777" w:rsidR="000C2E89" w:rsidRPr="00D830BA" w:rsidRDefault="000C2E89" w:rsidP="003C50B1">
            <w:pPr>
              <w:numPr>
                <w:ilvl w:val="0"/>
                <w:numId w:val="26"/>
              </w:numPr>
              <w:spacing w:after="0" w:line="240" w:lineRule="auto"/>
              <w:jc w:val="both"/>
              <w:rPr>
                <w:rFonts w:ascii="Times New Roman" w:hAnsi="Times New Roman"/>
                <w:sz w:val="24"/>
                <w:szCs w:val="24"/>
              </w:rPr>
            </w:pPr>
            <w:r w:rsidRPr="00107647">
              <w:rPr>
                <w:rFonts w:ascii="Times New Roman" w:hAnsi="Times New Roman"/>
                <w:sz w:val="24"/>
                <w:szCs w:val="24"/>
                <w:lang w:val="en-US"/>
              </w:rPr>
              <w:t>Salary</w:t>
            </w:r>
          </w:p>
          <w:p w14:paraId="207D16A5" w14:textId="77777777" w:rsidR="000C2E89" w:rsidRPr="00107647" w:rsidRDefault="000C2E89" w:rsidP="003C50B1">
            <w:pPr>
              <w:numPr>
                <w:ilvl w:val="0"/>
                <w:numId w:val="26"/>
              </w:numPr>
              <w:spacing w:after="0" w:line="240" w:lineRule="auto"/>
              <w:jc w:val="both"/>
              <w:rPr>
                <w:rFonts w:ascii="Times New Roman" w:hAnsi="Times New Roman"/>
                <w:sz w:val="24"/>
                <w:szCs w:val="24"/>
              </w:rPr>
            </w:pPr>
            <w:r>
              <w:rPr>
                <w:rFonts w:ascii="Times New Roman" w:hAnsi="Times New Roman"/>
                <w:sz w:val="24"/>
                <w:szCs w:val="24"/>
                <w:lang w:val="en-US"/>
              </w:rPr>
              <w:t>Education</w:t>
            </w:r>
          </w:p>
          <w:p w14:paraId="79DA7587" w14:textId="77777777" w:rsidR="000C2E89" w:rsidRPr="00107647" w:rsidRDefault="000C2E89" w:rsidP="003C50B1">
            <w:pPr>
              <w:numPr>
                <w:ilvl w:val="0"/>
                <w:numId w:val="26"/>
              </w:numPr>
              <w:spacing w:after="0" w:line="240" w:lineRule="auto"/>
              <w:jc w:val="both"/>
              <w:rPr>
                <w:rFonts w:ascii="Times New Roman" w:hAnsi="Times New Roman"/>
                <w:sz w:val="24"/>
                <w:szCs w:val="24"/>
              </w:rPr>
            </w:pPr>
            <w:r w:rsidRPr="00107647">
              <w:rPr>
                <w:rFonts w:ascii="Times New Roman" w:hAnsi="Times New Roman"/>
                <w:sz w:val="24"/>
                <w:szCs w:val="24"/>
                <w:lang w:val="en-US"/>
              </w:rPr>
              <w:t>Economic sector/economic activity</w:t>
            </w:r>
          </w:p>
          <w:p w14:paraId="4CDBC815" w14:textId="77777777" w:rsidR="000C2E89" w:rsidRPr="00107647" w:rsidRDefault="000C2E89" w:rsidP="003C50B1">
            <w:pPr>
              <w:numPr>
                <w:ilvl w:val="0"/>
                <w:numId w:val="26"/>
              </w:numPr>
              <w:spacing w:after="0" w:line="240" w:lineRule="auto"/>
              <w:jc w:val="both"/>
              <w:rPr>
                <w:rFonts w:ascii="Times New Roman" w:hAnsi="Times New Roman"/>
                <w:sz w:val="24"/>
                <w:szCs w:val="24"/>
              </w:rPr>
            </w:pPr>
            <w:r w:rsidRPr="00107647">
              <w:rPr>
                <w:rFonts w:ascii="Times New Roman" w:hAnsi="Times New Roman"/>
                <w:sz w:val="24"/>
                <w:szCs w:val="24"/>
                <w:lang w:val="en-US"/>
              </w:rPr>
              <w:t xml:space="preserve">Region </w:t>
            </w:r>
          </w:p>
          <w:p w14:paraId="2697BA34" w14:textId="77777777" w:rsidR="000C2E89" w:rsidRDefault="000C2E89" w:rsidP="00254EDF">
            <w:pPr>
              <w:spacing w:after="0" w:line="240" w:lineRule="auto"/>
              <w:jc w:val="both"/>
              <w:rPr>
                <w:rFonts w:ascii="Times New Roman" w:hAnsi="Times New Roman"/>
                <w:sz w:val="24"/>
                <w:szCs w:val="24"/>
              </w:rPr>
            </w:pPr>
          </w:p>
          <w:p w14:paraId="25CF17F0" w14:textId="77777777" w:rsidR="000C2E89" w:rsidRDefault="000C2E89" w:rsidP="00254EDF">
            <w:pPr>
              <w:spacing w:after="0" w:line="240" w:lineRule="auto"/>
              <w:jc w:val="both"/>
              <w:rPr>
                <w:rFonts w:ascii="Times New Roman" w:hAnsi="Times New Roman"/>
                <w:sz w:val="24"/>
                <w:szCs w:val="24"/>
              </w:rPr>
            </w:pPr>
            <w:r w:rsidRPr="00CA5688">
              <w:rPr>
                <w:rFonts w:ascii="Times New Roman" w:hAnsi="Times New Roman"/>
                <w:sz w:val="24"/>
                <w:szCs w:val="24"/>
              </w:rPr>
              <w:t>The main statistical indicators</w:t>
            </w:r>
            <w:r>
              <w:rPr>
                <w:rFonts w:ascii="Times New Roman" w:hAnsi="Times New Roman"/>
                <w:sz w:val="24"/>
                <w:szCs w:val="24"/>
                <w:lang w:val="en-US"/>
              </w:rPr>
              <w:t xml:space="preserve"> produced </w:t>
            </w:r>
            <w:r w:rsidRPr="00CA5688">
              <w:rPr>
                <w:rFonts w:ascii="Times New Roman" w:hAnsi="Times New Roman"/>
                <w:sz w:val="24"/>
                <w:szCs w:val="24"/>
              </w:rPr>
              <w:t xml:space="preserve">are: </w:t>
            </w:r>
          </w:p>
          <w:p w14:paraId="14D60AC3" w14:textId="77777777" w:rsidR="000C2E89" w:rsidRPr="00CA5688" w:rsidRDefault="000C2E89" w:rsidP="00254EDF">
            <w:pPr>
              <w:spacing w:after="0" w:line="240" w:lineRule="auto"/>
              <w:jc w:val="both"/>
              <w:rPr>
                <w:rFonts w:ascii="Times New Roman" w:hAnsi="Times New Roman"/>
                <w:sz w:val="24"/>
                <w:szCs w:val="24"/>
              </w:rPr>
            </w:pPr>
          </w:p>
          <w:p w14:paraId="726793A2"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and change by weeks;</w:t>
            </w:r>
          </w:p>
          <w:p w14:paraId="0A97A1EB"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educational level of and change by weeks;</w:t>
            </w:r>
          </w:p>
          <w:p w14:paraId="762B75C8"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full and part time work and change by weeks;</w:t>
            </w:r>
          </w:p>
          <w:p w14:paraId="7C526972"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NACE Level 1 and change by weeks;</w:t>
            </w:r>
          </w:p>
          <w:p w14:paraId="00A43AEC"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NUTS 3 and change by weeks;</w:t>
            </w:r>
          </w:p>
          <w:p w14:paraId="377510A1"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and change by months;</w:t>
            </w:r>
          </w:p>
          <w:p w14:paraId="210BC05D"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educational level and change by months;</w:t>
            </w:r>
          </w:p>
          <w:p w14:paraId="5ADF86DA"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full and part time work and change by months;</w:t>
            </w:r>
          </w:p>
          <w:p w14:paraId="4C453595"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Number of OJAs by NACE Level 1 and change by months;</w:t>
            </w:r>
          </w:p>
          <w:p w14:paraId="16256D8C" w14:textId="77777777" w:rsidR="000C2E89"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lastRenderedPageBreak/>
              <w:t>Number of OJAs by NUTS 3 and change by months;</w:t>
            </w:r>
          </w:p>
          <w:p w14:paraId="34E85439"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Pr>
                <w:rFonts w:ascii="Times New Roman" w:hAnsi="Times New Roman"/>
                <w:sz w:val="24"/>
                <w:szCs w:val="24"/>
                <w:lang w:val="en-US"/>
              </w:rPr>
              <w:t>OJAs by average salary and by weeks/months/quarters</w:t>
            </w:r>
          </w:p>
          <w:p w14:paraId="4FF3E9AB" w14:textId="77777777" w:rsidR="000C2E89" w:rsidRPr="00AD5E8B" w:rsidRDefault="000C2E89" w:rsidP="003C50B1">
            <w:pPr>
              <w:pStyle w:val="Liststycke"/>
              <w:numPr>
                <w:ilvl w:val="0"/>
                <w:numId w:val="27"/>
              </w:numPr>
              <w:spacing w:after="0" w:line="240" w:lineRule="auto"/>
              <w:jc w:val="both"/>
              <w:rPr>
                <w:rFonts w:ascii="Times New Roman" w:hAnsi="Times New Roman"/>
                <w:sz w:val="24"/>
                <w:szCs w:val="24"/>
              </w:rPr>
            </w:pPr>
            <w:r w:rsidRPr="00AD5E8B">
              <w:rPr>
                <w:rFonts w:ascii="Times New Roman" w:hAnsi="Times New Roman"/>
                <w:sz w:val="24"/>
                <w:szCs w:val="24"/>
              </w:rPr>
              <w:t>Ratio of OJAs to registered unemployed by weeks</w:t>
            </w:r>
          </w:p>
        </w:tc>
      </w:tr>
      <w:tr w:rsidR="000C2E89" w:rsidRPr="005E71A0" w14:paraId="45A096BD" w14:textId="77777777" w:rsidTr="00254EDF">
        <w:trPr>
          <w:trHeight w:val="1598"/>
        </w:trPr>
        <w:tc>
          <w:tcPr>
            <w:tcW w:w="876" w:type="dxa"/>
            <w:hideMark/>
          </w:tcPr>
          <w:p w14:paraId="6199B32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2.5</w:t>
            </w:r>
          </w:p>
        </w:tc>
        <w:tc>
          <w:tcPr>
            <w:tcW w:w="1763" w:type="dxa"/>
            <w:hideMark/>
          </w:tcPr>
          <w:p w14:paraId="607AD960"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Statistical unit</w:t>
            </w:r>
          </w:p>
        </w:tc>
        <w:tc>
          <w:tcPr>
            <w:tcW w:w="2890" w:type="dxa"/>
            <w:hideMark/>
          </w:tcPr>
          <w:p w14:paraId="63F21B8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Entity for which information is sought and for which statistics are ultimately compiled.</w:t>
            </w:r>
          </w:p>
        </w:tc>
        <w:tc>
          <w:tcPr>
            <w:tcW w:w="3964" w:type="dxa"/>
            <w:hideMark/>
          </w:tcPr>
          <w:p w14:paraId="5A16FA3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Define the type of statistical unit about which data are available, e.g. enterprise, local unit, private household, person. If there is more than one type of unit, define each type. Summarize, if possible, the differences to units in traditional ways to collect data.</w:t>
            </w:r>
          </w:p>
        </w:tc>
        <w:tc>
          <w:tcPr>
            <w:tcW w:w="4819" w:type="dxa"/>
            <w:hideMark/>
          </w:tcPr>
          <w:p w14:paraId="3E89C03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r>
              <w:rPr>
                <w:rFonts w:ascii="Times New Roman" w:hAnsi="Times New Roman"/>
                <w:sz w:val="24"/>
                <w:szCs w:val="24"/>
                <w:lang w:val="en-US"/>
              </w:rPr>
              <w:t>On-line job advertisement</w:t>
            </w:r>
            <w:r w:rsidRPr="00F414C7">
              <w:rPr>
                <w:rFonts w:ascii="Times New Roman" w:hAnsi="Times New Roman"/>
                <w:sz w:val="24"/>
                <w:szCs w:val="24"/>
                <w:lang w:val="en-US"/>
              </w:rPr>
              <w:t>.</w:t>
            </w:r>
          </w:p>
        </w:tc>
      </w:tr>
      <w:tr w:rsidR="000C2E89" w:rsidRPr="005E71A0" w14:paraId="06ABCFB4" w14:textId="77777777" w:rsidTr="00254EDF">
        <w:trPr>
          <w:trHeight w:val="701"/>
        </w:trPr>
        <w:tc>
          <w:tcPr>
            <w:tcW w:w="876" w:type="dxa"/>
            <w:hideMark/>
          </w:tcPr>
          <w:p w14:paraId="3CC39B7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2.6</w:t>
            </w:r>
          </w:p>
        </w:tc>
        <w:tc>
          <w:tcPr>
            <w:tcW w:w="1763" w:type="dxa"/>
            <w:hideMark/>
          </w:tcPr>
          <w:p w14:paraId="372EFC2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Statistical population</w:t>
            </w:r>
          </w:p>
        </w:tc>
        <w:tc>
          <w:tcPr>
            <w:tcW w:w="2890" w:type="dxa"/>
            <w:hideMark/>
          </w:tcPr>
          <w:p w14:paraId="208CC75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total membership or population or "universe" of a defined class of people, objects or events.</w:t>
            </w:r>
          </w:p>
        </w:tc>
        <w:tc>
          <w:tcPr>
            <w:tcW w:w="3964" w:type="dxa"/>
            <w:hideMark/>
          </w:tcPr>
          <w:p w14:paraId="53C8975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Define the target population of the statistical units for which information is sought. Note that a difference between the target population and the population desired by users is a relevance issue and is discussed in concept 5; and the difference between target population and the actual (frame) population is a coverage issue and is discussed in sub-concept 6.3. </w:t>
            </w:r>
            <w:r w:rsidRPr="005E71A0">
              <w:rPr>
                <w:rFonts w:ascii="Times New Roman" w:hAnsi="Times New Roman"/>
                <w:sz w:val="24"/>
                <w:szCs w:val="24"/>
              </w:rPr>
              <w:br/>
              <w:t>If there is more than one type of population, define each type. Describe if there are any differences to the populations in the traditional surveys.</w:t>
            </w:r>
          </w:p>
        </w:tc>
        <w:tc>
          <w:tcPr>
            <w:tcW w:w="4819" w:type="dxa"/>
            <w:hideMark/>
          </w:tcPr>
          <w:p w14:paraId="5162E807" w14:textId="77777777" w:rsidR="000C2E89" w:rsidRPr="005367D5" w:rsidRDefault="000C2E89" w:rsidP="00254EDF">
            <w:pPr>
              <w:spacing w:after="0" w:line="240" w:lineRule="auto"/>
              <w:jc w:val="both"/>
              <w:rPr>
                <w:rFonts w:ascii="Times New Roman" w:hAnsi="Times New Roman"/>
                <w:sz w:val="24"/>
                <w:szCs w:val="24"/>
                <w:lang w:val="en-US"/>
              </w:rPr>
            </w:pPr>
            <w:r w:rsidRPr="007D303A">
              <w:rPr>
                <w:rFonts w:ascii="Times New Roman" w:hAnsi="Times New Roman"/>
                <w:sz w:val="24"/>
                <w:szCs w:val="24"/>
                <w:lang w:val="nl-NL"/>
              </w:rPr>
              <w:t xml:space="preserve">The source population are </w:t>
            </w:r>
            <w:r>
              <w:rPr>
                <w:rFonts w:ascii="Times New Roman" w:hAnsi="Times New Roman"/>
                <w:sz w:val="24"/>
                <w:szCs w:val="24"/>
                <w:lang w:val="nl-NL"/>
              </w:rPr>
              <w:t xml:space="preserve">two biggest job portals in Bulgaria: </w:t>
            </w:r>
            <w:hyperlink r:id="rId120" w:history="1">
              <w:r w:rsidRPr="00922B8F">
                <w:rPr>
                  <w:rStyle w:val="Hyperlnk"/>
                  <w:rFonts w:ascii="Times New Roman" w:hAnsi="Times New Roman"/>
                  <w:sz w:val="24"/>
                  <w:szCs w:val="24"/>
                </w:rPr>
                <w:t>www.jobs.bg</w:t>
              </w:r>
            </w:hyperlink>
            <w:r>
              <w:rPr>
                <w:rFonts w:ascii="Times New Roman" w:hAnsi="Times New Roman"/>
                <w:sz w:val="24"/>
                <w:szCs w:val="24"/>
                <w:lang w:val="nl-NL"/>
              </w:rPr>
              <w:t xml:space="preserve"> and </w:t>
            </w:r>
            <w:hyperlink w:history="1">
              <w:r w:rsidRPr="00922B8F">
                <w:rPr>
                  <w:rStyle w:val="Hyperlnk"/>
                  <w:rFonts w:ascii="Times New Roman" w:hAnsi="Times New Roman"/>
                  <w:sz w:val="24"/>
                  <w:szCs w:val="24"/>
                  <w:lang w:val="nl-NL"/>
                </w:rPr>
                <w:t xml:space="preserve">www.zaplata.bg . </w:t>
              </w:r>
              <w:r w:rsidRPr="00922B8F">
                <w:rPr>
                  <w:rStyle w:val="Hyperlnk"/>
                  <w:rFonts w:ascii="Times New Roman" w:hAnsi="Times New Roman"/>
                  <w:sz w:val="24"/>
                  <w:szCs w:val="24"/>
                  <w:lang w:val="en-US"/>
                </w:rPr>
                <w:t xml:space="preserve"> </w:t>
              </w:r>
            </w:hyperlink>
            <w:r>
              <w:rPr>
                <w:rFonts w:ascii="Times New Roman" w:hAnsi="Times New Roman"/>
                <w:sz w:val="24"/>
                <w:szCs w:val="24"/>
                <w:lang w:val="en-US"/>
              </w:rPr>
              <w:t xml:space="preserve"> </w:t>
            </w:r>
          </w:p>
          <w:p w14:paraId="5A6C454F" w14:textId="77777777" w:rsidR="000C2E89" w:rsidRPr="005E71A0" w:rsidRDefault="000C2E89" w:rsidP="00254EDF">
            <w:pPr>
              <w:spacing w:after="0" w:line="240" w:lineRule="auto"/>
              <w:jc w:val="both"/>
              <w:rPr>
                <w:rFonts w:ascii="Times New Roman" w:hAnsi="Times New Roman"/>
                <w:sz w:val="24"/>
                <w:szCs w:val="24"/>
              </w:rPr>
            </w:pPr>
          </w:p>
        </w:tc>
      </w:tr>
      <w:tr w:rsidR="000C2E89" w:rsidRPr="005E71A0" w14:paraId="42DCEBFD" w14:textId="77777777" w:rsidTr="00254EDF">
        <w:trPr>
          <w:trHeight w:val="913"/>
        </w:trPr>
        <w:tc>
          <w:tcPr>
            <w:tcW w:w="876" w:type="dxa"/>
            <w:hideMark/>
          </w:tcPr>
          <w:p w14:paraId="084BE45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2.7</w:t>
            </w:r>
          </w:p>
        </w:tc>
        <w:tc>
          <w:tcPr>
            <w:tcW w:w="1763" w:type="dxa"/>
            <w:hideMark/>
          </w:tcPr>
          <w:p w14:paraId="6284918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Reference area</w:t>
            </w:r>
          </w:p>
        </w:tc>
        <w:tc>
          <w:tcPr>
            <w:tcW w:w="2890" w:type="dxa"/>
            <w:hideMark/>
          </w:tcPr>
          <w:p w14:paraId="12D1099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country or geographic area to which the measured statistical phenomenon relates.</w:t>
            </w:r>
          </w:p>
        </w:tc>
        <w:tc>
          <w:tcPr>
            <w:tcW w:w="3964" w:type="dxa"/>
            <w:hideMark/>
          </w:tcPr>
          <w:p w14:paraId="786AD71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country, the regions, the districts, or the other geographical aggregates, to which the data refer. Identify any specific exclusions in the statistical data.</w:t>
            </w:r>
          </w:p>
        </w:tc>
        <w:tc>
          <w:tcPr>
            <w:tcW w:w="4819" w:type="dxa"/>
            <w:hideMark/>
          </w:tcPr>
          <w:p w14:paraId="35CADF15" w14:textId="77777777" w:rsidR="000C2E89" w:rsidRPr="00E81110"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Bulgaria and Bulgarian NUTS 3 level. </w:t>
            </w:r>
          </w:p>
        </w:tc>
      </w:tr>
      <w:tr w:rsidR="000C2E89" w:rsidRPr="005E71A0" w14:paraId="0775C453" w14:textId="77777777" w:rsidTr="00254EDF">
        <w:trPr>
          <w:trHeight w:val="1060"/>
        </w:trPr>
        <w:tc>
          <w:tcPr>
            <w:tcW w:w="876" w:type="dxa"/>
            <w:hideMark/>
          </w:tcPr>
          <w:p w14:paraId="30562E1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2.8</w:t>
            </w:r>
          </w:p>
        </w:tc>
        <w:tc>
          <w:tcPr>
            <w:tcW w:w="1763" w:type="dxa"/>
            <w:hideMark/>
          </w:tcPr>
          <w:p w14:paraId="7531FDE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Time coverage</w:t>
            </w:r>
          </w:p>
        </w:tc>
        <w:tc>
          <w:tcPr>
            <w:tcW w:w="2890" w:type="dxa"/>
            <w:hideMark/>
          </w:tcPr>
          <w:p w14:paraId="19E60B1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length of time for which data are available.</w:t>
            </w:r>
          </w:p>
        </w:tc>
        <w:tc>
          <w:tcPr>
            <w:tcW w:w="3964" w:type="dxa"/>
            <w:hideMark/>
          </w:tcPr>
          <w:p w14:paraId="294537F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State the time period(s) covered by the data, e.g. first quarter 2018, or quarters 2015-2018, or year 2018, or years 1985-2018. Note that any issues concerning comparability over time are discussed in concept 8.</w:t>
            </w:r>
          </w:p>
        </w:tc>
        <w:tc>
          <w:tcPr>
            <w:tcW w:w="4819" w:type="dxa"/>
            <w:hideMark/>
          </w:tcPr>
          <w:p w14:paraId="5F80F62A" w14:textId="77777777" w:rsidR="000C2E89" w:rsidRPr="00E81110"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t xml:space="preserve">Year </w:t>
            </w:r>
            <w:r w:rsidRPr="00E81110">
              <w:rPr>
                <w:rFonts w:ascii="Times New Roman" w:hAnsi="Times New Roman"/>
                <w:sz w:val="24"/>
                <w:szCs w:val="24"/>
              </w:rPr>
              <w:t>20</w:t>
            </w:r>
            <w:r>
              <w:rPr>
                <w:rFonts w:ascii="Times New Roman" w:hAnsi="Times New Roman"/>
                <w:sz w:val="24"/>
                <w:szCs w:val="24"/>
                <w:lang w:val="en-US"/>
              </w:rPr>
              <w:t>20, time series for the period 2019-2020</w:t>
            </w:r>
            <w:r w:rsidRPr="00E81110">
              <w:rPr>
                <w:rFonts w:ascii="Times New Roman" w:hAnsi="Times New Roman"/>
                <w:sz w:val="24"/>
                <w:szCs w:val="24"/>
              </w:rPr>
              <w:t>.</w:t>
            </w:r>
          </w:p>
          <w:p w14:paraId="717097A0" w14:textId="77777777" w:rsidR="000C2E89" w:rsidRPr="005E71A0" w:rsidRDefault="000C2E89" w:rsidP="00254EDF">
            <w:pPr>
              <w:spacing w:after="0" w:line="240" w:lineRule="auto"/>
              <w:jc w:val="both"/>
              <w:rPr>
                <w:rFonts w:ascii="Times New Roman" w:hAnsi="Times New Roman"/>
                <w:sz w:val="24"/>
                <w:szCs w:val="24"/>
              </w:rPr>
            </w:pPr>
          </w:p>
        </w:tc>
      </w:tr>
      <w:tr w:rsidR="000C2E89" w:rsidRPr="005E71A0" w14:paraId="44E6BA76" w14:textId="77777777" w:rsidTr="00254EDF">
        <w:trPr>
          <w:trHeight w:val="63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4BF9468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3</w:t>
            </w:r>
          </w:p>
        </w:tc>
        <w:tc>
          <w:tcPr>
            <w:tcW w:w="1763" w:type="dxa"/>
            <w:tcBorders>
              <w:top w:val="single" w:sz="4" w:space="0" w:color="auto"/>
              <w:left w:val="nil"/>
              <w:bottom w:val="single" w:sz="4" w:space="0" w:color="auto"/>
              <w:right w:val="single" w:sz="4" w:space="0" w:color="auto"/>
            </w:tcBorders>
            <w:shd w:val="clear" w:color="000000" w:fill="FFFF99"/>
            <w:hideMark/>
          </w:tcPr>
          <w:p w14:paraId="35142AA6"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Statistical processing</w:t>
            </w:r>
          </w:p>
        </w:tc>
        <w:tc>
          <w:tcPr>
            <w:tcW w:w="2890" w:type="dxa"/>
            <w:tcBorders>
              <w:top w:val="single" w:sz="4" w:space="0" w:color="auto"/>
              <w:left w:val="nil"/>
              <w:bottom w:val="single" w:sz="4" w:space="0" w:color="auto"/>
              <w:right w:val="single" w:sz="4" w:space="0" w:color="auto"/>
            </w:tcBorders>
            <w:shd w:val="clear" w:color="000000" w:fill="FFFF99"/>
            <w:hideMark/>
          </w:tcPr>
          <w:p w14:paraId="61B4E83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(Defined by its sub-concepts)</w:t>
            </w:r>
          </w:p>
        </w:tc>
        <w:tc>
          <w:tcPr>
            <w:tcW w:w="3964" w:type="dxa"/>
            <w:tcBorders>
              <w:top w:val="single" w:sz="4" w:space="0" w:color="auto"/>
              <w:left w:val="nil"/>
              <w:bottom w:val="single" w:sz="4" w:space="0" w:color="auto"/>
              <w:right w:val="nil"/>
            </w:tcBorders>
            <w:shd w:val="clear" w:color="000000" w:fill="FFFF99"/>
            <w:hideMark/>
          </w:tcPr>
          <w:p w14:paraId="743D4B8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6E86D00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2BD79924" w14:textId="77777777" w:rsidTr="00254EDF">
        <w:trPr>
          <w:trHeight w:val="701"/>
        </w:trPr>
        <w:tc>
          <w:tcPr>
            <w:tcW w:w="876" w:type="dxa"/>
            <w:hideMark/>
          </w:tcPr>
          <w:p w14:paraId="628C23B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3.1</w:t>
            </w:r>
          </w:p>
        </w:tc>
        <w:tc>
          <w:tcPr>
            <w:tcW w:w="1763" w:type="dxa"/>
            <w:hideMark/>
          </w:tcPr>
          <w:p w14:paraId="354253E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Source data</w:t>
            </w:r>
          </w:p>
        </w:tc>
        <w:tc>
          <w:tcPr>
            <w:tcW w:w="2890" w:type="dxa"/>
            <w:hideMark/>
          </w:tcPr>
          <w:p w14:paraId="4C99C8DE"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 xml:space="preserve">Characteristics and components of the raw statistical data used for </w:t>
            </w:r>
            <w:r w:rsidRPr="005E71A0">
              <w:rPr>
                <w:rFonts w:ascii="Times New Roman" w:hAnsi="Times New Roman"/>
                <w:sz w:val="24"/>
                <w:szCs w:val="24"/>
              </w:rPr>
              <w:lastRenderedPageBreak/>
              <w:t>compiling statistical aggregates.</w:t>
            </w:r>
          </w:p>
        </w:tc>
        <w:tc>
          <w:tcPr>
            <w:tcW w:w="3964" w:type="dxa"/>
            <w:hideMark/>
          </w:tcPr>
          <w:p w14:paraId="42BBC178"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 xml:space="preserve">Indicate if the data are based on a survey, an administrative data source, multiple data sources, big data source (machine generated, human sourced, </w:t>
            </w:r>
            <w:r w:rsidRPr="005E71A0">
              <w:rPr>
                <w:rFonts w:ascii="Times New Roman" w:hAnsi="Times New Roman"/>
                <w:sz w:val="24"/>
                <w:szCs w:val="24"/>
              </w:rPr>
              <w:lastRenderedPageBreak/>
              <w:t xml:space="preserve">process mediated), e.g., web data, and/or macro-aggregates. </w:t>
            </w:r>
          </w:p>
          <w:p w14:paraId="37F9E3BF" w14:textId="77777777" w:rsidR="000C2E89" w:rsidRPr="005E71A0" w:rsidRDefault="000C2E89" w:rsidP="00254EDF">
            <w:pPr>
              <w:spacing w:after="0" w:line="240" w:lineRule="auto"/>
              <w:jc w:val="both"/>
              <w:rPr>
                <w:rFonts w:ascii="Times New Roman" w:hAnsi="Times New Roman"/>
                <w:sz w:val="24"/>
                <w:szCs w:val="24"/>
              </w:rPr>
            </w:pPr>
          </w:p>
          <w:p w14:paraId="08A2F759" w14:textId="77777777" w:rsidR="000C2E89"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Refer to the accreditation document of the data source, if applies.</w:t>
            </w:r>
            <w:r>
              <w:rPr>
                <w:rFonts w:ascii="Times New Roman" w:hAnsi="Times New Roman"/>
                <w:sz w:val="24"/>
                <w:szCs w:val="24"/>
                <w:lang w:val="en-US"/>
              </w:rPr>
              <w:t xml:space="preserve"> </w:t>
            </w:r>
            <w:r w:rsidRPr="005E71A0">
              <w:rPr>
                <w:rFonts w:ascii="Times New Roman" w:hAnsi="Times New Roman"/>
                <w:sz w:val="24"/>
                <w:szCs w:val="24"/>
              </w:rPr>
              <w:t>In the event of multiple data sources or macro-aggregates, reference each source and indicate how they are combined.</w:t>
            </w:r>
            <w:r>
              <w:rPr>
                <w:rFonts w:ascii="Times New Roman" w:hAnsi="Times New Roman"/>
                <w:sz w:val="24"/>
                <w:szCs w:val="24"/>
                <w:lang w:val="en-US"/>
              </w:rPr>
              <w:t xml:space="preserve"> </w:t>
            </w:r>
            <w:r w:rsidRPr="005E71A0">
              <w:rPr>
                <w:rFonts w:ascii="Times New Roman" w:hAnsi="Times New Roman"/>
                <w:sz w:val="24"/>
                <w:szCs w:val="24"/>
              </w:rPr>
              <w:t>For each survey source, summarise the sample design, cross referencing the descriptions of the target and survey populations, presented in sub-concept 2.6.</w:t>
            </w:r>
            <w:r>
              <w:rPr>
                <w:rFonts w:ascii="Times New Roman" w:hAnsi="Times New Roman"/>
                <w:sz w:val="24"/>
                <w:szCs w:val="24"/>
                <w:lang w:val="en-US"/>
              </w:rPr>
              <w:t xml:space="preserve"> </w:t>
            </w:r>
            <w:r w:rsidRPr="005E71A0">
              <w:rPr>
                <w:rFonts w:ascii="Times New Roman" w:hAnsi="Times New Roman"/>
                <w:sz w:val="24"/>
                <w:szCs w:val="24"/>
              </w:rPr>
              <w:t>For each administrative data source, summarise the source, its primary purpose, and the most important data items acquired.</w:t>
            </w:r>
            <w:r w:rsidRPr="005E71A0">
              <w:rPr>
                <w:rFonts w:ascii="Times New Roman" w:hAnsi="Times New Roman"/>
                <w:sz w:val="24"/>
                <w:szCs w:val="24"/>
              </w:rPr>
              <w:br/>
              <w:t>Information in which form the metadata for the new data source is available, where it can be found, and if it is updated on a regular</w:t>
            </w:r>
            <w:r>
              <w:rPr>
                <w:rFonts w:ascii="Times New Roman" w:hAnsi="Times New Roman"/>
                <w:sz w:val="24"/>
                <w:szCs w:val="24"/>
                <w:lang w:val="en-US"/>
              </w:rPr>
              <w:t xml:space="preserve"> </w:t>
            </w:r>
            <w:r w:rsidRPr="005E71A0">
              <w:rPr>
                <w:rFonts w:ascii="Times New Roman" w:hAnsi="Times New Roman"/>
                <w:sz w:val="24"/>
                <w:szCs w:val="24"/>
              </w:rPr>
              <w:t>basis.</w:t>
            </w:r>
            <w:r>
              <w:rPr>
                <w:rFonts w:ascii="Times New Roman" w:hAnsi="Times New Roman"/>
                <w:sz w:val="24"/>
                <w:szCs w:val="24"/>
                <w:lang w:val="en-US"/>
              </w:rPr>
              <w:t xml:space="preserve"> </w:t>
            </w:r>
          </w:p>
          <w:p w14:paraId="6EF7C674" w14:textId="77777777" w:rsidR="000C2E89" w:rsidRDefault="000C2E89" w:rsidP="00254EDF">
            <w:pPr>
              <w:spacing w:after="0" w:line="240" w:lineRule="auto"/>
              <w:jc w:val="both"/>
              <w:rPr>
                <w:rFonts w:ascii="Times New Roman" w:hAnsi="Times New Roman"/>
                <w:b/>
                <w:sz w:val="24"/>
                <w:szCs w:val="24"/>
              </w:rPr>
            </w:pPr>
            <w:r w:rsidRPr="005E71A0">
              <w:rPr>
                <w:rFonts w:ascii="Times New Roman" w:hAnsi="Times New Roman"/>
                <w:b/>
                <w:sz w:val="24"/>
                <w:szCs w:val="24"/>
              </w:rPr>
              <w:t>European</w:t>
            </w:r>
            <w:r>
              <w:rPr>
                <w:rFonts w:ascii="Times New Roman" w:hAnsi="Times New Roman"/>
                <w:b/>
                <w:sz w:val="24"/>
                <w:szCs w:val="24"/>
              </w:rPr>
              <w:t xml:space="preserve"> </w:t>
            </w:r>
            <w:r w:rsidRPr="005E71A0">
              <w:rPr>
                <w:rFonts w:ascii="Times New Roman" w:hAnsi="Times New Roman"/>
                <w:b/>
                <w:sz w:val="24"/>
                <w:szCs w:val="24"/>
              </w:rPr>
              <w:t>level</w:t>
            </w:r>
          </w:p>
          <w:p w14:paraId="32854807" w14:textId="77777777" w:rsidR="000C2E89" w:rsidRPr="00E97C84" w:rsidRDefault="000C2E89" w:rsidP="00254EDF">
            <w:pPr>
              <w:spacing w:after="0" w:line="240" w:lineRule="auto"/>
              <w:jc w:val="both"/>
              <w:rPr>
                <w:rFonts w:ascii="Times New Roman" w:hAnsi="Times New Roman"/>
                <w:b/>
                <w:sz w:val="24"/>
                <w:szCs w:val="24"/>
              </w:rPr>
            </w:pPr>
            <w:r w:rsidRPr="005E71A0">
              <w:rPr>
                <w:rFonts w:ascii="Times New Roman" w:hAnsi="Times New Roman"/>
                <w:sz w:val="24"/>
                <w:szCs w:val="24"/>
              </w:rPr>
              <w:t>Provide an overview of the sources used across countries.</w:t>
            </w:r>
          </w:p>
        </w:tc>
        <w:tc>
          <w:tcPr>
            <w:tcW w:w="4819" w:type="dxa"/>
            <w:hideMark/>
          </w:tcPr>
          <w:p w14:paraId="3E28FFFF" w14:textId="77777777" w:rsidR="000C2E89" w:rsidRDefault="000C2E89" w:rsidP="00254EDF">
            <w:pPr>
              <w:spacing w:after="0" w:line="240" w:lineRule="auto"/>
              <w:jc w:val="both"/>
              <w:rPr>
                <w:rFonts w:ascii="Times New Roman" w:hAnsi="Times New Roman"/>
                <w:sz w:val="24"/>
                <w:szCs w:val="24"/>
                <w:lang w:val="en-US"/>
              </w:rPr>
            </w:pPr>
            <w:r w:rsidRPr="00535E3B">
              <w:rPr>
                <w:rFonts w:ascii="Times New Roman" w:hAnsi="Times New Roman"/>
                <w:sz w:val="24"/>
                <w:szCs w:val="24"/>
                <w:lang w:val="en-US"/>
              </w:rPr>
              <w:lastRenderedPageBreak/>
              <w:t xml:space="preserve">BNSI used the following data sources to produce experimental </w:t>
            </w:r>
            <w:r>
              <w:rPr>
                <w:rFonts w:ascii="Times New Roman" w:hAnsi="Times New Roman"/>
                <w:sz w:val="24"/>
                <w:szCs w:val="24"/>
                <w:lang w:val="en-US"/>
              </w:rPr>
              <w:t>OJAs statistics:</w:t>
            </w:r>
          </w:p>
          <w:p w14:paraId="45F1B01B" w14:textId="77777777" w:rsidR="000C2E89" w:rsidRPr="00DB6831" w:rsidRDefault="000C2E89" w:rsidP="003C50B1">
            <w:pPr>
              <w:pStyle w:val="Liststycke"/>
              <w:numPr>
                <w:ilvl w:val="0"/>
                <w:numId w:val="21"/>
              </w:numPr>
              <w:spacing w:after="0" w:line="240" w:lineRule="auto"/>
              <w:jc w:val="both"/>
              <w:rPr>
                <w:rFonts w:ascii="Times New Roman" w:hAnsi="Times New Roman"/>
                <w:sz w:val="24"/>
                <w:szCs w:val="24"/>
              </w:rPr>
            </w:pPr>
            <w:r>
              <w:rPr>
                <w:rFonts w:ascii="Times New Roman" w:hAnsi="Times New Roman"/>
                <w:sz w:val="24"/>
                <w:szCs w:val="24"/>
                <w:lang w:val="en-US"/>
              </w:rPr>
              <w:t xml:space="preserve">Job portal </w:t>
            </w:r>
            <w:hyperlink r:id="rId121" w:history="1">
              <w:r w:rsidRPr="00922B8F">
                <w:rPr>
                  <w:rStyle w:val="Hyperlnk"/>
                  <w:rFonts w:ascii="Times New Roman" w:hAnsi="Times New Roman"/>
                  <w:sz w:val="24"/>
                  <w:szCs w:val="24"/>
                  <w:lang w:val="en-US"/>
                </w:rPr>
                <w:t>www.jobs.bg</w:t>
              </w:r>
            </w:hyperlink>
          </w:p>
          <w:p w14:paraId="63FDC6CF" w14:textId="77777777" w:rsidR="000C2E89" w:rsidRPr="00DB6831" w:rsidRDefault="000C2E89" w:rsidP="003C50B1">
            <w:pPr>
              <w:pStyle w:val="Liststycke"/>
              <w:numPr>
                <w:ilvl w:val="0"/>
                <w:numId w:val="21"/>
              </w:numPr>
              <w:spacing w:after="0" w:line="240" w:lineRule="auto"/>
              <w:jc w:val="both"/>
              <w:rPr>
                <w:rFonts w:ascii="Times New Roman" w:hAnsi="Times New Roman"/>
                <w:sz w:val="24"/>
                <w:szCs w:val="24"/>
              </w:rPr>
            </w:pPr>
            <w:r>
              <w:rPr>
                <w:rFonts w:ascii="Times New Roman" w:hAnsi="Times New Roman"/>
                <w:sz w:val="24"/>
                <w:szCs w:val="24"/>
                <w:lang w:val="en-US"/>
              </w:rPr>
              <w:t xml:space="preserve">Job portal </w:t>
            </w:r>
            <w:hyperlink r:id="rId122" w:history="1">
              <w:r w:rsidRPr="00922B8F">
                <w:rPr>
                  <w:rStyle w:val="Hyperlnk"/>
                  <w:rFonts w:ascii="Times New Roman" w:hAnsi="Times New Roman"/>
                  <w:sz w:val="24"/>
                  <w:szCs w:val="24"/>
                  <w:lang w:val="en-US"/>
                </w:rPr>
                <w:t>www.zaplata.bg</w:t>
              </w:r>
            </w:hyperlink>
          </w:p>
          <w:p w14:paraId="19C0EC96" w14:textId="77777777" w:rsidR="000C2E89" w:rsidRPr="00535E3B" w:rsidRDefault="000C2E89" w:rsidP="003C50B1">
            <w:pPr>
              <w:pStyle w:val="Liststycke"/>
              <w:numPr>
                <w:ilvl w:val="0"/>
                <w:numId w:val="21"/>
              </w:numPr>
              <w:spacing w:after="0" w:line="240" w:lineRule="auto"/>
              <w:jc w:val="both"/>
              <w:rPr>
                <w:rFonts w:ascii="Times New Roman" w:hAnsi="Times New Roman"/>
                <w:sz w:val="24"/>
                <w:szCs w:val="24"/>
              </w:rPr>
            </w:pPr>
            <w:r w:rsidRPr="00535E3B">
              <w:rPr>
                <w:rFonts w:ascii="Times New Roman" w:hAnsi="Times New Roman"/>
                <w:sz w:val="24"/>
                <w:szCs w:val="24"/>
              </w:rPr>
              <w:lastRenderedPageBreak/>
              <w:t>Statistical Business Register (SBR)</w:t>
            </w:r>
            <w:r>
              <w:rPr>
                <w:rFonts w:ascii="Times New Roman" w:hAnsi="Times New Roman"/>
                <w:sz w:val="24"/>
                <w:szCs w:val="24"/>
                <w:lang w:val="en-US"/>
              </w:rPr>
              <w:t xml:space="preserve"> information for employers:</w:t>
            </w:r>
          </w:p>
          <w:p w14:paraId="1940F3DC" w14:textId="77777777" w:rsidR="000C2E89" w:rsidRPr="00535E3B" w:rsidRDefault="000C2E89" w:rsidP="003C50B1">
            <w:pPr>
              <w:pStyle w:val="Liststycke"/>
              <w:numPr>
                <w:ilvl w:val="0"/>
                <w:numId w:val="22"/>
              </w:numPr>
              <w:spacing w:after="0" w:line="240" w:lineRule="auto"/>
              <w:jc w:val="both"/>
              <w:rPr>
                <w:rFonts w:ascii="Times New Roman" w:hAnsi="Times New Roman"/>
                <w:sz w:val="24"/>
                <w:szCs w:val="24"/>
              </w:rPr>
            </w:pPr>
            <w:r w:rsidRPr="00535E3B">
              <w:rPr>
                <w:rFonts w:ascii="Times New Roman" w:hAnsi="Times New Roman"/>
                <w:sz w:val="24"/>
                <w:szCs w:val="24"/>
              </w:rPr>
              <w:t>Enterprise ID</w:t>
            </w:r>
          </w:p>
          <w:p w14:paraId="6BD80FB1" w14:textId="77777777" w:rsidR="000C2E89" w:rsidRPr="00535E3B" w:rsidRDefault="000C2E89" w:rsidP="003C50B1">
            <w:pPr>
              <w:pStyle w:val="Liststycke"/>
              <w:numPr>
                <w:ilvl w:val="0"/>
                <w:numId w:val="22"/>
              </w:numPr>
              <w:spacing w:after="0" w:line="240" w:lineRule="auto"/>
              <w:jc w:val="both"/>
              <w:rPr>
                <w:rFonts w:ascii="Times New Roman" w:hAnsi="Times New Roman"/>
                <w:sz w:val="24"/>
                <w:szCs w:val="24"/>
              </w:rPr>
            </w:pPr>
            <w:r w:rsidRPr="00535E3B">
              <w:rPr>
                <w:rFonts w:ascii="Times New Roman" w:hAnsi="Times New Roman"/>
                <w:sz w:val="24"/>
                <w:szCs w:val="24"/>
              </w:rPr>
              <w:t>Enterprise Name</w:t>
            </w:r>
          </w:p>
          <w:p w14:paraId="5ADEF229" w14:textId="77777777" w:rsidR="000C2E89" w:rsidRPr="00535E3B" w:rsidRDefault="000C2E89" w:rsidP="003C50B1">
            <w:pPr>
              <w:pStyle w:val="Liststycke"/>
              <w:numPr>
                <w:ilvl w:val="0"/>
                <w:numId w:val="22"/>
              </w:numPr>
              <w:spacing w:after="0" w:line="240" w:lineRule="auto"/>
              <w:jc w:val="both"/>
              <w:rPr>
                <w:rFonts w:ascii="Times New Roman" w:hAnsi="Times New Roman"/>
                <w:sz w:val="24"/>
                <w:szCs w:val="24"/>
              </w:rPr>
            </w:pPr>
            <w:r w:rsidRPr="00535E3B">
              <w:rPr>
                <w:rFonts w:ascii="Times New Roman" w:hAnsi="Times New Roman"/>
                <w:sz w:val="24"/>
                <w:szCs w:val="24"/>
              </w:rPr>
              <w:t>Enterprise NUTS 3 level</w:t>
            </w:r>
          </w:p>
          <w:p w14:paraId="35FCE849" w14:textId="77777777" w:rsidR="000C2E89" w:rsidRPr="00535E3B" w:rsidRDefault="000C2E89" w:rsidP="003C50B1">
            <w:pPr>
              <w:pStyle w:val="Liststycke"/>
              <w:numPr>
                <w:ilvl w:val="0"/>
                <w:numId w:val="22"/>
              </w:numPr>
              <w:spacing w:after="0" w:line="240" w:lineRule="auto"/>
              <w:jc w:val="both"/>
              <w:rPr>
                <w:rFonts w:ascii="Times New Roman" w:hAnsi="Times New Roman"/>
                <w:sz w:val="24"/>
                <w:szCs w:val="24"/>
              </w:rPr>
            </w:pPr>
            <w:r w:rsidRPr="00535E3B">
              <w:rPr>
                <w:rFonts w:ascii="Times New Roman" w:hAnsi="Times New Roman"/>
                <w:sz w:val="24"/>
                <w:szCs w:val="24"/>
              </w:rPr>
              <w:t>Enterprise NACE information</w:t>
            </w:r>
          </w:p>
          <w:p w14:paraId="426806BF" w14:textId="77777777" w:rsidR="000C2E89" w:rsidRPr="00DB6831" w:rsidRDefault="000C2E89" w:rsidP="00254EDF">
            <w:pPr>
              <w:spacing w:after="0" w:line="240" w:lineRule="auto"/>
              <w:ind w:left="360"/>
              <w:jc w:val="both"/>
              <w:rPr>
                <w:rFonts w:ascii="Times New Roman" w:hAnsi="Times New Roman"/>
                <w:sz w:val="24"/>
                <w:szCs w:val="24"/>
              </w:rPr>
            </w:pPr>
          </w:p>
        </w:tc>
      </w:tr>
      <w:tr w:rsidR="000C2E89" w:rsidRPr="005E71A0" w14:paraId="61A65FDF" w14:textId="77777777" w:rsidTr="00254EDF">
        <w:trPr>
          <w:trHeight w:val="645"/>
        </w:trPr>
        <w:tc>
          <w:tcPr>
            <w:tcW w:w="876" w:type="dxa"/>
            <w:hideMark/>
          </w:tcPr>
          <w:p w14:paraId="091AC60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3.2</w:t>
            </w:r>
          </w:p>
        </w:tc>
        <w:tc>
          <w:tcPr>
            <w:tcW w:w="1763" w:type="dxa"/>
            <w:hideMark/>
          </w:tcPr>
          <w:p w14:paraId="632CE7F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Frequency of data collection </w:t>
            </w:r>
          </w:p>
        </w:tc>
        <w:tc>
          <w:tcPr>
            <w:tcW w:w="2890" w:type="dxa"/>
            <w:hideMark/>
          </w:tcPr>
          <w:p w14:paraId="4CCBE99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Frequency with which the source data are collected.</w:t>
            </w:r>
          </w:p>
        </w:tc>
        <w:tc>
          <w:tcPr>
            <w:tcW w:w="3964" w:type="dxa"/>
            <w:hideMark/>
          </w:tcPr>
          <w:p w14:paraId="45CE01A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Indicate the frequency of data collection (e.g. monthly, quarterly, annually, or continuous).</w:t>
            </w:r>
          </w:p>
        </w:tc>
        <w:tc>
          <w:tcPr>
            <w:tcW w:w="4819" w:type="dxa"/>
            <w:hideMark/>
          </w:tcPr>
          <w:p w14:paraId="0B233B4B" w14:textId="77777777" w:rsidR="000C2E89" w:rsidRPr="00A779FF"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Quarterly, Monthly, Weekly.</w:t>
            </w:r>
          </w:p>
        </w:tc>
      </w:tr>
      <w:tr w:rsidR="000C2E89" w:rsidRPr="005E71A0" w14:paraId="62A95A53" w14:textId="77777777" w:rsidTr="00254EDF">
        <w:trPr>
          <w:trHeight w:val="831"/>
        </w:trPr>
        <w:tc>
          <w:tcPr>
            <w:tcW w:w="876" w:type="dxa"/>
            <w:hideMark/>
          </w:tcPr>
          <w:p w14:paraId="46B8CD9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3.3</w:t>
            </w:r>
          </w:p>
        </w:tc>
        <w:tc>
          <w:tcPr>
            <w:tcW w:w="1763" w:type="dxa"/>
            <w:hideMark/>
          </w:tcPr>
          <w:p w14:paraId="3AB51DE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Data collection</w:t>
            </w:r>
          </w:p>
        </w:tc>
        <w:tc>
          <w:tcPr>
            <w:tcW w:w="2890" w:type="dxa"/>
            <w:hideMark/>
          </w:tcPr>
          <w:p w14:paraId="5149429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Systematic process of gathering data for official statistics.</w:t>
            </w:r>
          </w:p>
        </w:tc>
        <w:tc>
          <w:tcPr>
            <w:tcW w:w="3964" w:type="dxa"/>
            <w:hideMark/>
          </w:tcPr>
          <w:p w14:paraId="028D927A"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For each survey data source:</w:t>
            </w:r>
            <w:r w:rsidRPr="005E71A0">
              <w:rPr>
                <w:rFonts w:ascii="Times New Roman" w:hAnsi="Times New Roman"/>
                <w:sz w:val="24"/>
                <w:szCs w:val="24"/>
              </w:rPr>
              <w:br/>
              <w:t xml:space="preserve">• describe the method(s) used to gather data from respondents; </w:t>
            </w:r>
            <w:r w:rsidRPr="005E71A0">
              <w:rPr>
                <w:rFonts w:ascii="Times New Roman" w:hAnsi="Times New Roman"/>
                <w:sz w:val="24"/>
                <w:szCs w:val="24"/>
              </w:rPr>
              <w:br/>
              <w:t>• annex or hyperlink the questionnaires(s).</w:t>
            </w:r>
            <w:r w:rsidRPr="005E71A0">
              <w:rPr>
                <w:rFonts w:ascii="Times New Roman" w:hAnsi="Times New Roman"/>
                <w:sz w:val="24"/>
                <w:szCs w:val="24"/>
              </w:rPr>
              <w:br/>
              <w:t>For each administrative data source</w:t>
            </w:r>
          </w:p>
          <w:p w14:paraId="0C38F517"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 describe the acquisition process and how it was tested.</w:t>
            </w:r>
          </w:p>
          <w:p w14:paraId="001F31A1"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For all sources</w:t>
            </w:r>
          </w:p>
          <w:p w14:paraId="47BF8F6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describe the types of checks applied at the time of data entry.</w:t>
            </w:r>
          </w:p>
          <w:p w14:paraId="1AEDF7AF" w14:textId="77777777" w:rsidR="000C2E89" w:rsidRPr="005E71A0" w:rsidRDefault="000C2E89" w:rsidP="00254EDF">
            <w:pPr>
              <w:spacing w:after="0" w:line="240" w:lineRule="auto"/>
              <w:jc w:val="both"/>
              <w:rPr>
                <w:rFonts w:ascii="Times New Roman" w:hAnsi="Times New Roman"/>
                <w:b/>
                <w:sz w:val="24"/>
                <w:szCs w:val="24"/>
              </w:rPr>
            </w:pPr>
            <w:r w:rsidRPr="005E71A0">
              <w:rPr>
                <w:rFonts w:ascii="Times New Roman" w:hAnsi="Times New Roman"/>
                <w:sz w:val="24"/>
                <w:szCs w:val="24"/>
              </w:rPr>
              <w:t>For big data sources describe the methods used to collect the data;</w:t>
            </w:r>
            <w:r>
              <w:rPr>
                <w:rFonts w:ascii="Times New Roman" w:hAnsi="Times New Roman"/>
                <w:sz w:val="24"/>
                <w:szCs w:val="24"/>
                <w:lang w:val="en-US"/>
              </w:rPr>
              <w:t xml:space="preserve"> </w:t>
            </w:r>
            <w:r w:rsidRPr="005E71A0">
              <w:rPr>
                <w:rFonts w:ascii="Times New Roman" w:hAnsi="Times New Roman"/>
                <w:sz w:val="24"/>
                <w:szCs w:val="24"/>
              </w:rPr>
              <w:t>add hyperlink if it is web data or name of the API used to collect the data.</w:t>
            </w:r>
          </w:p>
          <w:p w14:paraId="3643C08D"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b/>
                <w:sz w:val="24"/>
                <w:szCs w:val="24"/>
              </w:rPr>
              <w:t>European level</w:t>
            </w:r>
            <w:r w:rsidRPr="005E71A0">
              <w:rPr>
                <w:rFonts w:ascii="Times New Roman" w:hAnsi="Times New Roman"/>
                <w:sz w:val="24"/>
                <w:szCs w:val="24"/>
              </w:rPr>
              <w:t xml:space="preserve"> </w:t>
            </w:r>
            <w:r w:rsidRPr="005E71A0">
              <w:rPr>
                <w:rFonts w:ascii="Times New Roman" w:hAnsi="Times New Roman"/>
                <w:sz w:val="24"/>
                <w:szCs w:val="24"/>
              </w:rPr>
              <w:br/>
              <w:t>Provide a summary of the commonalities and differences in the collection methods, questionnaires and checks used in different countries.</w:t>
            </w:r>
          </w:p>
        </w:tc>
        <w:tc>
          <w:tcPr>
            <w:tcW w:w="4819" w:type="dxa"/>
            <w:hideMark/>
          </w:tcPr>
          <w:p w14:paraId="603EC21A" w14:textId="77777777" w:rsidR="000C2E89" w:rsidRPr="005E71A0" w:rsidRDefault="000C2E89" w:rsidP="00254EDF">
            <w:pPr>
              <w:pStyle w:val="Normalwebb"/>
              <w:jc w:val="both"/>
            </w:pPr>
            <w:r>
              <w:lastRenderedPageBreak/>
              <w:t xml:space="preserve">The BNSI is doing scraping of OJAs on daily basis. During the scraping, we are saving OJAs that </w:t>
            </w:r>
            <w:proofErr w:type="gramStart"/>
            <w:r>
              <w:t>are newly published</w:t>
            </w:r>
            <w:proofErr w:type="gramEnd"/>
            <w:r>
              <w:t xml:space="preserve"> only yesterday, i.e. the day before the real scraping. We are using Python’s Scrapy library with custom written spiders. They are using configuration files in </w:t>
            </w:r>
            <w:r>
              <w:lastRenderedPageBreak/>
              <w:t xml:space="preserve">JSON format with instructions what to be scraped and from where. A log file </w:t>
            </w:r>
            <w:proofErr w:type="gramStart"/>
            <w:r>
              <w:t>is written</w:t>
            </w:r>
            <w:proofErr w:type="gramEnd"/>
            <w:r>
              <w:t xml:space="preserve"> during the scraping. The spiders are saving the scraped data in CSV files by days. The CSV files have 26 columns of semi-structured information.</w:t>
            </w:r>
          </w:p>
        </w:tc>
      </w:tr>
      <w:tr w:rsidR="000C2E89" w:rsidRPr="005E71A0" w14:paraId="4E004A7B" w14:textId="77777777" w:rsidTr="00254EDF">
        <w:trPr>
          <w:trHeight w:val="1976"/>
        </w:trPr>
        <w:tc>
          <w:tcPr>
            <w:tcW w:w="876" w:type="dxa"/>
            <w:hideMark/>
          </w:tcPr>
          <w:p w14:paraId="15FB1E2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3.4</w:t>
            </w:r>
          </w:p>
        </w:tc>
        <w:tc>
          <w:tcPr>
            <w:tcW w:w="1763" w:type="dxa"/>
            <w:hideMark/>
          </w:tcPr>
          <w:p w14:paraId="5DC0D5F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Data validation</w:t>
            </w:r>
          </w:p>
        </w:tc>
        <w:tc>
          <w:tcPr>
            <w:tcW w:w="2890" w:type="dxa"/>
            <w:hideMark/>
          </w:tcPr>
          <w:p w14:paraId="49DD8B7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Process of monitoring the results of data compilation and ensuring the quality of statistical results.</w:t>
            </w:r>
          </w:p>
        </w:tc>
        <w:tc>
          <w:tcPr>
            <w:tcW w:w="3964" w:type="dxa"/>
            <w:hideMark/>
          </w:tcPr>
          <w:p w14:paraId="533B7406" w14:textId="77777777" w:rsidR="000C2E89" w:rsidRDefault="000C2E89" w:rsidP="00254EDF">
            <w:pPr>
              <w:spacing w:after="0" w:line="240" w:lineRule="auto"/>
              <w:jc w:val="both"/>
              <w:rPr>
                <w:rFonts w:ascii="Times New Roman" w:hAnsi="Times New Roman"/>
                <w:b/>
                <w:sz w:val="24"/>
                <w:szCs w:val="24"/>
              </w:rPr>
            </w:pPr>
            <w:r w:rsidRPr="005E71A0">
              <w:rPr>
                <w:rFonts w:ascii="Times New Roman" w:hAnsi="Times New Roman"/>
                <w:sz w:val="24"/>
                <w:szCs w:val="24"/>
              </w:rPr>
              <w:t>Describe the procedures for checking and validating the source data and how the results are monitored and used.</w:t>
            </w:r>
            <w:r w:rsidRPr="005E71A0">
              <w:rPr>
                <w:rFonts w:ascii="Times New Roman" w:hAnsi="Times New Roman"/>
                <w:sz w:val="24"/>
                <w:szCs w:val="24"/>
              </w:rPr>
              <w:br/>
              <w:t>Describe the procedures for validating the aggregate output data (statistics) after compilation, including checking coverage and response rates, and comparing with data for previous cycles and with expectations.</w:t>
            </w:r>
            <w:r w:rsidRPr="005E71A0">
              <w:rPr>
                <w:rFonts w:ascii="Times New Roman" w:hAnsi="Times New Roman"/>
                <w:sz w:val="24"/>
                <w:szCs w:val="24"/>
              </w:rPr>
              <w:br/>
              <w:t>List other output datasets to which the data relate and outline the procedures for identifying inconsistencies between the output data and these other datasets.</w:t>
            </w:r>
            <w:r w:rsidRPr="005E71A0">
              <w:rPr>
                <w:rFonts w:ascii="Times New Roman" w:hAnsi="Times New Roman"/>
                <w:sz w:val="24"/>
                <w:szCs w:val="24"/>
              </w:rPr>
              <w:br/>
              <w:t>Define the linkage method for big data sources and other data sources used for validation.</w:t>
            </w:r>
            <w:r w:rsidRPr="005E71A0">
              <w:rPr>
                <w:rFonts w:ascii="Times New Roman" w:hAnsi="Times New Roman"/>
                <w:sz w:val="24"/>
                <w:szCs w:val="24"/>
              </w:rPr>
              <w:br/>
            </w:r>
            <w:r w:rsidRPr="005E71A0">
              <w:rPr>
                <w:rFonts w:ascii="Times New Roman" w:hAnsi="Times New Roman"/>
                <w:b/>
                <w:sz w:val="24"/>
                <w:szCs w:val="24"/>
              </w:rPr>
              <w:t>European level</w:t>
            </w:r>
          </w:p>
          <w:p w14:paraId="2ADEDB5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 xml:space="preserve">Provide a summary of the commonalities and differences in the validation methods used by countries. </w:t>
            </w:r>
          </w:p>
        </w:tc>
        <w:tc>
          <w:tcPr>
            <w:tcW w:w="4819" w:type="dxa"/>
            <w:hideMark/>
          </w:tcPr>
          <w:p w14:paraId="4290F47D" w14:textId="77777777" w:rsidR="000C2E89" w:rsidRPr="00044466" w:rsidRDefault="000C2E89" w:rsidP="00254EDF">
            <w:pPr>
              <w:spacing w:after="0" w:line="240" w:lineRule="auto"/>
              <w:jc w:val="both"/>
              <w:rPr>
                <w:rFonts w:ascii="Times New Roman" w:hAnsi="Times New Roman"/>
                <w:sz w:val="24"/>
                <w:szCs w:val="24"/>
                <w:lang w:val="en-US"/>
              </w:rPr>
            </w:pPr>
            <w:r w:rsidRPr="00D913E3">
              <w:rPr>
                <w:rFonts w:ascii="Times New Roman" w:hAnsi="Times New Roman"/>
                <w:sz w:val="24"/>
                <w:szCs w:val="24"/>
                <w:lang w:val="nl-NL"/>
              </w:rPr>
              <w:lastRenderedPageBreak/>
              <w:t xml:space="preserve">BNSI is doing validation step daily on the scraped </w:t>
            </w:r>
            <w:proofErr w:type="gramStart"/>
            <w:r w:rsidRPr="00D913E3">
              <w:rPr>
                <w:rFonts w:ascii="Times New Roman" w:hAnsi="Times New Roman"/>
                <w:sz w:val="24"/>
                <w:szCs w:val="24"/>
                <w:lang w:val="nl-NL"/>
              </w:rPr>
              <w:t>CSV file</w:t>
            </w:r>
            <w:proofErr w:type="gramEnd"/>
            <w:r w:rsidRPr="00D913E3">
              <w:rPr>
                <w:rFonts w:ascii="Times New Roman" w:hAnsi="Times New Roman"/>
                <w:sz w:val="24"/>
                <w:szCs w:val="24"/>
                <w:lang w:val="nl-NL"/>
              </w:rPr>
              <w:t xml:space="preserve"> with yesterday OJAs data by Python script. The validation step is checking whether the obtained OJAs records are well structured, i.e. dose the column contains expected data or not. In addition, the script is transforming date column in the same pattern. Then the script is saving the </w:t>
            </w:r>
            <w:proofErr w:type="gramStart"/>
            <w:r w:rsidRPr="00D913E3">
              <w:rPr>
                <w:rFonts w:ascii="Times New Roman" w:hAnsi="Times New Roman"/>
                <w:sz w:val="24"/>
                <w:szCs w:val="24"/>
                <w:lang w:val="nl-NL"/>
              </w:rPr>
              <w:t>OJA records</w:t>
            </w:r>
            <w:proofErr w:type="gramEnd"/>
            <w:r w:rsidRPr="00D913E3">
              <w:rPr>
                <w:rFonts w:ascii="Times New Roman" w:hAnsi="Times New Roman"/>
                <w:sz w:val="24"/>
                <w:szCs w:val="24"/>
                <w:lang w:val="nl-NL"/>
              </w:rPr>
              <w:t xml:space="preserve"> without errors in CSV files by days</w:t>
            </w:r>
            <w:r>
              <w:rPr>
                <w:rFonts w:ascii="Times New Roman" w:hAnsi="Times New Roman"/>
                <w:sz w:val="24"/>
                <w:szCs w:val="24"/>
                <w:lang w:val="nl-NL"/>
              </w:rPr>
              <w:t xml:space="preserve">. </w:t>
            </w:r>
            <w:r w:rsidRPr="00D913E3">
              <w:rPr>
                <w:rFonts w:ascii="Times New Roman" w:hAnsi="Times New Roman"/>
                <w:sz w:val="24"/>
                <w:szCs w:val="24"/>
                <w:lang w:val="en-US"/>
              </w:rPr>
              <w:t xml:space="preserve"> </w:t>
            </w:r>
            <w:r>
              <w:rPr>
                <w:rFonts w:ascii="Times New Roman" w:hAnsi="Times New Roman"/>
                <w:sz w:val="24"/>
                <w:szCs w:val="24"/>
                <w:lang w:val="en-US"/>
              </w:rPr>
              <w:t xml:space="preserve"> </w:t>
            </w:r>
          </w:p>
        </w:tc>
      </w:tr>
      <w:tr w:rsidR="000C2E89" w:rsidRPr="005E71A0" w14:paraId="15934519" w14:textId="77777777" w:rsidTr="00254EDF">
        <w:trPr>
          <w:trHeight w:val="3686"/>
        </w:trPr>
        <w:tc>
          <w:tcPr>
            <w:tcW w:w="876" w:type="dxa"/>
            <w:hideMark/>
          </w:tcPr>
          <w:p w14:paraId="7C36402C"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3.5</w:t>
            </w:r>
          </w:p>
        </w:tc>
        <w:tc>
          <w:tcPr>
            <w:tcW w:w="1763" w:type="dxa"/>
            <w:hideMark/>
          </w:tcPr>
          <w:p w14:paraId="4848E2FA"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Data compilation</w:t>
            </w:r>
          </w:p>
        </w:tc>
        <w:tc>
          <w:tcPr>
            <w:tcW w:w="2890" w:type="dxa"/>
            <w:hideMark/>
          </w:tcPr>
          <w:p w14:paraId="2F386890"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Operations performed on data to derive new information according to a given set of rules.</w:t>
            </w:r>
          </w:p>
        </w:tc>
        <w:tc>
          <w:tcPr>
            <w:tcW w:w="3964" w:type="dxa"/>
            <w:hideMark/>
          </w:tcPr>
          <w:p w14:paraId="22102AB1"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If there is missing data, give detailed description of the methods used for imputation.</w:t>
            </w:r>
            <w:r w:rsidRPr="005E71A0">
              <w:rPr>
                <w:rFonts w:ascii="Times New Roman" w:hAnsi="Times New Roman"/>
                <w:sz w:val="24"/>
                <w:szCs w:val="24"/>
              </w:rPr>
              <w:br/>
              <w:t>For big data sources, e.g., web data, indicate the reason why data were not collected (technical issues etc.).</w:t>
            </w:r>
          </w:p>
          <w:p w14:paraId="61427BA0"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Describe the procedures for imputation, the most common reasons for imputation and imputation rates within each of the main strata. </w:t>
            </w:r>
            <w:r w:rsidRPr="005E71A0">
              <w:rPr>
                <w:rFonts w:ascii="Times New Roman" w:hAnsi="Times New Roman"/>
                <w:sz w:val="24"/>
                <w:szCs w:val="24"/>
              </w:rPr>
              <w:br/>
              <w:t>Describe the likely impact of imputation.</w:t>
            </w:r>
            <w:r w:rsidRPr="005E71A0">
              <w:rPr>
                <w:rFonts w:ascii="Times New Roman" w:hAnsi="Times New Roman"/>
                <w:sz w:val="24"/>
                <w:szCs w:val="24"/>
              </w:rPr>
              <w:br/>
              <w:t>Describe the procedures for adjustment for non-response and the corrections to the design weights to account for differences in response rates. Describe the calculation of design weights, including calibration (if used).</w:t>
            </w:r>
          </w:p>
          <w:p w14:paraId="4E8D933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procedures for combining input data from different sources.</w:t>
            </w:r>
          </w:p>
        </w:tc>
        <w:tc>
          <w:tcPr>
            <w:tcW w:w="4819" w:type="dxa"/>
            <w:hideMark/>
          </w:tcPr>
          <w:p w14:paraId="2855D357"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Some web data are not collected because of the Internet connection problems categorized as follows:</w:t>
            </w:r>
          </w:p>
          <w:p w14:paraId="7F997E14" w14:textId="77777777" w:rsidR="000C2E89" w:rsidRDefault="000C2E89" w:rsidP="003C50B1">
            <w:pPr>
              <w:pStyle w:val="Liststycke"/>
              <w:numPr>
                <w:ilvl w:val="0"/>
                <w:numId w:val="21"/>
              </w:numPr>
              <w:spacing w:after="0" w:line="240" w:lineRule="auto"/>
              <w:jc w:val="both"/>
              <w:rPr>
                <w:rFonts w:ascii="Times New Roman" w:hAnsi="Times New Roman"/>
                <w:sz w:val="24"/>
                <w:szCs w:val="24"/>
                <w:lang w:val="en-US"/>
              </w:rPr>
            </w:pPr>
            <w:r>
              <w:rPr>
                <w:rFonts w:ascii="Times New Roman" w:hAnsi="Times New Roman"/>
                <w:sz w:val="24"/>
                <w:szCs w:val="24"/>
                <w:lang w:val="en-US"/>
              </w:rPr>
              <w:t>HTTP error;</w:t>
            </w:r>
          </w:p>
          <w:p w14:paraId="3E86BE6D" w14:textId="77777777" w:rsidR="000C2E89" w:rsidRDefault="000C2E89" w:rsidP="003C50B1">
            <w:pPr>
              <w:pStyle w:val="Liststycke"/>
              <w:numPr>
                <w:ilvl w:val="0"/>
                <w:numId w:val="21"/>
              </w:numPr>
              <w:spacing w:after="0" w:line="240" w:lineRule="auto"/>
              <w:jc w:val="both"/>
              <w:rPr>
                <w:rFonts w:ascii="Times New Roman" w:hAnsi="Times New Roman"/>
                <w:sz w:val="24"/>
                <w:szCs w:val="24"/>
                <w:lang w:val="en-US"/>
              </w:rPr>
            </w:pPr>
            <w:r>
              <w:rPr>
                <w:rFonts w:ascii="Times New Roman" w:hAnsi="Times New Roman"/>
                <w:sz w:val="24"/>
                <w:szCs w:val="24"/>
                <w:lang w:val="en-US"/>
              </w:rPr>
              <w:t>Time out accurred;</w:t>
            </w:r>
          </w:p>
          <w:p w14:paraId="52442A7F" w14:textId="77777777" w:rsidR="000C2E89" w:rsidRDefault="000C2E89" w:rsidP="003C50B1">
            <w:pPr>
              <w:pStyle w:val="Liststycke"/>
              <w:numPr>
                <w:ilvl w:val="0"/>
                <w:numId w:val="21"/>
              </w:numPr>
              <w:spacing w:after="0" w:line="240" w:lineRule="auto"/>
              <w:jc w:val="both"/>
              <w:rPr>
                <w:rFonts w:ascii="Times New Roman" w:hAnsi="Times New Roman"/>
                <w:sz w:val="24"/>
                <w:szCs w:val="24"/>
                <w:lang w:val="en-US"/>
              </w:rPr>
            </w:pPr>
            <w:r>
              <w:rPr>
                <w:rFonts w:ascii="Times New Roman" w:hAnsi="Times New Roman"/>
                <w:sz w:val="24"/>
                <w:szCs w:val="24"/>
                <w:lang w:val="en-US"/>
              </w:rPr>
              <w:t>To many re-directs;</w:t>
            </w:r>
          </w:p>
          <w:p w14:paraId="1C1F2E3E" w14:textId="77777777" w:rsidR="000C2E89" w:rsidRDefault="000C2E89" w:rsidP="003C50B1">
            <w:pPr>
              <w:pStyle w:val="Liststycke"/>
              <w:numPr>
                <w:ilvl w:val="0"/>
                <w:numId w:val="21"/>
              </w:numPr>
              <w:spacing w:after="0" w:line="240" w:lineRule="auto"/>
              <w:jc w:val="both"/>
              <w:rPr>
                <w:rFonts w:ascii="Times New Roman" w:hAnsi="Times New Roman"/>
                <w:sz w:val="24"/>
                <w:szCs w:val="24"/>
                <w:lang w:val="en-US"/>
              </w:rPr>
            </w:pPr>
            <w:r>
              <w:rPr>
                <w:rFonts w:ascii="Times New Roman" w:hAnsi="Times New Roman"/>
                <w:sz w:val="24"/>
                <w:szCs w:val="24"/>
                <w:lang w:val="en-US"/>
              </w:rPr>
              <w:t>Request exceptions;</w:t>
            </w:r>
          </w:p>
          <w:p w14:paraId="733DCDC6" w14:textId="77777777" w:rsidR="000C2E89" w:rsidRDefault="000C2E89" w:rsidP="003C50B1">
            <w:pPr>
              <w:pStyle w:val="Liststycke"/>
              <w:numPr>
                <w:ilvl w:val="0"/>
                <w:numId w:val="21"/>
              </w:num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General exception. </w:t>
            </w:r>
          </w:p>
          <w:p w14:paraId="250C0930"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No blocking from the source websites </w:t>
            </w:r>
            <w:proofErr w:type="gramStart"/>
            <w:r>
              <w:rPr>
                <w:rFonts w:ascii="Times New Roman" w:hAnsi="Times New Roman"/>
                <w:sz w:val="24"/>
                <w:szCs w:val="24"/>
                <w:lang w:val="en-US"/>
              </w:rPr>
              <w:t>was detected</w:t>
            </w:r>
            <w:proofErr w:type="gramEnd"/>
            <w:r>
              <w:rPr>
                <w:rFonts w:ascii="Times New Roman" w:hAnsi="Times New Roman"/>
                <w:sz w:val="24"/>
                <w:szCs w:val="24"/>
                <w:lang w:val="en-US"/>
              </w:rPr>
              <w:t xml:space="preserve"> during the webscraping process. </w:t>
            </w:r>
          </w:p>
          <w:p w14:paraId="59C92B69" w14:textId="77777777" w:rsidR="000C2E89" w:rsidRPr="00EF16BD"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  </w:t>
            </w:r>
          </w:p>
        </w:tc>
      </w:tr>
      <w:tr w:rsidR="000C2E89" w:rsidRPr="005E71A0" w14:paraId="17995611" w14:textId="77777777" w:rsidTr="00254EDF">
        <w:trPr>
          <w:trHeight w:val="945"/>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4DCE7D6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4</w:t>
            </w:r>
          </w:p>
        </w:tc>
        <w:tc>
          <w:tcPr>
            <w:tcW w:w="1763" w:type="dxa"/>
            <w:tcBorders>
              <w:top w:val="single" w:sz="4" w:space="0" w:color="auto"/>
              <w:left w:val="nil"/>
              <w:bottom w:val="single" w:sz="4" w:space="0" w:color="auto"/>
              <w:right w:val="single" w:sz="4" w:space="0" w:color="auto"/>
            </w:tcBorders>
            <w:shd w:val="clear" w:color="000000" w:fill="FFFF99"/>
            <w:hideMark/>
          </w:tcPr>
          <w:p w14:paraId="05AE213B"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Quality management</w:t>
            </w:r>
          </w:p>
        </w:tc>
        <w:tc>
          <w:tcPr>
            <w:tcW w:w="2890" w:type="dxa"/>
            <w:tcBorders>
              <w:top w:val="single" w:sz="4" w:space="0" w:color="auto"/>
              <w:left w:val="nil"/>
              <w:bottom w:val="single" w:sz="4" w:space="0" w:color="auto"/>
              <w:right w:val="single" w:sz="4" w:space="0" w:color="auto"/>
            </w:tcBorders>
            <w:shd w:val="clear" w:color="000000" w:fill="FFFF99"/>
            <w:hideMark/>
          </w:tcPr>
          <w:p w14:paraId="043D801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Systems and frameworks in place within an organisation to manage the quality of statistical products and processes.</w:t>
            </w:r>
          </w:p>
        </w:tc>
        <w:tc>
          <w:tcPr>
            <w:tcW w:w="3964" w:type="dxa"/>
            <w:tcBorders>
              <w:top w:val="single" w:sz="4" w:space="0" w:color="auto"/>
              <w:left w:val="nil"/>
              <w:bottom w:val="single" w:sz="4" w:space="0" w:color="auto"/>
              <w:right w:val="nil"/>
            </w:tcBorders>
            <w:shd w:val="clear" w:color="000000" w:fill="FFFF99"/>
            <w:hideMark/>
          </w:tcPr>
          <w:p w14:paraId="4668D4C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3EB7433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5A147AFA" w14:textId="77777777" w:rsidTr="00254EDF">
        <w:trPr>
          <w:trHeight w:val="989"/>
        </w:trPr>
        <w:tc>
          <w:tcPr>
            <w:tcW w:w="876" w:type="dxa"/>
            <w:hideMark/>
          </w:tcPr>
          <w:p w14:paraId="7087848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4.1</w:t>
            </w:r>
          </w:p>
        </w:tc>
        <w:tc>
          <w:tcPr>
            <w:tcW w:w="1763" w:type="dxa"/>
            <w:hideMark/>
          </w:tcPr>
          <w:p w14:paraId="19F4B57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Quality assurance</w:t>
            </w:r>
          </w:p>
        </w:tc>
        <w:tc>
          <w:tcPr>
            <w:tcW w:w="2890" w:type="dxa"/>
            <w:hideMark/>
          </w:tcPr>
          <w:p w14:paraId="5BE18E1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All systematic activities implemented that can be demonstrated to provide confidence that the processes will fulfil the requirements for the statistical output.</w:t>
            </w:r>
          </w:p>
        </w:tc>
        <w:tc>
          <w:tcPr>
            <w:tcW w:w="3964" w:type="dxa"/>
            <w:hideMark/>
          </w:tcPr>
          <w:p w14:paraId="7714BA4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quality assurance procedures specifically applied to the statistical process for which the report is being prepared, for example agreements with the big data providers, benchmarking, assessments, and use of best practices.</w:t>
            </w:r>
            <w:r>
              <w:rPr>
                <w:rFonts w:ascii="Times New Roman" w:hAnsi="Times New Roman"/>
                <w:sz w:val="24"/>
                <w:szCs w:val="24"/>
                <w:lang w:val="en-US"/>
              </w:rPr>
              <w:t xml:space="preserve"> I</w:t>
            </w:r>
            <w:r w:rsidRPr="005E71A0">
              <w:rPr>
                <w:rFonts w:ascii="Times New Roman" w:hAnsi="Times New Roman"/>
                <w:sz w:val="24"/>
                <w:szCs w:val="24"/>
              </w:rPr>
              <w:t xml:space="preserve">nclude descriptions of all forms of quality assessment procedures (self-assessment, peer review, compliance monitoring, </w:t>
            </w:r>
            <w:proofErr w:type="gramStart"/>
            <w:r w:rsidRPr="005E71A0">
              <w:rPr>
                <w:rFonts w:ascii="Times New Roman" w:hAnsi="Times New Roman"/>
                <w:sz w:val="24"/>
                <w:szCs w:val="24"/>
              </w:rPr>
              <w:t>audit</w:t>
            </w:r>
            <w:proofErr w:type="gramEnd"/>
            <w:r w:rsidRPr="005E71A0">
              <w:rPr>
                <w:rFonts w:ascii="Times New Roman" w:hAnsi="Times New Roman"/>
                <w:sz w:val="24"/>
                <w:szCs w:val="24"/>
              </w:rPr>
              <w:t>) and when they most recently took place.</w:t>
            </w:r>
            <w:r>
              <w:rPr>
                <w:rFonts w:ascii="Times New Roman" w:hAnsi="Times New Roman"/>
                <w:sz w:val="24"/>
                <w:szCs w:val="24"/>
                <w:lang w:val="en-US"/>
              </w:rPr>
              <w:t xml:space="preserve"> </w:t>
            </w:r>
            <w:r w:rsidRPr="005E71A0">
              <w:rPr>
                <w:rFonts w:ascii="Times New Roman" w:hAnsi="Times New Roman"/>
                <w:sz w:val="24"/>
                <w:szCs w:val="24"/>
              </w:rPr>
              <w:t>Summarise the results of the most recent quality assessments and cross reference to the chapters in the report where the results are presented in more detail.</w:t>
            </w:r>
            <w:r>
              <w:rPr>
                <w:rFonts w:ascii="Times New Roman" w:hAnsi="Times New Roman"/>
                <w:sz w:val="24"/>
                <w:szCs w:val="24"/>
                <w:lang w:val="en-US"/>
              </w:rPr>
              <w:t xml:space="preserve"> </w:t>
            </w:r>
            <w:r w:rsidRPr="005E71A0">
              <w:rPr>
                <w:rFonts w:ascii="Times New Roman" w:hAnsi="Times New Roman"/>
                <w:sz w:val="24"/>
                <w:szCs w:val="24"/>
              </w:rPr>
              <w:t>Describe any ongoing or planned improvements in quality assurance procedures.</w:t>
            </w:r>
          </w:p>
        </w:tc>
        <w:tc>
          <w:tcPr>
            <w:tcW w:w="4819" w:type="dxa"/>
            <w:hideMark/>
          </w:tcPr>
          <w:p w14:paraId="713A4EC4"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main activities implemented to assure the quality of experimental data are the following: </w:t>
            </w:r>
          </w:p>
          <w:p w14:paraId="64EC987B" w14:textId="77777777" w:rsidR="000C2E89" w:rsidRDefault="000C2E89" w:rsidP="00254EDF">
            <w:pPr>
              <w:spacing w:after="0" w:line="240" w:lineRule="auto"/>
              <w:jc w:val="both"/>
              <w:rPr>
                <w:rFonts w:ascii="Times New Roman" w:hAnsi="Times New Roman"/>
                <w:sz w:val="24"/>
                <w:szCs w:val="24"/>
                <w:lang w:val="en-US"/>
              </w:rPr>
            </w:pPr>
          </w:p>
          <w:p w14:paraId="63A29A72" w14:textId="77777777" w:rsidR="000C2E89" w:rsidRDefault="000C2E89" w:rsidP="003C50B1">
            <w:pPr>
              <w:pStyle w:val="Liststycke"/>
              <w:numPr>
                <w:ilvl w:val="0"/>
                <w:numId w:val="28"/>
              </w:numPr>
              <w:spacing w:after="0" w:line="240" w:lineRule="auto"/>
              <w:jc w:val="both"/>
              <w:rPr>
                <w:rFonts w:ascii="Times New Roman" w:hAnsi="Times New Roman"/>
                <w:sz w:val="24"/>
                <w:szCs w:val="24"/>
                <w:lang w:val="en-US"/>
              </w:rPr>
            </w:pPr>
            <w:r>
              <w:rPr>
                <w:rFonts w:ascii="Times New Roman" w:hAnsi="Times New Roman"/>
                <w:sz w:val="24"/>
                <w:szCs w:val="24"/>
                <w:lang w:val="en-US"/>
              </w:rPr>
              <w:t>Standarizing the variables from both job portals;</w:t>
            </w:r>
          </w:p>
          <w:p w14:paraId="700BF99A" w14:textId="77777777" w:rsidR="000C2E89" w:rsidRDefault="000C2E89" w:rsidP="003C50B1">
            <w:pPr>
              <w:pStyle w:val="Liststycke"/>
              <w:numPr>
                <w:ilvl w:val="0"/>
                <w:numId w:val="28"/>
              </w:numPr>
              <w:spacing w:after="0" w:line="240" w:lineRule="auto"/>
              <w:jc w:val="both"/>
              <w:rPr>
                <w:rFonts w:ascii="Times New Roman" w:hAnsi="Times New Roman"/>
                <w:sz w:val="24"/>
                <w:szCs w:val="24"/>
                <w:lang w:val="en-US"/>
              </w:rPr>
            </w:pPr>
            <w:r>
              <w:rPr>
                <w:rFonts w:ascii="Times New Roman" w:hAnsi="Times New Roman"/>
                <w:sz w:val="24"/>
                <w:szCs w:val="24"/>
                <w:lang w:val="en-US"/>
              </w:rPr>
              <w:t>D</w:t>
            </w:r>
            <w:r w:rsidRPr="00BF1ED8">
              <w:rPr>
                <w:rFonts w:ascii="Times New Roman" w:hAnsi="Times New Roman"/>
                <w:sz w:val="24"/>
                <w:szCs w:val="24"/>
                <w:lang w:val="en-US"/>
              </w:rPr>
              <w:t>e</w:t>
            </w:r>
            <w:r>
              <w:rPr>
                <w:rFonts w:ascii="Times New Roman" w:hAnsi="Times New Roman"/>
                <w:sz w:val="24"/>
                <w:szCs w:val="24"/>
                <w:lang w:val="en-US"/>
              </w:rPr>
              <w:t>-</w:t>
            </w:r>
            <w:r w:rsidRPr="00BF1ED8">
              <w:rPr>
                <w:rFonts w:ascii="Times New Roman" w:hAnsi="Times New Roman"/>
                <w:sz w:val="24"/>
                <w:szCs w:val="24"/>
                <w:lang w:val="en-US"/>
              </w:rPr>
              <w:t>duplicat</w:t>
            </w:r>
            <w:r>
              <w:rPr>
                <w:rFonts w:ascii="Times New Roman" w:hAnsi="Times New Roman"/>
                <w:sz w:val="24"/>
                <w:szCs w:val="24"/>
                <w:lang w:val="en-US"/>
              </w:rPr>
              <w:t xml:space="preserve">ion of </w:t>
            </w:r>
            <w:r w:rsidRPr="00BF1ED8">
              <w:rPr>
                <w:rFonts w:ascii="Times New Roman" w:hAnsi="Times New Roman"/>
                <w:sz w:val="24"/>
                <w:szCs w:val="24"/>
                <w:lang w:val="en-US"/>
              </w:rPr>
              <w:t xml:space="preserve">all records by all </w:t>
            </w:r>
            <w:r>
              <w:rPr>
                <w:rFonts w:ascii="Times New Roman" w:hAnsi="Times New Roman"/>
                <w:sz w:val="24"/>
                <w:szCs w:val="24"/>
                <w:lang w:val="en-US"/>
              </w:rPr>
              <w:t xml:space="preserve">variables </w:t>
            </w:r>
            <w:r w:rsidRPr="00BF1ED8">
              <w:rPr>
                <w:rFonts w:ascii="Times New Roman" w:hAnsi="Times New Roman"/>
                <w:sz w:val="24"/>
                <w:szCs w:val="24"/>
                <w:lang w:val="en-US"/>
              </w:rPr>
              <w:t>and keeps only the first record</w:t>
            </w:r>
            <w:r>
              <w:rPr>
                <w:rFonts w:ascii="Times New Roman" w:hAnsi="Times New Roman"/>
                <w:sz w:val="24"/>
                <w:szCs w:val="24"/>
                <w:lang w:val="en-US"/>
              </w:rPr>
              <w:t>;</w:t>
            </w:r>
          </w:p>
          <w:p w14:paraId="16738242" w14:textId="77777777" w:rsidR="000C2E89" w:rsidRDefault="000C2E89" w:rsidP="003C50B1">
            <w:pPr>
              <w:pStyle w:val="Liststycke"/>
              <w:numPr>
                <w:ilvl w:val="0"/>
                <w:numId w:val="28"/>
              </w:numPr>
              <w:spacing w:after="0" w:line="240" w:lineRule="auto"/>
              <w:jc w:val="both"/>
              <w:rPr>
                <w:rFonts w:ascii="Times New Roman" w:hAnsi="Times New Roman"/>
                <w:sz w:val="24"/>
                <w:szCs w:val="24"/>
                <w:lang w:val="en-US"/>
              </w:rPr>
            </w:pPr>
            <w:r w:rsidRPr="00BF1ED8">
              <w:rPr>
                <w:rFonts w:ascii="Times New Roman" w:hAnsi="Times New Roman"/>
                <w:sz w:val="24"/>
                <w:szCs w:val="24"/>
                <w:lang w:val="en-US"/>
              </w:rPr>
              <w:t xml:space="preserve">Second de-duplication of all records by date, OJA publisher (employer), populated place, country and OJA title and keeps only the first record; </w:t>
            </w:r>
          </w:p>
          <w:p w14:paraId="6858D473" w14:textId="77777777" w:rsidR="000C2E89" w:rsidRPr="00BF1ED8" w:rsidRDefault="000C2E89" w:rsidP="003C50B1">
            <w:pPr>
              <w:pStyle w:val="Liststycke"/>
              <w:numPr>
                <w:ilvl w:val="0"/>
                <w:numId w:val="28"/>
              </w:numPr>
              <w:spacing w:after="0" w:line="240" w:lineRule="auto"/>
              <w:jc w:val="both"/>
              <w:rPr>
                <w:rFonts w:ascii="Times New Roman" w:hAnsi="Times New Roman"/>
                <w:sz w:val="24"/>
                <w:szCs w:val="24"/>
                <w:lang w:val="en-US"/>
              </w:rPr>
            </w:pPr>
            <w:r>
              <w:rPr>
                <w:rFonts w:ascii="Times New Roman" w:hAnsi="Times New Roman"/>
                <w:sz w:val="24"/>
                <w:szCs w:val="24"/>
                <w:lang w:val="en-US"/>
              </w:rPr>
              <w:t>Automated messages to the subject-matter statisticians for every step of data processing.</w:t>
            </w:r>
          </w:p>
          <w:p w14:paraId="32DB1BA4" w14:textId="77777777" w:rsidR="000C2E89" w:rsidRDefault="000C2E89" w:rsidP="00254EDF">
            <w:pPr>
              <w:spacing w:after="0" w:line="240" w:lineRule="auto"/>
              <w:jc w:val="both"/>
              <w:rPr>
                <w:rFonts w:ascii="Times New Roman" w:hAnsi="Times New Roman"/>
                <w:sz w:val="24"/>
                <w:szCs w:val="24"/>
                <w:lang w:val="en-US"/>
              </w:rPr>
            </w:pPr>
          </w:p>
          <w:p w14:paraId="1AC03095" w14:textId="77777777" w:rsidR="000C2E89" w:rsidRPr="005E71A0" w:rsidRDefault="000C2E89" w:rsidP="00254EDF">
            <w:pPr>
              <w:spacing w:after="0" w:line="240" w:lineRule="auto"/>
              <w:jc w:val="both"/>
              <w:rPr>
                <w:rFonts w:ascii="Times New Roman" w:hAnsi="Times New Roman"/>
                <w:sz w:val="24"/>
                <w:szCs w:val="24"/>
              </w:rPr>
            </w:pPr>
          </w:p>
        </w:tc>
      </w:tr>
      <w:tr w:rsidR="000C2E89" w:rsidRPr="005E71A0" w14:paraId="6E30E300" w14:textId="77777777" w:rsidTr="00254EDF">
        <w:trPr>
          <w:trHeight w:val="1010"/>
        </w:trPr>
        <w:tc>
          <w:tcPr>
            <w:tcW w:w="876" w:type="dxa"/>
            <w:hideMark/>
          </w:tcPr>
          <w:p w14:paraId="5EBEA12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4.2</w:t>
            </w:r>
          </w:p>
        </w:tc>
        <w:tc>
          <w:tcPr>
            <w:tcW w:w="1763" w:type="dxa"/>
            <w:hideMark/>
          </w:tcPr>
          <w:p w14:paraId="523981A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Quality assessment</w:t>
            </w:r>
          </w:p>
        </w:tc>
        <w:tc>
          <w:tcPr>
            <w:tcW w:w="2890" w:type="dxa"/>
            <w:hideMark/>
          </w:tcPr>
          <w:p w14:paraId="032FC2C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Overall assessment of data quality, based on standard quality criteria.</w:t>
            </w:r>
          </w:p>
        </w:tc>
        <w:tc>
          <w:tcPr>
            <w:tcW w:w="3964" w:type="dxa"/>
            <w:hideMark/>
          </w:tcPr>
          <w:p w14:paraId="5A4F2CD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Summarise the results of the most recent quality assessments and cross reference to the chapters in the report where the results are presented in more detail.</w:t>
            </w:r>
          </w:p>
        </w:tc>
        <w:tc>
          <w:tcPr>
            <w:tcW w:w="4819" w:type="dxa"/>
            <w:noWrap/>
            <w:hideMark/>
          </w:tcPr>
          <w:p w14:paraId="2A78464B" w14:textId="77777777" w:rsidR="000C2E89" w:rsidRPr="000D0207"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All quality aspects and consideration </w:t>
            </w:r>
            <w:proofErr w:type="gramStart"/>
            <w:r>
              <w:rPr>
                <w:rFonts w:ascii="Times New Roman" w:hAnsi="Times New Roman"/>
                <w:sz w:val="24"/>
                <w:szCs w:val="24"/>
                <w:lang w:val="en-US"/>
              </w:rPr>
              <w:t>are described</w:t>
            </w:r>
            <w:proofErr w:type="gramEnd"/>
            <w:r>
              <w:rPr>
                <w:rFonts w:ascii="Times New Roman" w:hAnsi="Times New Roman"/>
                <w:sz w:val="24"/>
                <w:szCs w:val="24"/>
                <w:lang w:val="en-US"/>
              </w:rPr>
              <w:t xml:space="preserve"> in details on the </w:t>
            </w:r>
            <w:hyperlink r:id="rId123" w:history="1">
              <w:r w:rsidRPr="00206992">
                <w:rPr>
                  <w:rStyle w:val="Hyperlnk"/>
                  <w:rFonts w:ascii="Times New Roman" w:hAnsi="Times New Roman"/>
                  <w:sz w:val="24"/>
                  <w:szCs w:val="24"/>
                  <w:lang w:val="en-US"/>
                </w:rPr>
                <w:t>Deliverable B2</w:t>
              </w:r>
            </w:hyperlink>
            <w:r>
              <w:rPr>
                <w:rFonts w:ascii="Times New Roman" w:hAnsi="Times New Roman"/>
                <w:sz w:val="24"/>
                <w:szCs w:val="24"/>
                <w:lang w:val="en-US"/>
              </w:rPr>
              <w:t xml:space="preserve"> and </w:t>
            </w:r>
            <w:hyperlink r:id="rId124" w:history="1">
              <w:r w:rsidRPr="00BF1ED8">
                <w:rPr>
                  <w:rStyle w:val="Hyperlnk"/>
                  <w:rFonts w:ascii="Times New Roman" w:hAnsi="Times New Roman"/>
                  <w:sz w:val="24"/>
                  <w:szCs w:val="24"/>
                  <w:lang w:val="en-US"/>
                </w:rPr>
                <w:t>Deliverable B4</w:t>
              </w:r>
            </w:hyperlink>
            <w:r>
              <w:rPr>
                <w:rFonts w:ascii="Times New Roman" w:hAnsi="Times New Roman"/>
                <w:sz w:val="24"/>
                <w:szCs w:val="24"/>
                <w:lang w:val="en-US"/>
              </w:rPr>
              <w:t xml:space="preserve">. </w:t>
            </w:r>
          </w:p>
          <w:p w14:paraId="632D8456" w14:textId="77777777" w:rsidR="000C2E89" w:rsidRDefault="000C2E89" w:rsidP="00254EDF">
            <w:pPr>
              <w:spacing w:after="0" w:line="240" w:lineRule="auto"/>
              <w:jc w:val="both"/>
              <w:rPr>
                <w:rFonts w:ascii="Times New Roman" w:hAnsi="Times New Roman"/>
                <w:sz w:val="24"/>
                <w:szCs w:val="24"/>
              </w:rPr>
            </w:pPr>
          </w:p>
          <w:p w14:paraId="643AAFF5" w14:textId="77777777" w:rsidR="000C2E89" w:rsidRDefault="000C2E89" w:rsidP="00254EDF">
            <w:pPr>
              <w:spacing w:after="0" w:line="240" w:lineRule="auto"/>
              <w:jc w:val="both"/>
              <w:rPr>
                <w:rFonts w:ascii="Times New Roman" w:hAnsi="Times New Roman"/>
                <w:sz w:val="24"/>
                <w:szCs w:val="24"/>
              </w:rPr>
            </w:pPr>
          </w:p>
          <w:p w14:paraId="3A7D263E" w14:textId="77777777" w:rsidR="000C2E89" w:rsidRPr="005E71A0" w:rsidRDefault="000C2E89" w:rsidP="00254EDF">
            <w:pPr>
              <w:spacing w:after="0" w:line="240" w:lineRule="auto"/>
              <w:jc w:val="both"/>
              <w:rPr>
                <w:rFonts w:ascii="Times New Roman" w:hAnsi="Times New Roman"/>
                <w:sz w:val="24"/>
                <w:szCs w:val="24"/>
              </w:rPr>
            </w:pPr>
          </w:p>
        </w:tc>
      </w:tr>
      <w:tr w:rsidR="000C2E89" w:rsidRPr="005E71A0" w14:paraId="30DA3B09" w14:textId="77777777" w:rsidTr="00254EDF">
        <w:trPr>
          <w:trHeight w:val="63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648165F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5</w:t>
            </w:r>
          </w:p>
        </w:tc>
        <w:tc>
          <w:tcPr>
            <w:tcW w:w="1763" w:type="dxa"/>
            <w:tcBorders>
              <w:top w:val="single" w:sz="4" w:space="0" w:color="auto"/>
              <w:left w:val="nil"/>
              <w:bottom w:val="single" w:sz="4" w:space="0" w:color="auto"/>
              <w:right w:val="single" w:sz="4" w:space="0" w:color="auto"/>
            </w:tcBorders>
            <w:shd w:val="clear" w:color="000000" w:fill="FFFF99"/>
            <w:hideMark/>
          </w:tcPr>
          <w:p w14:paraId="5331B562"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xml:space="preserve">Relevance </w:t>
            </w:r>
          </w:p>
        </w:tc>
        <w:tc>
          <w:tcPr>
            <w:tcW w:w="2890" w:type="dxa"/>
            <w:tcBorders>
              <w:top w:val="single" w:sz="4" w:space="0" w:color="auto"/>
              <w:left w:val="nil"/>
              <w:bottom w:val="single" w:sz="4" w:space="0" w:color="auto"/>
              <w:right w:val="single" w:sz="4" w:space="0" w:color="auto"/>
            </w:tcBorders>
            <w:shd w:val="clear" w:color="000000" w:fill="FFFF99"/>
            <w:hideMark/>
          </w:tcPr>
          <w:p w14:paraId="350845B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degree to which statistical information meet current and potential needs of the users.</w:t>
            </w:r>
          </w:p>
        </w:tc>
        <w:tc>
          <w:tcPr>
            <w:tcW w:w="3964" w:type="dxa"/>
            <w:tcBorders>
              <w:top w:val="single" w:sz="4" w:space="0" w:color="auto"/>
              <w:left w:val="nil"/>
              <w:bottom w:val="single" w:sz="4" w:space="0" w:color="auto"/>
              <w:right w:val="nil"/>
            </w:tcBorders>
            <w:shd w:val="clear" w:color="000000" w:fill="FFFF99"/>
            <w:hideMark/>
          </w:tcPr>
          <w:p w14:paraId="19678AD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noWrap/>
            <w:hideMark/>
          </w:tcPr>
          <w:p w14:paraId="34475D7C"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w:t>
            </w:r>
          </w:p>
        </w:tc>
      </w:tr>
      <w:tr w:rsidR="000C2E89" w:rsidRPr="005E71A0" w14:paraId="27DC677D" w14:textId="77777777" w:rsidTr="00254EDF">
        <w:trPr>
          <w:trHeight w:val="3157"/>
        </w:trPr>
        <w:tc>
          <w:tcPr>
            <w:tcW w:w="876" w:type="dxa"/>
            <w:hideMark/>
          </w:tcPr>
          <w:p w14:paraId="3F178BB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5.1</w:t>
            </w:r>
          </w:p>
        </w:tc>
        <w:tc>
          <w:tcPr>
            <w:tcW w:w="1763" w:type="dxa"/>
            <w:hideMark/>
          </w:tcPr>
          <w:p w14:paraId="0557648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User needs </w:t>
            </w:r>
          </w:p>
        </w:tc>
        <w:tc>
          <w:tcPr>
            <w:tcW w:w="2890" w:type="dxa"/>
            <w:hideMark/>
          </w:tcPr>
          <w:p w14:paraId="04B7D38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Description of users and their respective needs with respect to the statistical data.</w:t>
            </w:r>
          </w:p>
        </w:tc>
        <w:tc>
          <w:tcPr>
            <w:tcW w:w="3964" w:type="dxa"/>
            <w:hideMark/>
          </w:tcPr>
          <w:p w14:paraId="1B3B9986"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w:t>
            </w:r>
            <w:r w:rsidRPr="005E71A0">
              <w:rPr>
                <w:rFonts w:ascii="Times New Roman" w:hAnsi="Times New Roman"/>
                <w:sz w:val="24"/>
                <w:szCs w:val="24"/>
              </w:rPr>
              <w:br/>
              <w:t>• a classification of users, also indicating their relative importance;</w:t>
            </w:r>
          </w:p>
          <w:p w14:paraId="587D603A"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an indication of the uses for which users want the statistical outputs;</w:t>
            </w:r>
          </w:p>
          <w:p w14:paraId="5CE173E6"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an assessment of the key outputs desired by different categories of users and any shortcomings in outputs for important users;</w:t>
            </w:r>
          </w:p>
          <w:p w14:paraId="50282ECC"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information on unmet user needs and any plans to satisfy them in the future; and</w:t>
            </w:r>
          </w:p>
          <w:p w14:paraId="309825B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•details regarding those quality components which do not meet user requirements.</w:t>
            </w:r>
          </w:p>
        </w:tc>
        <w:tc>
          <w:tcPr>
            <w:tcW w:w="4819" w:type="dxa"/>
            <w:noWrap/>
            <w:hideMark/>
          </w:tcPr>
          <w:p w14:paraId="57EAF27B" w14:textId="77777777" w:rsidR="000C2E89" w:rsidRDefault="000C2E89" w:rsidP="00254EDF">
            <w:pPr>
              <w:spacing w:after="0" w:line="240" w:lineRule="auto"/>
              <w:jc w:val="both"/>
              <w:rPr>
                <w:rFonts w:ascii="Times New Roman" w:hAnsi="Times New Roman"/>
                <w:sz w:val="24"/>
                <w:szCs w:val="24"/>
              </w:rPr>
            </w:pPr>
            <w:r w:rsidRPr="00CF47CF">
              <w:rPr>
                <w:rFonts w:ascii="Times New Roman" w:hAnsi="Times New Roman"/>
                <w:sz w:val="24"/>
                <w:szCs w:val="24"/>
              </w:rPr>
              <w:t>The main users are subject m</w:t>
            </w:r>
            <w:r>
              <w:rPr>
                <w:rFonts w:ascii="Times New Roman" w:hAnsi="Times New Roman"/>
                <w:sz w:val="24"/>
                <w:szCs w:val="24"/>
                <w:lang w:val="en-US"/>
              </w:rPr>
              <w:t>a</w:t>
            </w:r>
            <w:r w:rsidRPr="00CF47CF">
              <w:rPr>
                <w:rFonts w:ascii="Times New Roman" w:hAnsi="Times New Roman"/>
                <w:sz w:val="24"/>
                <w:szCs w:val="24"/>
              </w:rPr>
              <w:t>tter e</w:t>
            </w:r>
            <w:r>
              <w:rPr>
                <w:rFonts w:ascii="Times New Roman" w:hAnsi="Times New Roman"/>
                <w:sz w:val="24"/>
                <w:szCs w:val="24"/>
                <w:lang w:val="en-US"/>
              </w:rPr>
              <w:t>x</w:t>
            </w:r>
            <w:r w:rsidRPr="00CF47CF">
              <w:rPr>
                <w:rFonts w:ascii="Times New Roman" w:hAnsi="Times New Roman"/>
                <w:sz w:val="24"/>
                <w:szCs w:val="24"/>
              </w:rPr>
              <w:t xml:space="preserve">sperts from </w:t>
            </w:r>
            <w:r>
              <w:rPr>
                <w:rFonts w:ascii="Times New Roman" w:hAnsi="Times New Roman"/>
                <w:sz w:val="24"/>
                <w:szCs w:val="24"/>
                <w:lang w:val="en-US"/>
              </w:rPr>
              <w:t xml:space="preserve">JV </w:t>
            </w:r>
            <w:r w:rsidRPr="00CF47CF">
              <w:rPr>
                <w:rFonts w:ascii="Times New Roman" w:hAnsi="Times New Roman"/>
                <w:sz w:val="24"/>
                <w:szCs w:val="24"/>
              </w:rPr>
              <w:t>survey. They could use the experimental O</w:t>
            </w:r>
            <w:r>
              <w:rPr>
                <w:rFonts w:ascii="Times New Roman" w:hAnsi="Times New Roman"/>
                <w:sz w:val="24"/>
                <w:szCs w:val="24"/>
                <w:lang w:val="en-US"/>
              </w:rPr>
              <w:t>JA</w:t>
            </w:r>
            <w:r w:rsidRPr="00CF47CF">
              <w:rPr>
                <w:rFonts w:ascii="Times New Roman" w:hAnsi="Times New Roman"/>
                <w:sz w:val="24"/>
                <w:szCs w:val="24"/>
              </w:rPr>
              <w:t xml:space="preserve">s data as a complementary source to </w:t>
            </w:r>
            <w:r>
              <w:rPr>
                <w:rFonts w:ascii="Times New Roman" w:hAnsi="Times New Roman"/>
                <w:sz w:val="24"/>
                <w:szCs w:val="24"/>
                <w:lang w:val="en-US"/>
              </w:rPr>
              <w:t>enrich the job vacancy statistics</w:t>
            </w:r>
            <w:r w:rsidRPr="00CF47CF">
              <w:rPr>
                <w:rFonts w:ascii="Times New Roman" w:hAnsi="Times New Roman"/>
                <w:sz w:val="24"/>
                <w:szCs w:val="24"/>
              </w:rPr>
              <w:t xml:space="preserve">. </w:t>
            </w:r>
          </w:p>
          <w:p w14:paraId="6B654A33" w14:textId="77777777" w:rsidR="000C2E89" w:rsidRPr="00CF47CF"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general users who have an interest for OJAs data. </w:t>
            </w:r>
          </w:p>
        </w:tc>
      </w:tr>
      <w:tr w:rsidR="000C2E89" w:rsidRPr="005E71A0" w14:paraId="1E2A6C15" w14:textId="77777777" w:rsidTr="00254EDF">
        <w:trPr>
          <w:trHeight w:val="3440"/>
        </w:trPr>
        <w:tc>
          <w:tcPr>
            <w:tcW w:w="876" w:type="dxa"/>
            <w:hideMark/>
          </w:tcPr>
          <w:p w14:paraId="4D7ADBA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5.3</w:t>
            </w:r>
          </w:p>
        </w:tc>
        <w:tc>
          <w:tcPr>
            <w:tcW w:w="1763" w:type="dxa"/>
            <w:hideMark/>
          </w:tcPr>
          <w:p w14:paraId="7D4AA80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Completeness </w:t>
            </w:r>
          </w:p>
        </w:tc>
        <w:tc>
          <w:tcPr>
            <w:tcW w:w="2890" w:type="dxa"/>
            <w:hideMark/>
          </w:tcPr>
          <w:p w14:paraId="341D247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all statistics that are needed are available.</w:t>
            </w:r>
          </w:p>
        </w:tc>
        <w:tc>
          <w:tcPr>
            <w:tcW w:w="3964" w:type="dxa"/>
            <w:hideMark/>
          </w:tcPr>
          <w:p w14:paraId="5D0D59F9"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qualitative information on the extent to which content requirements in relevant legislation, regulations and guidelines are met.</w:t>
            </w:r>
            <w:r>
              <w:rPr>
                <w:rFonts w:ascii="Times New Roman" w:hAnsi="Times New Roman"/>
                <w:sz w:val="24"/>
                <w:szCs w:val="24"/>
                <w:lang w:val="en-US"/>
              </w:rPr>
              <w:t xml:space="preserve"> </w:t>
            </w:r>
            <w:r w:rsidRPr="005E71A0">
              <w:rPr>
                <w:rFonts w:ascii="Times New Roman" w:hAnsi="Times New Roman"/>
                <w:sz w:val="24"/>
                <w:szCs w:val="24"/>
              </w:rPr>
              <w:t>Provide information on the extent to which user needs related to content are satisfied.</w:t>
            </w:r>
            <w:r>
              <w:rPr>
                <w:rFonts w:ascii="Times New Roman" w:hAnsi="Times New Roman"/>
                <w:sz w:val="24"/>
                <w:szCs w:val="24"/>
                <w:lang w:val="en-US"/>
              </w:rPr>
              <w:t xml:space="preserve"> </w:t>
            </w:r>
            <w:r w:rsidRPr="005E71A0">
              <w:rPr>
                <w:rFonts w:ascii="Times New Roman" w:hAnsi="Times New Roman"/>
                <w:sz w:val="24"/>
                <w:szCs w:val="24"/>
              </w:rPr>
              <w:t>Provide values of indicator R1 Data completeness rate, for each required data item for each relevant regulation/ guideline at producer/user level of detail as appropriate.</w:t>
            </w:r>
            <w:r>
              <w:rPr>
                <w:rFonts w:ascii="Times New Roman" w:hAnsi="Times New Roman"/>
                <w:sz w:val="24"/>
                <w:szCs w:val="24"/>
                <w:lang w:val="en-US"/>
              </w:rPr>
              <w:t xml:space="preserve"> </w:t>
            </w:r>
            <w:r w:rsidRPr="005E71A0">
              <w:rPr>
                <w:rFonts w:ascii="Times New Roman" w:hAnsi="Times New Roman"/>
                <w:sz w:val="24"/>
                <w:szCs w:val="24"/>
              </w:rPr>
              <w:t>In the case where the indicator refers to data sent to Eurostat, this indicator can be compiled by Eurostat.</w:t>
            </w:r>
          </w:p>
          <w:p w14:paraId="644196BF" w14:textId="77777777" w:rsidR="000C2E89" w:rsidRPr="005E71A0" w:rsidRDefault="000C2E89" w:rsidP="00254EDF">
            <w:pPr>
              <w:spacing w:after="0" w:line="240" w:lineRule="auto"/>
              <w:rPr>
                <w:rFonts w:ascii="Times New Roman" w:hAnsi="Times New Roman"/>
                <w:sz w:val="24"/>
                <w:szCs w:val="24"/>
              </w:rPr>
            </w:pPr>
            <w:r w:rsidRPr="00944292">
              <w:rPr>
                <w:rFonts w:ascii="Times New Roman" w:hAnsi="Times New Roman"/>
                <w:b/>
                <w:sz w:val="24"/>
                <w:szCs w:val="24"/>
              </w:rPr>
              <w:t>European level</w:t>
            </w:r>
            <w:r w:rsidRPr="005E71A0">
              <w:rPr>
                <w:rFonts w:ascii="Times New Roman" w:hAnsi="Times New Roman"/>
                <w:sz w:val="24"/>
                <w:szCs w:val="24"/>
              </w:rPr>
              <w:t xml:space="preserve"> </w:t>
            </w:r>
            <w:r w:rsidRPr="005E71A0">
              <w:rPr>
                <w:rFonts w:ascii="Times New Roman" w:hAnsi="Times New Roman"/>
                <w:sz w:val="24"/>
                <w:szCs w:val="24"/>
              </w:rPr>
              <w:br/>
              <w:t xml:space="preserve">Summarise across countries the extent </w:t>
            </w:r>
            <w:r w:rsidRPr="005E71A0">
              <w:rPr>
                <w:rFonts w:ascii="Times New Roman" w:hAnsi="Times New Roman"/>
                <w:sz w:val="24"/>
                <w:szCs w:val="24"/>
              </w:rPr>
              <w:lastRenderedPageBreak/>
              <w:t>to which ESS requirements for data items are met</w:t>
            </w:r>
          </w:p>
        </w:tc>
        <w:tc>
          <w:tcPr>
            <w:tcW w:w="4819" w:type="dxa"/>
            <w:noWrap/>
            <w:hideMark/>
          </w:tcPr>
          <w:p w14:paraId="43410FCD"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lastRenderedPageBreak/>
              <w:t xml:space="preserve">The </w:t>
            </w:r>
            <w:r w:rsidRPr="00DB4E8B">
              <w:rPr>
                <w:lang w:val="nl-NL"/>
              </w:rPr>
              <w:t xml:space="preserve"> </w:t>
            </w:r>
            <w:r>
              <w:rPr>
                <w:lang w:val="nl-NL"/>
              </w:rPr>
              <w:t>p</w:t>
            </w:r>
            <w:r w:rsidRPr="00DB4E8B">
              <w:rPr>
                <w:rFonts w:ascii="Times New Roman" w:hAnsi="Times New Roman"/>
                <w:sz w:val="24"/>
                <w:szCs w:val="24"/>
                <w:lang w:val="nl-NL"/>
              </w:rPr>
              <w:t>otential indicators fo</w:t>
            </w:r>
            <w:r>
              <w:rPr>
                <w:rFonts w:ascii="Times New Roman" w:hAnsi="Times New Roman"/>
                <w:sz w:val="24"/>
                <w:szCs w:val="24"/>
                <w:lang w:val="nl-NL"/>
              </w:rPr>
              <w:t>r</w:t>
            </w:r>
            <w:r w:rsidRPr="00DB4E8B">
              <w:rPr>
                <w:rFonts w:ascii="Times New Roman" w:hAnsi="Times New Roman"/>
                <w:sz w:val="24"/>
                <w:szCs w:val="24"/>
                <w:lang w:val="nl-NL"/>
              </w:rPr>
              <w:t xml:space="preserve"> OJAs </w:t>
            </w:r>
            <w:r>
              <w:rPr>
                <w:rFonts w:ascii="Times New Roman" w:hAnsi="Times New Roman"/>
                <w:sz w:val="24"/>
                <w:szCs w:val="24"/>
                <w:lang w:val="en-US"/>
              </w:rPr>
              <w:t xml:space="preserve"> indicators (defined in the Deliverable B2) which are not produced are as follows:  </w:t>
            </w:r>
          </w:p>
          <w:p w14:paraId="32081353" w14:textId="77777777" w:rsidR="000C2E89" w:rsidRPr="00DB5831" w:rsidRDefault="000C2E89" w:rsidP="003C50B1">
            <w:pPr>
              <w:pStyle w:val="Liststycke"/>
              <w:numPr>
                <w:ilvl w:val="0"/>
                <w:numId w:val="23"/>
              </w:numPr>
              <w:spacing w:after="0" w:line="240" w:lineRule="auto"/>
              <w:jc w:val="both"/>
              <w:rPr>
                <w:rFonts w:ascii="Times New Roman" w:hAnsi="Times New Roman"/>
                <w:sz w:val="24"/>
                <w:szCs w:val="24"/>
              </w:rPr>
            </w:pPr>
            <w:r>
              <w:rPr>
                <w:rFonts w:ascii="Times New Roman" w:hAnsi="Times New Roman"/>
                <w:sz w:val="24"/>
                <w:szCs w:val="24"/>
                <w:lang w:val="en-US"/>
              </w:rPr>
              <w:t>Number and change of OJAs by occupations;</w:t>
            </w:r>
          </w:p>
          <w:p w14:paraId="7ADA278C" w14:textId="77777777" w:rsidR="000C2E89" w:rsidRPr="00DB5831" w:rsidRDefault="000C2E89" w:rsidP="003C50B1">
            <w:pPr>
              <w:pStyle w:val="Liststycke"/>
              <w:numPr>
                <w:ilvl w:val="0"/>
                <w:numId w:val="23"/>
              </w:numPr>
              <w:rPr>
                <w:rFonts w:ascii="Times New Roman" w:hAnsi="Times New Roman"/>
                <w:sz w:val="24"/>
                <w:szCs w:val="24"/>
              </w:rPr>
            </w:pPr>
            <w:r w:rsidRPr="00DB5831">
              <w:rPr>
                <w:rFonts w:ascii="Times New Roman" w:hAnsi="Times New Roman"/>
                <w:sz w:val="24"/>
                <w:szCs w:val="24"/>
              </w:rPr>
              <w:t xml:space="preserve">Number and change of OJAs by </w:t>
            </w:r>
            <w:r>
              <w:rPr>
                <w:rFonts w:ascii="Times New Roman" w:hAnsi="Times New Roman"/>
                <w:sz w:val="24"/>
                <w:szCs w:val="24"/>
                <w:lang w:val="en-US"/>
              </w:rPr>
              <w:t>skills</w:t>
            </w:r>
            <w:r w:rsidRPr="00DB5831">
              <w:rPr>
                <w:rFonts w:ascii="Times New Roman" w:hAnsi="Times New Roman"/>
                <w:sz w:val="24"/>
                <w:szCs w:val="24"/>
              </w:rPr>
              <w:t>;</w:t>
            </w:r>
          </w:p>
          <w:p w14:paraId="1E2C223E" w14:textId="77777777" w:rsidR="000C2E89" w:rsidRPr="00DB5831" w:rsidRDefault="000C2E89" w:rsidP="00254EDF">
            <w:pPr>
              <w:spacing w:after="0" w:line="240" w:lineRule="auto"/>
              <w:ind w:left="360"/>
              <w:jc w:val="both"/>
              <w:rPr>
                <w:rFonts w:ascii="Times New Roman" w:hAnsi="Times New Roman"/>
                <w:sz w:val="24"/>
                <w:szCs w:val="24"/>
              </w:rPr>
            </w:pPr>
          </w:p>
        </w:tc>
      </w:tr>
      <w:tr w:rsidR="000C2E89" w:rsidRPr="005E71A0" w14:paraId="3D7EBE30" w14:textId="77777777" w:rsidTr="00254EDF">
        <w:trPr>
          <w:trHeight w:val="1881"/>
        </w:trPr>
        <w:tc>
          <w:tcPr>
            <w:tcW w:w="876" w:type="dxa"/>
            <w:hideMark/>
          </w:tcPr>
          <w:p w14:paraId="5C812703"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5.A</w:t>
            </w:r>
          </w:p>
        </w:tc>
        <w:tc>
          <w:tcPr>
            <w:tcW w:w="1763" w:type="dxa"/>
            <w:hideMark/>
          </w:tcPr>
          <w:p w14:paraId="61C27F92"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Added Value through new data source</w:t>
            </w:r>
          </w:p>
        </w:tc>
        <w:tc>
          <w:tcPr>
            <w:tcW w:w="2890" w:type="dxa"/>
            <w:hideMark/>
          </w:tcPr>
          <w:p w14:paraId="7DA4E9F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potential added value of a new data source to an existing statistical product.</w:t>
            </w:r>
          </w:p>
        </w:tc>
        <w:tc>
          <w:tcPr>
            <w:tcW w:w="3964" w:type="dxa"/>
            <w:hideMark/>
          </w:tcPr>
          <w:p w14:paraId="3AAF9D9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Describe if and how the usage of a new data source provides an added value to an already existing statistical product. </w:t>
            </w:r>
            <w:r w:rsidRPr="005E71A0">
              <w:rPr>
                <w:rFonts w:ascii="Times New Roman" w:hAnsi="Times New Roman"/>
                <w:sz w:val="24"/>
                <w:szCs w:val="24"/>
              </w:rPr>
              <w:br/>
              <w:t>E.g., this could be more detailed data on particular subgroups, or information on grid level instead of district level or the potential replacement of questions of a survey through information of the new data source.</w:t>
            </w:r>
          </w:p>
        </w:tc>
        <w:tc>
          <w:tcPr>
            <w:tcW w:w="4819" w:type="dxa"/>
            <w:hideMark/>
          </w:tcPr>
          <w:p w14:paraId="7E3D7801" w14:textId="77777777" w:rsidR="000C2E89" w:rsidRDefault="000C2E89" w:rsidP="00254EDF">
            <w:pPr>
              <w:spacing w:after="0" w:line="240" w:lineRule="auto"/>
              <w:jc w:val="both"/>
              <w:rPr>
                <w:rFonts w:ascii="Times New Roman" w:hAnsi="Times New Roman"/>
                <w:sz w:val="24"/>
                <w:szCs w:val="24"/>
                <w:lang w:val="en-US"/>
              </w:rPr>
            </w:pPr>
            <w:proofErr w:type="gramStart"/>
            <w:r>
              <w:rPr>
                <w:rFonts w:ascii="Times New Roman" w:hAnsi="Times New Roman"/>
                <w:sz w:val="24"/>
                <w:szCs w:val="24"/>
                <w:lang w:val="en-US"/>
              </w:rPr>
              <w:t>The outputs could be distributed by NUTS 3, education, occupations and skills</w:t>
            </w:r>
            <w:proofErr w:type="gramEnd"/>
            <w:r>
              <w:rPr>
                <w:rFonts w:ascii="Times New Roman" w:hAnsi="Times New Roman"/>
                <w:sz w:val="24"/>
                <w:szCs w:val="24"/>
                <w:lang w:val="en-US"/>
              </w:rPr>
              <w:t>. The complementary statistics about salary, full and part time work,</w:t>
            </w:r>
            <w:r w:rsidRPr="00E50C40">
              <w:rPr>
                <w:lang w:val="nl-NL"/>
              </w:rPr>
              <w:t xml:space="preserve"> </w:t>
            </w:r>
            <w:r w:rsidRPr="00E50C40">
              <w:rPr>
                <w:rFonts w:ascii="Times New Roman" w:hAnsi="Times New Roman"/>
                <w:sz w:val="24"/>
                <w:szCs w:val="24"/>
                <w:lang w:val="nl-NL"/>
              </w:rPr>
              <w:t>permanent or temporary work</w:t>
            </w:r>
            <w:r>
              <w:rPr>
                <w:rFonts w:ascii="Times New Roman" w:hAnsi="Times New Roman"/>
                <w:sz w:val="24"/>
                <w:szCs w:val="24"/>
                <w:lang w:val="en-US"/>
              </w:rPr>
              <w:t xml:space="preserve"> </w:t>
            </w:r>
            <w:proofErr w:type="gramStart"/>
            <w:r>
              <w:rPr>
                <w:rFonts w:ascii="Times New Roman" w:hAnsi="Times New Roman"/>
                <w:sz w:val="24"/>
                <w:szCs w:val="24"/>
                <w:lang w:val="en-US"/>
              </w:rPr>
              <w:t>could be produced</w:t>
            </w:r>
            <w:proofErr w:type="gramEnd"/>
            <w:r>
              <w:rPr>
                <w:rFonts w:ascii="Times New Roman" w:hAnsi="Times New Roman"/>
                <w:sz w:val="24"/>
                <w:szCs w:val="24"/>
                <w:lang w:val="en-US"/>
              </w:rPr>
              <w:t xml:space="preserve"> also.   </w:t>
            </w:r>
          </w:p>
          <w:p w14:paraId="1731A983" w14:textId="77777777" w:rsidR="000C2E89" w:rsidRDefault="000C2E89" w:rsidP="00254EDF">
            <w:pPr>
              <w:spacing w:after="0" w:line="240" w:lineRule="auto"/>
              <w:jc w:val="both"/>
              <w:rPr>
                <w:rFonts w:ascii="Times New Roman" w:hAnsi="Times New Roman"/>
                <w:sz w:val="24"/>
                <w:szCs w:val="24"/>
                <w:lang w:val="en-US"/>
              </w:rPr>
            </w:pPr>
            <w:r w:rsidRPr="001F1E12">
              <w:rPr>
                <w:rFonts w:ascii="Times New Roman" w:hAnsi="Times New Roman"/>
                <w:sz w:val="24"/>
                <w:szCs w:val="24"/>
              </w:rPr>
              <w:t xml:space="preserve">The data can also be produced </w:t>
            </w:r>
            <w:r>
              <w:rPr>
                <w:rFonts w:ascii="Times New Roman" w:hAnsi="Times New Roman"/>
                <w:sz w:val="24"/>
                <w:szCs w:val="24"/>
                <w:lang w:val="en-US"/>
              </w:rPr>
              <w:t xml:space="preserve">almost in a real time. </w:t>
            </w:r>
          </w:p>
          <w:p w14:paraId="6740D6D6" w14:textId="77777777" w:rsidR="000C2E89" w:rsidRPr="005E71A0" w:rsidRDefault="000C2E89" w:rsidP="00254EDF">
            <w:pPr>
              <w:spacing w:after="0" w:line="240" w:lineRule="auto"/>
              <w:jc w:val="both"/>
              <w:rPr>
                <w:rFonts w:ascii="Times New Roman" w:hAnsi="Times New Roman"/>
                <w:sz w:val="24"/>
                <w:szCs w:val="24"/>
              </w:rPr>
            </w:pPr>
            <w:r w:rsidRPr="001F1E12">
              <w:rPr>
                <w:rFonts w:ascii="Times New Roman" w:hAnsi="Times New Roman"/>
                <w:sz w:val="24"/>
                <w:szCs w:val="24"/>
              </w:rPr>
              <w:t>The results are not the time and cost consuming.</w:t>
            </w:r>
          </w:p>
        </w:tc>
      </w:tr>
      <w:tr w:rsidR="000C2E89" w:rsidRPr="005E71A0" w14:paraId="24AE1246" w14:textId="77777777" w:rsidTr="00254EDF">
        <w:trPr>
          <w:trHeight w:val="2205"/>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4253073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w:t>
            </w:r>
          </w:p>
        </w:tc>
        <w:tc>
          <w:tcPr>
            <w:tcW w:w="1763" w:type="dxa"/>
            <w:tcBorders>
              <w:top w:val="single" w:sz="4" w:space="0" w:color="auto"/>
              <w:left w:val="nil"/>
              <w:bottom w:val="single" w:sz="4" w:space="0" w:color="auto"/>
              <w:right w:val="single" w:sz="4" w:space="0" w:color="auto"/>
            </w:tcBorders>
            <w:shd w:val="clear" w:color="000000" w:fill="FFFF99"/>
            <w:hideMark/>
          </w:tcPr>
          <w:p w14:paraId="064973CC"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Accuracy and reliability</w:t>
            </w:r>
          </w:p>
        </w:tc>
        <w:tc>
          <w:tcPr>
            <w:tcW w:w="2890" w:type="dxa"/>
            <w:tcBorders>
              <w:top w:val="single" w:sz="4" w:space="0" w:color="auto"/>
              <w:left w:val="nil"/>
              <w:bottom w:val="single" w:sz="4" w:space="0" w:color="auto"/>
              <w:right w:val="single" w:sz="4" w:space="0" w:color="auto"/>
            </w:tcBorders>
            <w:shd w:val="clear" w:color="000000" w:fill="FFFF99"/>
            <w:hideMark/>
          </w:tcPr>
          <w:p w14:paraId="4AEC1B4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Closeness of computations or estimates to the exact or true values that the statistics were intended to measure.</w:t>
            </w:r>
            <w:r w:rsidRPr="005E71A0">
              <w:rPr>
                <w:rFonts w:ascii="Times New Roman" w:hAnsi="Times New Roman"/>
                <w:sz w:val="24"/>
                <w:szCs w:val="24"/>
              </w:rPr>
              <w:br/>
              <w:t>Reliability of the data, defined as the closeness of the initial estimated value to the subsequent estimated value.</w:t>
            </w:r>
          </w:p>
        </w:tc>
        <w:tc>
          <w:tcPr>
            <w:tcW w:w="3964" w:type="dxa"/>
            <w:tcBorders>
              <w:top w:val="single" w:sz="4" w:space="0" w:color="auto"/>
              <w:left w:val="nil"/>
              <w:bottom w:val="single" w:sz="4" w:space="0" w:color="auto"/>
              <w:right w:val="nil"/>
            </w:tcBorders>
            <w:shd w:val="clear" w:color="000000" w:fill="FFFF99"/>
            <w:hideMark/>
          </w:tcPr>
          <w:p w14:paraId="5EDF0ED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accuracy is provided by reporting on 6 sub-concepts. Information on Reliability is reported in sub-concept 6.5 Data Revision-policy).</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2E483F38"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w:t>
            </w:r>
          </w:p>
        </w:tc>
      </w:tr>
      <w:tr w:rsidR="000C2E89" w:rsidRPr="005E71A0" w14:paraId="5ACF0767" w14:textId="77777777" w:rsidTr="00254EDF">
        <w:trPr>
          <w:trHeight w:val="2118"/>
        </w:trPr>
        <w:tc>
          <w:tcPr>
            <w:tcW w:w="876" w:type="dxa"/>
            <w:hideMark/>
          </w:tcPr>
          <w:p w14:paraId="44FFD37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6.1</w:t>
            </w:r>
          </w:p>
        </w:tc>
        <w:tc>
          <w:tcPr>
            <w:tcW w:w="1763" w:type="dxa"/>
            <w:hideMark/>
          </w:tcPr>
          <w:p w14:paraId="2560FD8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Overall accuracy </w:t>
            </w:r>
          </w:p>
        </w:tc>
        <w:tc>
          <w:tcPr>
            <w:tcW w:w="2890" w:type="dxa"/>
            <w:hideMark/>
          </w:tcPr>
          <w:p w14:paraId="14EB412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Assessment of accuracy, linked to a certain data set or domain, which is summarising the various components.</w:t>
            </w:r>
          </w:p>
        </w:tc>
        <w:tc>
          <w:tcPr>
            <w:tcW w:w="1588" w:type="dxa"/>
            <w:hideMark/>
          </w:tcPr>
          <w:p w14:paraId="202FE4A4"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main sources of random and systematic errors in the statistical outputs and provide a summary assessment of all errors with special focus on the impact on key estimates. The bias assessment can be in quantitative or qualitative terms, or both, and may be expressed as bias risk. It should reflect the producer’s best current understanding (sign and order of magnitude) and include actions taken to reduce bias.</w:t>
            </w:r>
          </w:p>
          <w:p w14:paraId="68632F22" w14:textId="77777777" w:rsidR="000C2E89" w:rsidRDefault="000C2E89" w:rsidP="00254EDF">
            <w:pPr>
              <w:spacing w:after="0" w:line="240" w:lineRule="auto"/>
              <w:jc w:val="both"/>
              <w:rPr>
                <w:rFonts w:ascii="Times New Roman" w:hAnsi="Times New Roman"/>
                <w:b/>
                <w:sz w:val="24"/>
                <w:szCs w:val="24"/>
              </w:rPr>
            </w:pPr>
            <w:r w:rsidRPr="005E71A0">
              <w:rPr>
                <w:rFonts w:ascii="Times New Roman" w:hAnsi="Times New Roman"/>
                <w:b/>
                <w:sz w:val="24"/>
                <w:szCs w:val="24"/>
              </w:rPr>
              <w:t>European level</w:t>
            </w:r>
          </w:p>
          <w:p w14:paraId="4014171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a summary picture of accuracy across countries. The emphasis placed on various types of errors should depend upon the error profile of the respective process.</w:t>
            </w:r>
            <w:r w:rsidRPr="005E71A0">
              <w:rPr>
                <w:rFonts w:ascii="Times New Roman" w:hAnsi="Times New Roman"/>
                <w:sz w:val="24"/>
                <w:szCs w:val="24"/>
              </w:rPr>
              <w:br/>
              <w:t>For repetitive processes, describe how accuracy is developing over time and what efforts are underway to improve accuracy from an ESS perspective.</w:t>
            </w:r>
          </w:p>
          <w:p w14:paraId="5DC6FB90" w14:textId="77777777" w:rsidR="000C2E89" w:rsidRPr="00CE52C5"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There is a tendency to focus on the micro-level here. please include in this and subsequent sections that reporting at the group or aggregated level can/should be done when the units can not be identified. In general, one should be able to repport any quality issues when working with event-based Big Data sources!!!</w:t>
            </w:r>
            <w:r>
              <w:rPr>
                <w:rFonts w:ascii="Times New Roman" w:hAnsi="Times New Roman"/>
                <w:sz w:val="24"/>
                <w:szCs w:val="24"/>
                <w:lang w:val="en-US"/>
              </w:rPr>
              <w:t xml:space="preserve"> </w:t>
            </w:r>
          </w:p>
        </w:tc>
        <w:tc>
          <w:tcPr>
            <w:tcW w:w="4819" w:type="dxa"/>
            <w:noWrap/>
            <w:hideMark/>
          </w:tcPr>
          <w:p w14:paraId="35ADA937"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main sources for errors are the following: </w:t>
            </w:r>
          </w:p>
          <w:p w14:paraId="62417E04"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Changes in the job portals’  structures of pages;</w:t>
            </w:r>
          </w:p>
          <w:p w14:paraId="058C53E5"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Internet connection problems;  </w:t>
            </w:r>
          </w:p>
          <w:p w14:paraId="737B3601"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misleading content of job advertisements portals; </w:t>
            </w:r>
          </w:p>
          <w:p w14:paraId="58D3BEF2"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Missclassifications; </w:t>
            </w:r>
          </w:p>
          <w:p w14:paraId="4E512A0C"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Blocking from the job portal’s owner; </w:t>
            </w:r>
          </w:p>
          <w:p w14:paraId="1AC6E9ED" w14:textId="77777777" w:rsidR="000C2E89" w:rsidRDefault="000C2E89" w:rsidP="003C50B1">
            <w:pPr>
              <w:pStyle w:val="Liststycke"/>
              <w:numPr>
                <w:ilvl w:val="0"/>
                <w:numId w:val="24"/>
              </w:numPr>
              <w:spacing w:after="0" w:line="240" w:lineRule="auto"/>
              <w:jc w:val="both"/>
              <w:rPr>
                <w:rFonts w:ascii="Times New Roman" w:hAnsi="Times New Roman"/>
                <w:sz w:val="24"/>
                <w:szCs w:val="24"/>
                <w:lang w:val="en-US"/>
              </w:rPr>
            </w:pPr>
            <w:r>
              <w:rPr>
                <w:rFonts w:ascii="Times New Roman" w:hAnsi="Times New Roman"/>
                <w:sz w:val="24"/>
                <w:szCs w:val="24"/>
                <w:lang w:val="en-US"/>
              </w:rPr>
              <w:t>Changes in the job portals popularity;</w:t>
            </w:r>
          </w:p>
          <w:p w14:paraId="5C08DB39" w14:textId="77777777" w:rsidR="000C2E89" w:rsidRPr="003216AA" w:rsidRDefault="000C2E89" w:rsidP="00254EDF">
            <w:pPr>
              <w:spacing w:after="0" w:line="240" w:lineRule="auto"/>
              <w:ind w:left="60"/>
              <w:jc w:val="both"/>
              <w:rPr>
                <w:rFonts w:ascii="Times New Roman" w:hAnsi="Times New Roman"/>
                <w:sz w:val="24"/>
                <w:szCs w:val="24"/>
                <w:lang w:val="en-US"/>
              </w:rPr>
            </w:pPr>
            <w:r w:rsidRPr="003216AA">
              <w:rPr>
                <w:rFonts w:ascii="Times New Roman" w:hAnsi="Times New Roman"/>
                <w:sz w:val="24"/>
                <w:szCs w:val="24"/>
                <w:lang w:val="en-US"/>
              </w:rPr>
              <w:t xml:space="preserve">  </w:t>
            </w:r>
          </w:p>
        </w:tc>
      </w:tr>
      <w:tr w:rsidR="000C2E89" w:rsidRPr="005E71A0" w14:paraId="564FACBD" w14:textId="77777777" w:rsidTr="00254EDF">
        <w:trPr>
          <w:trHeight w:val="3394"/>
        </w:trPr>
        <w:tc>
          <w:tcPr>
            <w:tcW w:w="876" w:type="dxa"/>
            <w:hideMark/>
          </w:tcPr>
          <w:p w14:paraId="535BD14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6.2</w:t>
            </w:r>
          </w:p>
        </w:tc>
        <w:tc>
          <w:tcPr>
            <w:tcW w:w="1763" w:type="dxa"/>
            <w:hideMark/>
          </w:tcPr>
          <w:p w14:paraId="0477BED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Sampling error</w:t>
            </w:r>
          </w:p>
        </w:tc>
        <w:tc>
          <w:tcPr>
            <w:tcW w:w="2890" w:type="dxa"/>
            <w:hideMark/>
          </w:tcPr>
          <w:p w14:paraId="00E0631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That part of the difference between a population value and an estimate thereof, derived from a random sample, which is due to the fact that only a subset of the population is enumerated.</w:t>
            </w:r>
          </w:p>
        </w:tc>
        <w:tc>
          <w:tcPr>
            <w:tcW w:w="3964" w:type="dxa"/>
            <w:hideMark/>
          </w:tcPr>
          <w:p w14:paraId="3B4568C7"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State whether sampling error is relevant.</w:t>
            </w:r>
            <w:r w:rsidRPr="005E71A0">
              <w:rPr>
                <w:rFonts w:ascii="Times New Roman" w:hAnsi="Times New Roman"/>
                <w:sz w:val="24"/>
                <w:szCs w:val="24"/>
              </w:rPr>
              <w:br/>
              <w:t>If probability sampling is used:</w:t>
            </w:r>
            <w:r w:rsidRPr="005E71A0">
              <w:rPr>
                <w:rFonts w:ascii="Times New Roman" w:hAnsi="Times New Roman"/>
                <w:sz w:val="24"/>
                <w:szCs w:val="24"/>
              </w:rPr>
              <w:br/>
              <w:t>• for user reports, provide the range of variation of the A1 indicator among key variables at user report level of detail;</w:t>
            </w:r>
            <w:r w:rsidRPr="005E71A0">
              <w:rPr>
                <w:rFonts w:ascii="Times New Roman" w:hAnsi="Times New Roman"/>
                <w:sz w:val="24"/>
                <w:szCs w:val="24"/>
              </w:rPr>
              <w:br/>
              <w:t>• for producer reports, provide the range of variation of the A1 indicator among key variables at producer report level of detail;</w:t>
            </w:r>
          </w:p>
          <w:p w14:paraId="70D17FD2"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indicate the impact of sampling error on the overall accuracy of the results;</w:t>
            </w:r>
            <w:r w:rsidRPr="005E71A0">
              <w:rPr>
                <w:rFonts w:ascii="Times New Roman" w:hAnsi="Times New Roman"/>
                <w:sz w:val="24"/>
                <w:szCs w:val="24"/>
              </w:rPr>
              <w:br/>
              <w:t xml:space="preserve">• state how the calculation of sampling error is affected by imputation for nonresponse, misclassifications and other sources of uncertainty, such as outlier treatment. </w:t>
            </w:r>
            <w:r w:rsidRPr="005E71A0">
              <w:rPr>
                <w:rFonts w:ascii="Times New Roman" w:hAnsi="Times New Roman"/>
                <w:sz w:val="24"/>
                <w:szCs w:val="24"/>
              </w:rPr>
              <w:br/>
              <w:t>If non-probability sampling is used, provide an assessment of representativity and risk of sampling bias.</w:t>
            </w:r>
          </w:p>
          <w:p w14:paraId="30218550" w14:textId="77777777" w:rsidR="000C2E89" w:rsidRDefault="000C2E89" w:rsidP="00254EDF">
            <w:pPr>
              <w:spacing w:before="240" w:after="0" w:line="240" w:lineRule="auto"/>
              <w:jc w:val="both"/>
              <w:rPr>
                <w:rFonts w:ascii="Times New Roman" w:hAnsi="Times New Roman"/>
                <w:b/>
                <w:sz w:val="24"/>
                <w:szCs w:val="24"/>
              </w:rPr>
            </w:pPr>
            <w:r w:rsidRPr="005E71A0">
              <w:rPr>
                <w:rFonts w:ascii="Times New Roman" w:hAnsi="Times New Roman"/>
                <w:b/>
                <w:sz w:val="24"/>
                <w:szCs w:val="24"/>
              </w:rPr>
              <w:t>ESS level</w:t>
            </w:r>
          </w:p>
          <w:p w14:paraId="110428CE" w14:textId="77777777" w:rsidR="000C2E89" w:rsidRDefault="000C2E89" w:rsidP="00254EDF">
            <w:pPr>
              <w:spacing w:before="120" w:after="0" w:line="240" w:lineRule="auto"/>
              <w:jc w:val="both"/>
              <w:rPr>
                <w:rFonts w:ascii="Times New Roman" w:hAnsi="Times New Roman"/>
                <w:sz w:val="24"/>
                <w:szCs w:val="24"/>
              </w:rPr>
            </w:pPr>
            <w:r w:rsidRPr="005E71A0">
              <w:rPr>
                <w:rFonts w:ascii="Times New Roman" w:hAnsi="Times New Roman"/>
                <w:sz w:val="24"/>
                <w:szCs w:val="24"/>
              </w:rPr>
              <w:t>If probability sampling is used:</w:t>
            </w:r>
            <w:r w:rsidRPr="005E71A0">
              <w:rPr>
                <w:rFonts w:ascii="Times New Roman" w:hAnsi="Times New Roman"/>
                <w:sz w:val="24"/>
                <w:szCs w:val="24"/>
              </w:rPr>
              <w:br/>
              <w:t>• present sampling errors for key estimates across countries;</w:t>
            </w:r>
          </w:p>
          <w:p w14:paraId="679E1909"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indicate which country to country differences are significant and which are not;</w:t>
            </w:r>
          </w:p>
          <w:p w14:paraId="373362EF"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 for a repetitive survey, describe at least broadly the trends in sampling error over time;</w:t>
            </w:r>
          </w:p>
          <w:p w14:paraId="49673D8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provide sampling errors for ESS level estimates.</w:t>
            </w:r>
          </w:p>
        </w:tc>
        <w:tc>
          <w:tcPr>
            <w:tcW w:w="4819" w:type="dxa"/>
            <w:hideMark/>
          </w:tcPr>
          <w:p w14:paraId="18B0EBB8" w14:textId="77777777" w:rsidR="000C2E89" w:rsidRPr="005E71A0" w:rsidRDefault="000C2E89" w:rsidP="00254EDF">
            <w:pPr>
              <w:spacing w:after="0" w:line="240" w:lineRule="auto"/>
              <w:jc w:val="both"/>
              <w:rPr>
                <w:rFonts w:ascii="Times New Roman" w:hAnsi="Times New Roman"/>
                <w:sz w:val="24"/>
                <w:szCs w:val="24"/>
              </w:rPr>
            </w:pPr>
            <w:r w:rsidRPr="00F44ABD">
              <w:rPr>
                <w:rFonts w:ascii="Times New Roman" w:hAnsi="Times New Roman"/>
                <w:sz w:val="24"/>
                <w:szCs w:val="24"/>
                <w:lang w:val="nl-NL"/>
              </w:rPr>
              <w:lastRenderedPageBreak/>
              <w:t>There is not a a sample design.</w:t>
            </w:r>
            <w:r>
              <w:rPr>
                <w:rFonts w:ascii="Times New Roman" w:hAnsi="Times New Roman"/>
                <w:sz w:val="24"/>
                <w:szCs w:val="24"/>
                <w:lang w:val="nl-NL"/>
              </w:rPr>
              <w:t xml:space="preserve"> </w:t>
            </w:r>
            <w:r>
              <w:rPr>
                <w:rFonts w:ascii="Times New Roman" w:hAnsi="Times New Roman"/>
                <w:sz w:val="24"/>
                <w:szCs w:val="24"/>
                <w:lang w:val="en-US"/>
              </w:rPr>
              <w:t xml:space="preserve"> </w:t>
            </w:r>
            <w:r w:rsidRPr="00F44ABD">
              <w:rPr>
                <w:rFonts w:ascii="Times New Roman" w:hAnsi="Times New Roman"/>
                <w:sz w:val="24"/>
                <w:szCs w:val="24"/>
                <w:lang w:val="nl-NL"/>
              </w:rPr>
              <w:t xml:space="preserve">The source population are </w:t>
            </w:r>
            <w:r>
              <w:rPr>
                <w:rFonts w:ascii="Times New Roman" w:hAnsi="Times New Roman"/>
                <w:sz w:val="24"/>
                <w:szCs w:val="24"/>
                <w:lang w:val="nl-NL"/>
              </w:rPr>
              <w:t xml:space="preserve">two biggest job portals </w:t>
            </w:r>
            <w:proofErr w:type="gramStart"/>
            <w:r>
              <w:rPr>
                <w:rFonts w:ascii="Times New Roman" w:hAnsi="Times New Roman"/>
                <w:sz w:val="24"/>
                <w:szCs w:val="24"/>
                <w:lang w:val="nl-NL"/>
              </w:rPr>
              <w:t>in  Bulgaria</w:t>
            </w:r>
            <w:proofErr w:type="gramEnd"/>
            <w:r>
              <w:rPr>
                <w:rFonts w:ascii="Times New Roman" w:hAnsi="Times New Roman"/>
                <w:sz w:val="24"/>
                <w:szCs w:val="24"/>
                <w:lang w:val="nl-NL"/>
              </w:rPr>
              <w:t xml:space="preserve">. </w:t>
            </w:r>
          </w:p>
        </w:tc>
      </w:tr>
      <w:tr w:rsidR="000C2E89" w:rsidRPr="005E71A0" w14:paraId="43B18238" w14:textId="77777777" w:rsidTr="00254EDF">
        <w:trPr>
          <w:trHeight w:val="1409"/>
        </w:trPr>
        <w:tc>
          <w:tcPr>
            <w:tcW w:w="876" w:type="dxa"/>
            <w:hideMark/>
          </w:tcPr>
          <w:p w14:paraId="49A29FA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w:t>
            </w:r>
          </w:p>
        </w:tc>
        <w:tc>
          <w:tcPr>
            <w:tcW w:w="1763" w:type="dxa"/>
            <w:hideMark/>
          </w:tcPr>
          <w:p w14:paraId="7ED3D76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Non-sampling error</w:t>
            </w:r>
          </w:p>
        </w:tc>
        <w:tc>
          <w:tcPr>
            <w:tcW w:w="2890" w:type="dxa"/>
            <w:hideMark/>
          </w:tcPr>
          <w:p w14:paraId="1FFC8A47"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Error in estimates which cannot be attributed to sampling fluctuations</w:t>
            </w:r>
          </w:p>
        </w:tc>
        <w:tc>
          <w:tcPr>
            <w:tcW w:w="3964" w:type="dxa"/>
            <w:hideMark/>
          </w:tcPr>
          <w:p w14:paraId="36518E4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Summarise the most important aspects of coverage, measurement, non-response, processing and model assumption errors.</w:t>
            </w:r>
            <w:r>
              <w:rPr>
                <w:rFonts w:ascii="Times New Roman" w:hAnsi="Times New Roman"/>
                <w:sz w:val="24"/>
                <w:szCs w:val="24"/>
                <w:lang w:val="en-US"/>
              </w:rPr>
              <w:t xml:space="preserve"> </w:t>
            </w:r>
            <w:r w:rsidRPr="005E71A0">
              <w:rPr>
                <w:rFonts w:ascii="Times New Roman" w:hAnsi="Times New Roman"/>
                <w:sz w:val="24"/>
                <w:szCs w:val="24"/>
              </w:rPr>
              <w:t>Discuss the corresponding bias risks and actions undertaken to reduce them.</w:t>
            </w:r>
          </w:p>
        </w:tc>
        <w:tc>
          <w:tcPr>
            <w:tcW w:w="4819" w:type="dxa"/>
            <w:hideMark/>
          </w:tcPr>
          <w:p w14:paraId="71CAF986"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The owners of job portals could block or restrict the scraper</w:t>
            </w:r>
            <w:r w:rsidRPr="003B2E4F">
              <w:rPr>
                <w:rFonts w:ascii="Times New Roman" w:hAnsi="Times New Roman"/>
                <w:sz w:val="24"/>
                <w:szCs w:val="24"/>
              </w:rPr>
              <w:t>.</w:t>
            </w:r>
            <w:r>
              <w:rPr>
                <w:rFonts w:ascii="Times New Roman" w:hAnsi="Times New Roman"/>
                <w:sz w:val="24"/>
                <w:szCs w:val="24"/>
                <w:lang w:val="en-US"/>
              </w:rPr>
              <w:t xml:space="preserve"> </w:t>
            </w:r>
          </w:p>
          <w:p w14:paraId="12D38670"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Deduplication </w:t>
            </w:r>
            <w:proofErr w:type="gramStart"/>
            <w:r>
              <w:rPr>
                <w:rFonts w:ascii="Times New Roman" w:hAnsi="Times New Roman"/>
                <w:sz w:val="24"/>
                <w:szCs w:val="24"/>
                <w:lang w:val="en-US"/>
              </w:rPr>
              <w:t>is done</w:t>
            </w:r>
            <w:proofErr w:type="gramEnd"/>
            <w:r>
              <w:rPr>
                <w:rFonts w:ascii="Times New Roman" w:hAnsi="Times New Roman"/>
                <w:sz w:val="24"/>
                <w:szCs w:val="24"/>
                <w:lang w:val="en-US"/>
              </w:rPr>
              <w:t xml:space="preserve"> by days and therefore the same OJA can be found on different days or portals. </w:t>
            </w:r>
          </w:p>
          <w:p w14:paraId="57D93ACC" w14:textId="77777777" w:rsidR="000C2E89" w:rsidRPr="005E71A0"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t xml:space="preserve">   </w:t>
            </w:r>
            <w:r w:rsidRPr="003B2E4F">
              <w:rPr>
                <w:rFonts w:ascii="Times New Roman" w:hAnsi="Times New Roman"/>
                <w:sz w:val="24"/>
                <w:szCs w:val="24"/>
              </w:rPr>
              <w:t xml:space="preserve">  </w:t>
            </w:r>
          </w:p>
        </w:tc>
      </w:tr>
      <w:tr w:rsidR="000C2E89" w:rsidRPr="005E71A0" w14:paraId="795B8DC7" w14:textId="77777777" w:rsidTr="00254EDF">
        <w:trPr>
          <w:trHeight w:val="1260"/>
        </w:trPr>
        <w:tc>
          <w:tcPr>
            <w:tcW w:w="876" w:type="dxa"/>
            <w:hideMark/>
          </w:tcPr>
          <w:p w14:paraId="0BDD7D9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c>
          <w:tcPr>
            <w:tcW w:w="1763" w:type="dxa"/>
            <w:hideMark/>
          </w:tcPr>
          <w:p w14:paraId="4B276B6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A4. Unit non-response - rate (U)</w:t>
            </w:r>
          </w:p>
        </w:tc>
        <w:tc>
          <w:tcPr>
            <w:tcW w:w="2890" w:type="dxa"/>
            <w:hideMark/>
          </w:tcPr>
          <w:p w14:paraId="425164E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ratio of the number of units with no information or not usable information to the total number of in-scope (eligible) units, at a level of detail appropriate for a user report.</w:t>
            </w:r>
          </w:p>
        </w:tc>
        <w:tc>
          <w:tcPr>
            <w:tcW w:w="3964" w:type="dxa"/>
            <w:hideMark/>
          </w:tcPr>
          <w:p w14:paraId="4798DB1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c>
          <w:tcPr>
            <w:tcW w:w="4819" w:type="dxa"/>
            <w:noWrap/>
            <w:hideMark/>
          </w:tcPr>
          <w:p w14:paraId="4E1AE8A3" w14:textId="77777777" w:rsidR="000C2E89" w:rsidRPr="00444B02"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response date is 100% from both portals. There is no missing data.  </w:t>
            </w:r>
          </w:p>
        </w:tc>
      </w:tr>
      <w:tr w:rsidR="000C2E89" w:rsidRPr="005E71A0" w14:paraId="3E85755B" w14:textId="77777777" w:rsidTr="00254EDF">
        <w:trPr>
          <w:trHeight w:val="700"/>
        </w:trPr>
        <w:tc>
          <w:tcPr>
            <w:tcW w:w="876" w:type="dxa"/>
            <w:noWrap/>
            <w:hideMark/>
          </w:tcPr>
          <w:p w14:paraId="485AFFF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c>
          <w:tcPr>
            <w:tcW w:w="1763" w:type="dxa"/>
            <w:hideMark/>
          </w:tcPr>
          <w:p w14:paraId="661A2CC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A5. Item non-response - rate (U)</w:t>
            </w:r>
          </w:p>
        </w:tc>
        <w:tc>
          <w:tcPr>
            <w:tcW w:w="2890" w:type="dxa"/>
            <w:hideMark/>
          </w:tcPr>
          <w:p w14:paraId="1535834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The ratio of the in-scope (eligible) units that have not provided a particular item and the in-scope units that are expected to provide that particular item, at a level of </w:t>
            </w:r>
            <w:r w:rsidRPr="005E71A0">
              <w:rPr>
                <w:rFonts w:ascii="Times New Roman" w:hAnsi="Times New Roman"/>
                <w:sz w:val="24"/>
                <w:szCs w:val="24"/>
              </w:rPr>
              <w:lastRenderedPageBreak/>
              <w:t>detail appropriate for a user report.</w:t>
            </w:r>
          </w:p>
        </w:tc>
        <w:tc>
          <w:tcPr>
            <w:tcW w:w="3964" w:type="dxa"/>
            <w:hideMark/>
          </w:tcPr>
          <w:p w14:paraId="40FAD7B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 </w:t>
            </w:r>
          </w:p>
        </w:tc>
        <w:tc>
          <w:tcPr>
            <w:tcW w:w="4819" w:type="dxa"/>
            <w:noWrap/>
            <w:hideMark/>
          </w:tcPr>
          <w:p w14:paraId="72338BC2" w14:textId="77777777" w:rsidR="000C2E89" w:rsidRPr="003B2E4F"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sidRPr="003B2E4F">
              <w:rPr>
                <w:rFonts w:ascii="Times New Roman" w:hAnsi="Times New Roman"/>
                <w:sz w:val="24"/>
                <w:szCs w:val="24"/>
              </w:rPr>
              <w:t>Not relevant</w:t>
            </w:r>
            <w:r>
              <w:rPr>
                <w:rFonts w:ascii="Times New Roman" w:hAnsi="Times New Roman"/>
                <w:sz w:val="24"/>
                <w:szCs w:val="24"/>
                <w:lang w:val="en-US"/>
              </w:rPr>
              <w:t xml:space="preserve">. </w:t>
            </w:r>
          </w:p>
        </w:tc>
      </w:tr>
      <w:tr w:rsidR="000C2E89" w:rsidRPr="005E71A0" w14:paraId="0DCC1DC6" w14:textId="77777777" w:rsidTr="00254EDF">
        <w:trPr>
          <w:trHeight w:val="2080"/>
        </w:trPr>
        <w:tc>
          <w:tcPr>
            <w:tcW w:w="876" w:type="dxa"/>
            <w:noWrap/>
            <w:hideMark/>
          </w:tcPr>
          <w:p w14:paraId="20F402D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6.3.1</w:t>
            </w:r>
          </w:p>
        </w:tc>
        <w:tc>
          <w:tcPr>
            <w:tcW w:w="1763" w:type="dxa"/>
            <w:hideMark/>
          </w:tcPr>
          <w:p w14:paraId="4C1DE9B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Coverage error</w:t>
            </w:r>
          </w:p>
        </w:tc>
        <w:tc>
          <w:tcPr>
            <w:tcW w:w="2890" w:type="dxa"/>
            <w:hideMark/>
          </w:tcPr>
          <w:p w14:paraId="329B013F"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Divergence between the population of the Big Data source and the target population.</w:t>
            </w:r>
          </w:p>
        </w:tc>
        <w:tc>
          <w:tcPr>
            <w:tcW w:w="3964" w:type="dxa"/>
            <w:hideMark/>
          </w:tcPr>
          <w:p w14:paraId="7F8B8E79" w14:textId="77777777" w:rsidR="000C2E89" w:rsidRPr="00032316"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Provide information on the frame and its sources and actions performed to gather the population impacting on coverage (e.g. webscraping).</w:t>
            </w:r>
            <w:r>
              <w:rPr>
                <w:rFonts w:ascii="Times New Roman" w:hAnsi="Times New Roman"/>
                <w:sz w:val="24"/>
                <w:szCs w:val="24"/>
                <w:lang w:val="en-US"/>
              </w:rPr>
              <w:t xml:space="preserve"> </w:t>
            </w:r>
            <w:r w:rsidRPr="005E71A0">
              <w:rPr>
                <w:rFonts w:ascii="Times New Roman" w:hAnsi="Times New Roman"/>
                <w:sz w:val="24"/>
                <w:szCs w:val="24"/>
              </w:rPr>
              <w:t>Provide an assessment, whenever possible quantitative, of overcoverage and undercoverage, including an evaluation of the bias risks associated with the latter.</w:t>
            </w:r>
            <w:r w:rsidRPr="005E71A0">
              <w:rPr>
                <w:rFonts w:ascii="Times New Roman" w:hAnsi="Times New Roman"/>
                <w:sz w:val="24"/>
                <w:szCs w:val="24"/>
              </w:rPr>
              <w:br/>
              <w:t>Describe actions taken for reduction of undercoverage and associated bias risks</w:t>
            </w:r>
            <w:r>
              <w:rPr>
                <w:rFonts w:ascii="Times New Roman" w:hAnsi="Times New Roman"/>
                <w:sz w:val="24"/>
                <w:szCs w:val="24"/>
                <w:lang w:val="en-US"/>
              </w:rPr>
              <w:t xml:space="preserve">. </w:t>
            </w:r>
          </w:p>
        </w:tc>
        <w:tc>
          <w:tcPr>
            <w:tcW w:w="4819" w:type="dxa"/>
            <w:hideMark/>
          </w:tcPr>
          <w:p w14:paraId="27E5A7D4"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experimental OJAs data covers only the two biggest job portals in BG domain. </w:t>
            </w:r>
          </w:p>
          <w:p w14:paraId="30642AD6" w14:textId="77777777" w:rsidR="000C2E89" w:rsidRPr="005E71A0"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t xml:space="preserve">Other smaller job portals in BG, enterprise’s websites, job agency portals, social media or other Internet domains are not covered.  </w:t>
            </w:r>
            <w:r w:rsidRPr="00E26B7E">
              <w:rPr>
                <w:rFonts w:ascii="Times New Roman" w:hAnsi="Times New Roman"/>
                <w:sz w:val="24"/>
                <w:szCs w:val="24"/>
              </w:rPr>
              <w:t xml:space="preserve">There </w:t>
            </w:r>
            <w:r>
              <w:rPr>
                <w:rFonts w:ascii="Times New Roman" w:hAnsi="Times New Roman"/>
                <w:sz w:val="24"/>
                <w:szCs w:val="24"/>
                <w:lang w:val="en-US"/>
              </w:rPr>
              <w:t xml:space="preserve">is </w:t>
            </w:r>
            <w:r w:rsidRPr="00E26B7E">
              <w:rPr>
                <w:rFonts w:ascii="Times New Roman" w:hAnsi="Times New Roman"/>
                <w:sz w:val="24"/>
                <w:szCs w:val="24"/>
              </w:rPr>
              <w:t xml:space="preserve"> </w:t>
            </w:r>
            <w:r>
              <w:rPr>
                <w:rFonts w:ascii="Times New Roman" w:hAnsi="Times New Roman"/>
                <w:sz w:val="24"/>
                <w:szCs w:val="24"/>
                <w:lang w:val="en-US"/>
              </w:rPr>
              <w:t xml:space="preserve">under </w:t>
            </w:r>
            <w:r w:rsidRPr="00E26B7E">
              <w:rPr>
                <w:rFonts w:ascii="Times New Roman" w:hAnsi="Times New Roman"/>
                <w:sz w:val="24"/>
                <w:szCs w:val="24"/>
              </w:rPr>
              <w:t xml:space="preserve">coverage </w:t>
            </w:r>
            <w:r>
              <w:rPr>
                <w:rFonts w:ascii="Times New Roman" w:hAnsi="Times New Roman"/>
                <w:sz w:val="24"/>
                <w:szCs w:val="24"/>
                <w:lang w:val="en-US"/>
              </w:rPr>
              <w:t xml:space="preserve">of OJAs data. </w:t>
            </w:r>
          </w:p>
        </w:tc>
      </w:tr>
      <w:tr w:rsidR="000C2E89" w:rsidRPr="005E71A0" w14:paraId="506474F7" w14:textId="77777777" w:rsidTr="00254EDF">
        <w:trPr>
          <w:trHeight w:val="945"/>
        </w:trPr>
        <w:tc>
          <w:tcPr>
            <w:tcW w:w="876" w:type="dxa"/>
            <w:noWrap/>
            <w:hideMark/>
          </w:tcPr>
          <w:p w14:paraId="6A9EFA1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6.3.1.1</w:t>
            </w:r>
          </w:p>
        </w:tc>
        <w:tc>
          <w:tcPr>
            <w:tcW w:w="1763" w:type="dxa"/>
            <w:hideMark/>
          </w:tcPr>
          <w:p w14:paraId="6FED10EE"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A2. Overcoverage – rate</w:t>
            </w:r>
            <w:r w:rsidRPr="005E71A0">
              <w:rPr>
                <w:rFonts w:ascii="Times New Roman" w:hAnsi="Times New Roman"/>
                <w:sz w:val="24"/>
                <w:szCs w:val="24"/>
              </w:rPr>
              <w:br/>
              <w:t>(P)</w:t>
            </w:r>
          </w:p>
        </w:tc>
        <w:tc>
          <w:tcPr>
            <w:tcW w:w="2890" w:type="dxa"/>
            <w:hideMark/>
          </w:tcPr>
          <w:p w14:paraId="74AF6CB9"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The proportion of units accessible via the frame that do not belong to the target population.</w:t>
            </w:r>
          </w:p>
        </w:tc>
        <w:tc>
          <w:tcPr>
            <w:tcW w:w="3964" w:type="dxa"/>
            <w:hideMark/>
          </w:tcPr>
          <w:p w14:paraId="08EAF59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Report A2, Overcoverage - rate</w:t>
            </w:r>
          </w:p>
        </w:tc>
        <w:tc>
          <w:tcPr>
            <w:tcW w:w="4819" w:type="dxa"/>
            <w:noWrap/>
            <w:hideMark/>
          </w:tcPr>
          <w:p w14:paraId="38DB4EA2" w14:textId="77777777" w:rsidR="000C2E89" w:rsidRPr="00D014FC"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 xml:space="preserve">Not relevant. </w:t>
            </w:r>
          </w:p>
        </w:tc>
      </w:tr>
      <w:tr w:rsidR="000C2E89" w:rsidRPr="005E71A0" w14:paraId="6294DE70" w14:textId="77777777" w:rsidTr="00254EDF">
        <w:trPr>
          <w:trHeight w:val="2546"/>
        </w:trPr>
        <w:tc>
          <w:tcPr>
            <w:tcW w:w="876" w:type="dxa"/>
            <w:noWrap/>
            <w:hideMark/>
          </w:tcPr>
          <w:p w14:paraId="38E818F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6.3.2</w:t>
            </w:r>
          </w:p>
        </w:tc>
        <w:tc>
          <w:tcPr>
            <w:tcW w:w="1763" w:type="dxa"/>
            <w:hideMark/>
          </w:tcPr>
          <w:p w14:paraId="3B11E75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Measurement error</w:t>
            </w:r>
          </w:p>
        </w:tc>
        <w:tc>
          <w:tcPr>
            <w:tcW w:w="2890" w:type="dxa"/>
            <w:hideMark/>
          </w:tcPr>
          <w:p w14:paraId="38E5A06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Measurement errors are errors that occur during data capture  and cause recorded values of  variables to be different from the true ones</w:t>
            </w:r>
          </w:p>
        </w:tc>
        <w:tc>
          <w:tcPr>
            <w:tcW w:w="3964" w:type="dxa"/>
            <w:hideMark/>
          </w:tcPr>
          <w:p w14:paraId="5C4712B7"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main sources of measurement error should be reported and assessed. Their description should be accompanied by any available analysis, otherwise by the producer’s best knowledge. Where available and relevant describe:</w:t>
            </w:r>
          </w:p>
          <w:p w14:paraId="2DA5D005"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identification and general assessment of the main sources of measurement error, including errors arising from data acquisition;</w:t>
            </w:r>
            <w:r w:rsidRPr="005E71A0">
              <w:rPr>
                <w:rFonts w:ascii="Times New Roman" w:hAnsi="Times New Roman"/>
                <w:sz w:val="24"/>
                <w:szCs w:val="24"/>
              </w:rPr>
              <w:br/>
              <w:t xml:space="preserve">• efforts made in questionnaire design and testing, information on interviewer </w:t>
            </w:r>
            <w:r w:rsidRPr="005E71A0">
              <w:rPr>
                <w:rFonts w:ascii="Times New Roman" w:hAnsi="Times New Roman"/>
                <w:sz w:val="24"/>
                <w:szCs w:val="24"/>
              </w:rPr>
              <w:lastRenderedPageBreak/>
              <w:t>training and other work on error prevention;</w:t>
            </w:r>
          </w:p>
          <w:p w14:paraId="4D2A2BFA" w14:textId="77777777" w:rsidR="000C2E89" w:rsidRPr="00032316"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errors in measurement instruments (meters,  satellites,...)</w:t>
            </w:r>
            <w:r>
              <w:rPr>
                <w:rFonts w:ascii="Times New Roman" w:hAnsi="Times New Roman"/>
                <w:sz w:val="24"/>
                <w:szCs w:val="24"/>
                <w:lang w:val="en-US"/>
              </w:rPr>
              <w:t>;</w:t>
            </w:r>
          </w:p>
          <w:p w14:paraId="65E5FFB1"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results of assessments based on comparisons with external data, re-interviews or experiments;</w:t>
            </w:r>
          </w:p>
          <w:p w14:paraId="438F1C64"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results of indirect analysis, for example, of the editing phase; and</w:t>
            </w:r>
          </w:p>
          <w:p w14:paraId="6441022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actions taken to correct measurement errors.</w:t>
            </w:r>
          </w:p>
        </w:tc>
        <w:tc>
          <w:tcPr>
            <w:tcW w:w="4819" w:type="dxa"/>
            <w:hideMark/>
          </w:tcPr>
          <w:p w14:paraId="2CFCFD4B" w14:textId="77777777" w:rsidR="000C2E89" w:rsidRDefault="000C2E89" w:rsidP="00254EDF">
            <w:pPr>
              <w:spacing w:after="0" w:line="240" w:lineRule="auto"/>
              <w:jc w:val="both"/>
              <w:rPr>
                <w:rFonts w:ascii="Times New Roman" w:hAnsi="Times New Roman"/>
                <w:sz w:val="24"/>
                <w:szCs w:val="24"/>
                <w:lang w:val="en-US"/>
              </w:rPr>
            </w:pPr>
            <w:r w:rsidRPr="00660EC8">
              <w:rPr>
                <w:rFonts w:ascii="Times New Roman" w:hAnsi="Times New Roman"/>
                <w:sz w:val="24"/>
                <w:szCs w:val="24"/>
              </w:rPr>
              <w:lastRenderedPageBreak/>
              <w:t xml:space="preserve">The various ways to scrape and extract the </w:t>
            </w:r>
            <w:r>
              <w:rPr>
                <w:rFonts w:ascii="Times New Roman" w:hAnsi="Times New Roman"/>
                <w:sz w:val="24"/>
                <w:szCs w:val="24"/>
                <w:lang w:val="en-US"/>
              </w:rPr>
              <w:t xml:space="preserve">content of OJAs </w:t>
            </w:r>
            <w:r w:rsidRPr="00660EC8">
              <w:rPr>
                <w:rFonts w:ascii="Times New Roman" w:hAnsi="Times New Roman"/>
                <w:sz w:val="24"/>
                <w:szCs w:val="24"/>
              </w:rPr>
              <w:t xml:space="preserve">from </w:t>
            </w:r>
            <w:r>
              <w:rPr>
                <w:rFonts w:ascii="Times New Roman" w:hAnsi="Times New Roman"/>
                <w:sz w:val="24"/>
                <w:szCs w:val="24"/>
                <w:lang w:val="en-US"/>
              </w:rPr>
              <w:t>job portals c</w:t>
            </w:r>
            <w:r w:rsidRPr="00660EC8">
              <w:rPr>
                <w:rFonts w:ascii="Times New Roman" w:hAnsi="Times New Roman"/>
                <w:sz w:val="24"/>
                <w:szCs w:val="24"/>
              </w:rPr>
              <w:t>ould be source for measurement errors.</w:t>
            </w:r>
            <w:r>
              <w:rPr>
                <w:rFonts w:ascii="Times New Roman" w:hAnsi="Times New Roman"/>
                <w:sz w:val="24"/>
                <w:szCs w:val="24"/>
                <w:lang w:val="en-US"/>
              </w:rPr>
              <w:t xml:space="preserve"> </w:t>
            </w:r>
          </w:p>
          <w:p w14:paraId="008DFFA4" w14:textId="77777777" w:rsidR="000C2E89" w:rsidRPr="00DB0C9F"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capture of variables from unstructured text is not always precise.  </w:t>
            </w:r>
          </w:p>
        </w:tc>
      </w:tr>
      <w:tr w:rsidR="000C2E89" w:rsidRPr="005E71A0" w14:paraId="193638E0" w14:textId="77777777" w:rsidTr="00254EDF">
        <w:trPr>
          <w:trHeight w:val="989"/>
        </w:trPr>
        <w:tc>
          <w:tcPr>
            <w:tcW w:w="876" w:type="dxa"/>
            <w:noWrap/>
            <w:hideMark/>
          </w:tcPr>
          <w:p w14:paraId="042660C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6.3.3</w:t>
            </w:r>
          </w:p>
        </w:tc>
        <w:tc>
          <w:tcPr>
            <w:tcW w:w="1763" w:type="dxa"/>
            <w:hideMark/>
          </w:tcPr>
          <w:p w14:paraId="4F5C964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Non response error</w:t>
            </w:r>
          </w:p>
        </w:tc>
        <w:tc>
          <w:tcPr>
            <w:tcW w:w="2890" w:type="dxa"/>
            <w:hideMark/>
          </w:tcPr>
          <w:p w14:paraId="2DFDFAA9"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 xml:space="preserve">Nonresponse errors occur when the Big Data source fails to collect one or all the variables for units belonging to the domain covered by the source </w:t>
            </w:r>
          </w:p>
        </w:tc>
        <w:tc>
          <w:tcPr>
            <w:tcW w:w="3964" w:type="dxa"/>
            <w:hideMark/>
          </w:tcPr>
          <w:p w14:paraId="0385E935"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qualitative/quantitative assessments of unit nonresponse and highlight the units that are most subject to nonresponse.</w:t>
            </w:r>
          </w:p>
          <w:p w14:paraId="4350587E" w14:textId="77777777" w:rsidR="000C2E89"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Highlight the variables that are most subject to item nonresponse.</w:t>
            </w:r>
            <w:r>
              <w:rPr>
                <w:rFonts w:ascii="Times New Roman" w:hAnsi="Times New Roman"/>
                <w:sz w:val="24"/>
                <w:szCs w:val="24"/>
                <w:lang w:val="en-US"/>
              </w:rPr>
              <w:t xml:space="preserve"> </w:t>
            </w:r>
            <w:r w:rsidRPr="005E71A0">
              <w:rPr>
                <w:rFonts w:ascii="Times New Roman" w:hAnsi="Times New Roman"/>
                <w:sz w:val="24"/>
                <w:szCs w:val="24"/>
              </w:rPr>
              <w:t>Provide a qualitative/quantitative assessments of the bias associated with nonresponse, comparing response rate for different sub-groups or distribution of auxiliary variables known for respondents and non-respondets (etc.). Provide a breakdown of nonrespondents according to cause for nonresponse mainly focusing on unit dependent cause and data collection tools cause.</w:t>
            </w:r>
            <w:r>
              <w:rPr>
                <w:rFonts w:ascii="Times New Roman" w:hAnsi="Times New Roman"/>
                <w:sz w:val="24"/>
                <w:szCs w:val="24"/>
                <w:lang w:val="en-US"/>
              </w:rPr>
              <w:t xml:space="preserve"> </w:t>
            </w:r>
            <w:r w:rsidRPr="005E71A0">
              <w:rPr>
                <w:rFonts w:ascii="Times New Roman" w:hAnsi="Times New Roman"/>
                <w:sz w:val="24"/>
                <w:szCs w:val="24"/>
              </w:rPr>
              <w:t>Define a stategy for reducing nonresponse during data collection and follow-up. Implement  an estimator adjusted for nonresponse.</w:t>
            </w:r>
            <w:r>
              <w:rPr>
                <w:rFonts w:ascii="Times New Roman" w:hAnsi="Times New Roman"/>
                <w:sz w:val="24"/>
                <w:szCs w:val="24"/>
                <w:lang w:val="en-US"/>
              </w:rPr>
              <w:t xml:space="preserve"> </w:t>
            </w:r>
          </w:p>
          <w:p w14:paraId="7C5FA320" w14:textId="77777777" w:rsidR="000C2E89" w:rsidRDefault="000C2E89" w:rsidP="00254EDF">
            <w:pPr>
              <w:spacing w:after="0" w:line="240" w:lineRule="auto"/>
              <w:rPr>
                <w:rFonts w:ascii="Times New Roman" w:hAnsi="Times New Roman"/>
                <w:sz w:val="24"/>
                <w:szCs w:val="24"/>
              </w:rPr>
            </w:pPr>
            <w:r w:rsidRPr="005E71A0">
              <w:rPr>
                <w:rFonts w:ascii="Times New Roman" w:hAnsi="Times New Roman"/>
                <w:b/>
                <w:sz w:val="24"/>
                <w:szCs w:val="24"/>
              </w:rPr>
              <w:t>European level:</w:t>
            </w:r>
            <w:r w:rsidRPr="005E71A0">
              <w:rPr>
                <w:rFonts w:ascii="Times New Roman" w:hAnsi="Times New Roman"/>
                <w:sz w:val="24"/>
                <w:szCs w:val="24"/>
              </w:rPr>
              <w:t xml:space="preserve"> </w:t>
            </w:r>
          </w:p>
          <w:p w14:paraId="7C01FC2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Provide a qualitative/quantitative assessments of unit and item nonresponse across countries.</w:t>
            </w:r>
          </w:p>
        </w:tc>
        <w:tc>
          <w:tcPr>
            <w:tcW w:w="4819" w:type="dxa"/>
            <w:hideMark/>
          </w:tcPr>
          <w:p w14:paraId="73337C58" w14:textId="77777777" w:rsidR="000C2E89" w:rsidRPr="005E71A0" w:rsidRDefault="000C2E89" w:rsidP="00254EDF">
            <w:pPr>
              <w:spacing w:after="0" w:line="240" w:lineRule="auto"/>
              <w:jc w:val="both"/>
              <w:rPr>
                <w:rFonts w:ascii="Times New Roman" w:hAnsi="Times New Roman"/>
                <w:sz w:val="24"/>
                <w:szCs w:val="24"/>
              </w:rPr>
            </w:pPr>
            <w:r w:rsidRPr="00DB0C9F">
              <w:rPr>
                <w:rFonts w:ascii="Times New Roman" w:hAnsi="Times New Roman"/>
                <w:sz w:val="24"/>
                <w:szCs w:val="24"/>
              </w:rPr>
              <w:lastRenderedPageBreak/>
              <w:t xml:space="preserve">There </w:t>
            </w:r>
            <w:r>
              <w:rPr>
                <w:rFonts w:ascii="Times New Roman" w:hAnsi="Times New Roman"/>
                <w:sz w:val="24"/>
                <w:szCs w:val="24"/>
                <w:lang w:val="en-US"/>
              </w:rPr>
              <w:t xml:space="preserve">could be </w:t>
            </w:r>
            <w:r w:rsidRPr="00DB0C9F">
              <w:rPr>
                <w:rFonts w:ascii="Times New Roman" w:hAnsi="Times New Roman"/>
                <w:sz w:val="24"/>
                <w:szCs w:val="24"/>
              </w:rPr>
              <w:t xml:space="preserve">some cases in which the </w:t>
            </w:r>
            <w:r>
              <w:rPr>
                <w:rFonts w:ascii="Times New Roman" w:hAnsi="Times New Roman"/>
                <w:sz w:val="24"/>
                <w:szCs w:val="24"/>
                <w:lang w:val="en-US"/>
              </w:rPr>
              <w:t xml:space="preserve">job portals is not </w:t>
            </w:r>
            <w:r w:rsidRPr="00DB0C9F">
              <w:rPr>
                <w:rFonts w:ascii="Times New Roman" w:hAnsi="Times New Roman"/>
                <w:sz w:val="24"/>
                <w:szCs w:val="24"/>
              </w:rPr>
              <w:t xml:space="preserve">responding, blocking robots or they are in  maintenance mode which can cause </w:t>
            </w:r>
            <w:r>
              <w:rPr>
                <w:rFonts w:ascii="Times New Roman" w:hAnsi="Times New Roman"/>
                <w:sz w:val="24"/>
                <w:szCs w:val="24"/>
                <w:lang w:val="en-US"/>
              </w:rPr>
              <w:t>non response errors</w:t>
            </w:r>
            <w:r w:rsidRPr="00DB0C9F">
              <w:rPr>
                <w:rFonts w:ascii="Times New Roman" w:hAnsi="Times New Roman"/>
                <w:sz w:val="24"/>
                <w:szCs w:val="24"/>
              </w:rPr>
              <w:t xml:space="preserve"> (</w:t>
            </w:r>
            <w:r>
              <w:rPr>
                <w:rFonts w:ascii="Times New Roman" w:hAnsi="Times New Roman"/>
                <w:sz w:val="24"/>
                <w:szCs w:val="24"/>
                <w:lang w:val="en-US"/>
              </w:rPr>
              <w:t xml:space="preserve">Till now, the non response rate for Bulgarian OJAs data </w:t>
            </w:r>
            <w:r w:rsidRPr="00DB0C9F">
              <w:rPr>
                <w:rFonts w:ascii="Times New Roman" w:hAnsi="Times New Roman"/>
                <w:sz w:val="24"/>
                <w:szCs w:val="24"/>
              </w:rPr>
              <w:t>is 0%).</w:t>
            </w:r>
          </w:p>
        </w:tc>
      </w:tr>
      <w:tr w:rsidR="000C2E89" w:rsidRPr="00F012B0" w14:paraId="14FA4E8C" w14:textId="77777777" w:rsidTr="00254EDF">
        <w:trPr>
          <w:trHeight w:val="1260"/>
        </w:trPr>
        <w:tc>
          <w:tcPr>
            <w:tcW w:w="876" w:type="dxa"/>
            <w:noWrap/>
            <w:hideMark/>
          </w:tcPr>
          <w:p w14:paraId="5030BB6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6.3.3.1</w:t>
            </w:r>
          </w:p>
        </w:tc>
        <w:tc>
          <w:tcPr>
            <w:tcW w:w="1763" w:type="dxa"/>
            <w:hideMark/>
          </w:tcPr>
          <w:p w14:paraId="7892F41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A4. Unit nonresponse - rate (P)</w:t>
            </w:r>
          </w:p>
        </w:tc>
        <w:tc>
          <w:tcPr>
            <w:tcW w:w="2890" w:type="dxa"/>
            <w:hideMark/>
          </w:tcPr>
          <w:p w14:paraId="38AB696E"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The ratio of the number of units with no information or not usable information to the total number of in-scope (eligible) units, at a level of detail appropriate for a producer report.</w:t>
            </w:r>
          </w:p>
        </w:tc>
        <w:tc>
          <w:tcPr>
            <w:tcW w:w="3964" w:type="dxa"/>
            <w:hideMark/>
          </w:tcPr>
          <w:p w14:paraId="22F86EAA"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Report A4: Unit nonresponse rate overall and at a level of detail appropriate for a producer report.</w:t>
            </w:r>
          </w:p>
        </w:tc>
        <w:tc>
          <w:tcPr>
            <w:tcW w:w="4819" w:type="dxa"/>
            <w:noWrap/>
            <w:hideMark/>
          </w:tcPr>
          <w:p w14:paraId="2FBA3119" w14:textId="77777777" w:rsidR="000C2E89" w:rsidRPr="005E71A0" w:rsidRDefault="000C2E89" w:rsidP="00254EDF">
            <w:pPr>
              <w:spacing w:after="0" w:line="240" w:lineRule="auto"/>
              <w:jc w:val="both"/>
              <w:rPr>
                <w:rFonts w:ascii="Times New Roman" w:hAnsi="Times New Roman"/>
                <w:sz w:val="24"/>
                <w:szCs w:val="24"/>
              </w:rPr>
            </w:pPr>
            <w:proofErr w:type="gramStart"/>
            <w:r w:rsidRPr="00790F73">
              <w:rPr>
                <w:rFonts w:ascii="Times New Roman" w:hAnsi="Times New Roman"/>
                <w:sz w:val="24"/>
                <w:szCs w:val="24"/>
                <w:lang w:val="en-US"/>
              </w:rPr>
              <w:t>Till</w:t>
            </w:r>
            <w:proofErr w:type="gramEnd"/>
            <w:r w:rsidRPr="00790F73">
              <w:rPr>
                <w:rFonts w:ascii="Times New Roman" w:hAnsi="Times New Roman"/>
                <w:sz w:val="24"/>
                <w:szCs w:val="24"/>
                <w:lang w:val="en-US"/>
              </w:rPr>
              <w:t xml:space="preserve"> now, the non response rate for Bulgarian OJAs data </w:t>
            </w:r>
            <w:r w:rsidRPr="00790F73">
              <w:rPr>
                <w:rFonts w:ascii="Times New Roman" w:hAnsi="Times New Roman"/>
                <w:sz w:val="24"/>
                <w:szCs w:val="24"/>
                <w:lang w:val="nl-NL"/>
              </w:rPr>
              <w:t>is 0%</w:t>
            </w:r>
            <w:r>
              <w:rPr>
                <w:rFonts w:ascii="Times New Roman" w:hAnsi="Times New Roman"/>
                <w:sz w:val="24"/>
                <w:szCs w:val="24"/>
                <w:lang w:val="en-US"/>
              </w:rPr>
              <w:t xml:space="preserve">. </w:t>
            </w:r>
          </w:p>
        </w:tc>
      </w:tr>
      <w:tr w:rsidR="000C2E89" w:rsidRPr="005E71A0" w14:paraId="54988855" w14:textId="77777777" w:rsidTr="00254EDF">
        <w:trPr>
          <w:trHeight w:val="703"/>
        </w:trPr>
        <w:tc>
          <w:tcPr>
            <w:tcW w:w="876" w:type="dxa"/>
            <w:noWrap/>
            <w:hideMark/>
          </w:tcPr>
          <w:p w14:paraId="61A408C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6.3.4</w:t>
            </w:r>
          </w:p>
        </w:tc>
        <w:tc>
          <w:tcPr>
            <w:tcW w:w="1763" w:type="dxa"/>
            <w:hideMark/>
          </w:tcPr>
          <w:p w14:paraId="6CF0C14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Processing error</w:t>
            </w:r>
          </w:p>
        </w:tc>
        <w:tc>
          <w:tcPr>
            <w:tcW w:w="2890" w:type="dxa"/>
            <w:hideMark/>
          </w:tcPr>
          <w:p w14:paraId="6B33D9F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error in final data collection process results arising from the faulty implementation of correctly planned implementation methods, e.g., algorithms used to transform the data or extract information from raw data.</w:t>
            </w:r>
          </w:p>
        </w:tc>
        <w:tc>
          <w:tcPr>
            <w:tcW w:w="3964" w:type="dxa"/>
            <w:hideMark/>
          </w:tcPr>
          <w:p w14:paraId="3F3CFD3E"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If processing errors are significant, identify the main issues regarding them. Present an analysis of processing errors, where available, otherwise a qualitative assessment. </w:t>
            </w:r>
            <w:r w:rsidRPr="005E71A0">
              <w:rPr>
                <w:rFonts w:ascii="Times New Roman" w:hAnsi="Times New Roman"/>
                <w:sz w:val="24"/>
                <w:szCs w:val="24"/>
              </w:rPr>
              <w:br/>
              <w:t xml:space="preserve">Report their extent, and impact on the outputs, of the most significant types of error. </w:t>
            </w:r>
            <w:r w:rsidRPr="005E71A0">
              <w:rPr>
                <w:rFonts w:ascii="Times New Roman" w:hAnsi="Times New Roman"/>
                <w:sz w:val="24"/>
                <w:szCs w:val="24"/>
              </w:rPr>
              <w:br/>
              <w:t>Include descriptions of linking and coding errors, if applicable.</w:t>
            </w:r>
            <w:r>
              <w:rPr>
                <w:rFonts w:ascii="Times New Roman" w:hAnsi="Times New Roman"/>
                <w:sz w:val="24"/>
                <w:szCs w:val="24"/>
                <w:lang w:val="en-US"/>
              </w:rPr>
              <w:t xml:space="preserve"> </w:t>
            </w:r>
            <w:r w:rsidRPr="005E71A0">
              <w:rPr>
                <w:rFonts w:ascii="Times New Roman" w:hAnsi="Times New Roman"/>
                <w:sz w:val="24"/>
                <w:szCs w:val="24"/>
              </w:rPr>
              <w:t>Where mistakes relating to programming or publishing have occurred, corrective measures taken as well as actions for avoiding them in the future should be reported.</w:t>
            </w:r>
          </w:p>
          <w:p w14:paraId="21CC15C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Example:</w:t>
            </w:r>
            <w:r w:rsidRPr="005E71A0">
              <w:rPr>
                <w:rFonts w:ascii="Times New Roman" w:hAnsi="Times New Roman"/>
                <w:sz w:val="24"/>
                <w:szCs w:val="24"/>
              </w:rPr>
              <w:br/>
              <w:t xml:space="preserve">For web data sources: Setting up a pipeline assures processing is comparable over time. Because texts were processed, the final results were </w:t>
            </w:r>
            <w:r w:rsidRPr="005E71A0">
              <w:rPr>
                <w:rFonts w:ascii="Times New Roman" w:hAnsi="Times New Roman"/>
                <w:sz w:val="24"/>
                <w:szCs w:val="24"/>
              </w:rPr>
              <w:lastRenderedPageBreak/>
              <w:t xml:space="preserve">highly affected by the various choices of text processing made. </w:t>
            </w:r>
          </w:p>
          <w:p w14:paraId="2D6B6BF9" w14:textId="77777777" w:rsidR="000C2E89" w:rsidRPr="005E71A0" w:rsidRDefault="000C2E89" w:rsidP="00254EDF">
            <w:pPr>
              <w:spacing w:after="0" w:line="240" w:lineRule="auto"/>
              <w:rPr>
                <w:rFonts w:ascii="Times New Roman" w:hAnsi="Times New Roman"/>
                <w:sz w:val="24"/>
                <w:szCs w:val="24"/>
              </w:rPr>
            </w:pPr>
          </w:p>
        </w:tc>
        <w:tc>
          <w:tcPr>
            <w:tcW w:w="4819" w:type="dxa"/>
            <w:hideMark/>
          </w:tcPr>
          <w:p w14:paraId="0D1A07A7" w14:textId="77777777" w:rsidR="000C2E89" w:rsidRPr="00595588" w:rsidRDefault="000C2E89" w:rsidP="00254EDF">
            <w:pPr>
              <w:spacing w:after="0" w:line="240" w:lineRule="auto"/>
              <w:jc w:val="both"/>
              <w:rPr>
                <w:rFonts w:ascii="Times New Roman" w:hAnsi="Times New Roman"/>
                <w:sz w:val="24"/>
                <w:szCs w:val="24"/>
                <w:lang w:val="en-US"/>
              </w:rPr>
            </w:pPr>
            <w:r w:rsidRPr="00595588">
              <w:rPr>
                <w:rFonts w:ascii="Times New Roman" w:hAnsi="Times New Roman"/>
                <w:sz w:val="24"/>
                <w:szCs w:val="24"/>
                <w:lang w:val="en-US"/>
              </w:rPr>
              <w:lastRenderedPageBreak/>
              <w:t xml:space="preserve">BNSI is doing encoding </w:t>
            </w:r>
            <w:r>
              <w:rPr>
                <w:rFonts w:ascii="Times New Roman" w:hAnsi="Times New Roman"/>
                <w:sz w:val="24"/>
                <w:szCs w:val="24"/>
                <w:lang w:val="en-US"/>
              </w:rPr>
              <w:t>of unstructured text d</w:t>
            </w:r>
            <w:r w:rsidRPr="00595588">
              <w:rPr>
                <w:rFonts w:ascii="Times New Roman" w:hAnsi="Times New Roman"/>
                <w:sz w:val="24"/>
                <w:szCs w:val="24"/>
                <w:lang w:val="en-US"/>
              </w:rPr>
              <w:t xml:space="preserve">aily on the all validated CSV files with OJAs data by Python script. </w:t>
            </w:r>
            <w:r>
              <w:rPr>
                <w:rFonts w:ascii="Times New Roman" w:hAnsi="Times New Roman"/>
                <w:sz w:val="24"/>
                <w:szCs w:val="24"/>
                <w:lang w:val="en-US"/>
              </w:rPr>
              <w:t>T</w:t>
            </w:r>
            <w:r w:rsidRPr="00595588">
              <w:rPr>
                <w:rFonts w:ascii="Times New Roman" w:hAnsi="Times New Roman"/>
                <w:sz w:val="24"/>
                <w:szCs w:val="24"/>
                <w:lang w:val="en-US"/>
              </w:rPr>
              <w:t>he script encodes the OJA</w:t>
            </w:r>
            <w:r>
              <w:rPr>
                <w:rFonts w:ascii="Times New Roman" w:hAnsi="Times New Roman"/>
                <w:sz w:val="24"/>
                <w:szCs w:val="24"/>
                <w:lang w:val="en-US"/>
              </w:rPr>
              <w:t>s</w:t>
            </w:r>
            <w:r w:rsidRPr="00595588">
              <w:rPr>
                <w:rFonts w:ascii="Times New Roman" w:hAnsi="Times New Roman"/>
                <w:sz w:val="24"/>
                <w:szCs w:val="24"/>
                <w:lang w:val="en-US"/>
              </w:rPr>
              <w:t xml:space="preserve"> by the following characteristics</w:t>
            </w:r>
            <w:r>
              <w:rPr>
                <w:rFonts w:ascii="Times New Roman" w:hAnsi="Times New Roman"/>
                <w:sz w:val="24"/>
                <w:szCs w:val="24"/>
                <w:lang w:val="en-US"/>
              </w:rPr>
              <w:t xml:space="preserve"> with success rates</w:t>
            </w:r>
            <w:r w:rsidRPr="00595588">
              <w:rPr>
                <w:rFonts w:ascii="Times New Roman" w:hAnsi="Times New Roman"/>
                <w:sz w:val="24"/>
                <w:szCs w:val="24"/>
                <w:lang w:val="en-US"/>
              </w:rPr>
              <w:t>:</w:t>
            </w:r>
          </w:p>
          <w:p w14:paraId="3AA43D21" w14:textId="77777777" w:rsidR="000C2E89" w:rsidRDefault="000C2E89" w:rsidP="003C50B1">
            <w:pPr>
              <w:pStyle w:val="Liststycke"/>
              <w:numPr>
                <w:ilvl w:val="0"/>
                <w:numId w:val="29"/>
              </w:numPr>
              <w:spacing w:before="120" w:after="0" w:line="240" w:lineRule="auto"/>
              <w:ind w:left="714" w:hanging="357"/>
              <w:contextualSpacing w:val="0"/>
              <w:jc w:val="both"/>
              <w:rPr>
                <w:rFonts w:ascii="Times New Roman" w:hAnsi="Times New Roman"/>
                <w:sz w:val="24"/>
                <w:szCs w:val="24"/>
                <w:lang w:val="en-US"/>
              </w:rPr>
            </w:pPr>
            <w:r w:rsidRPr="00595588">
              <w:rPr>
                <w:rFonts w:ascii="Times New Roman" w:hAnsi="Times New Roman"/>
                <w:sz w:val="24"/>
                <w:szCs w:val="24"/>
                <w:lang w:val="en-US"/>
              </w:rPr>
              <w:t>NUTS 3 levels –</w:t>
            </w:r>
            <w:r>
              <w:rPr>
                <w:rFonts w:ascii="Times New Roman" w:hAnsi="Times New Roman"/>
                <w:sz w:val="24"/>
                <w:szCs w:val="24"/>
                <w:lang w:val="en-US"/>
              </w:rPr>
              <w:t xml:space="preserve"> 98%</w:t>
            </w:r>
            <w:r w:rsidRPr="00595588">
              <w:rPr>
                <w:rFonts w:ascii="Times New Roman" w:hAnsi="Times New Roman"/>
                <w:sz w:val="24"/>
                <w:szCs w:val="24"/>
                <w:lang w:val="en-US"/>
              </w:rPr>
              <w:t>;</w:t>
            </w:r>
          </w:p>
          <w:p w14:paraId="49C9DBF3" w14:textId="77777777" w:rsidR="000C2E89" w:rsidRPr="00595588" w:rsidRDefault="000C2E89" w:rsidP="003C50B1">
            <w:pPr>
              <w:pStyle w:val="Liststycke"/>
              <w:numPr>
                <w:ilvl w:val="0"/>
                <w:numId w:val="29"/>
              </w:numPr>
              <w:spacing w:after="0" w:line="240" w:lineRule="auto"/>
              <w:jc w:val="both"/>
              <w:rPr>
                <w:rFonts w:ascii="Times New Roman" w:hAnsi="Times New Roman"/>
                <w:sz w:val="24"/>
                <w:szCs w:val="24"/>
                <w:lang w:val="en-US"/>
              </w:rPr>
            </w:pPr>
            <w:r w:rsidRPr="00595588">
              <w:rPr>
                <w:rFonts w:ascii="Times New Roman" w:hAnsi="Times New Roman"/>
                <w:sz w:val="24"/>
                <w:szCs w:val="24"/>
                <w:lang w:val="en-US"/>
              </w:rPr>
              <w:t xml:space="preserve">NACE </w:t>
            </w:r>
            <w:r>
              <w:rPr>
                <w:rFonts w:ascii="Times New Roman" w:hAnsi="Times New Roman"/>
                <w:sz w:val="24"/>
                <w:szCs w:val="24"/>
                <w:lang w:val="en-US"/>
              </w:rPr>
              <w:t xml:space="preserve">Rev. </w:t>
            </w:r>
            <w:r w:rsidRPr="00595588">
              <w:rPr>
                <w:rFonts w:ascii="Times New Roman" w:hAnsi="Times New Roman"/>
                <w:sz w:val="24"/>
                <w:szCs w:val="24"/>
                <w:lang w:val="en-US"/>
              </w:rPr>
              <w:t xml:space="preserve">2 </w:t>
            </w:r>
            <w:r>
              <w:rPr>
                <w:rFonts w:ascii="Times New Roman" w:hAnsi="Times New Roman"/>
                <w:sz w:val="24"/>
                <w:szCs w:val="24"/>
                <w:lang w:val="en-US"/>
              </w:rPr>
              <w:t>(</w:t>
            </w:r>
            <w:r w:rsidRPr="00595588">
              <w:rPr>
                <w:rFonts w:ascii="Times New Roman" w:hAnsi="Times New Roman"/>
                <w:sz w:val="24"/>
                <w:szCs w:val="24"/>
                <w:lang w:val="en-US"/>
              </w:rPr>
              <w:t>from enterprise’s identification code and SBR NACE information</w:t>
            </w:r>
            <w:r>
              <w:rPr>
                <w:rFonts w:ascii="Times New Roman" w:hAnsi="Times New Roman"/>
                <w:sz w:val="24"/>
                <w:szCs w:val="24"/>
                <w:lang w:val="en-US"/>
              </w:rPr>
              <w:t>) – 37%</w:t>
            </w:r>
            <w:r w:rsidRPr="00595588">
              <w:rPr>
                <w:rFonts w:ascii="Times New Roman" w:hAnsi="Times New Roman"/>
                <w:sz w:val="24"/>
                <w:szCs w:val="24"/>
                <w:lang w:val="en-US"/>
              </w:rPr>
              <w:t>;</w:t>
            </w:r>
          </w:p>
          <w:p w14:paraId="6007E59F" w14:textId="77777777" w:rsidR="000C2E89" w:rsidRPr="00595588" w:rsidRDefault="000C2E89" w:rsidP="003C50B1">
            <w:pPr>
              <w:pStyle w:val="Liststycke"/>
              <w:numPr>
                <w:ilvl w:val="0"/>
                <w:numId w:val="29"/>
              </w:numPr>
              <w:spacing w:after="0" w:line="240" w:lineRule="auto"/>
              <w:jc w:val="both"/>
              <w:rPr>
                <w:rFonts w:ascii="Times New Roman" w:hAnsi="Times New Roman"/>
                <w:sz w:val="24"/>
                <w:szCs w:val="24"/>
                <w:lang w:val="en-US"/>
              </w:rPr>
            </w:pPr>
            <w:r w:rsidRPr="00595588">
              <w:rPr>
                <w:rFonts w:ascii="Times New Roman" w:hAnsi="Times New Roman"/>
                <w:sz w:val="24"/>
                <w:szCs w:val="24"/>
                <w:lang w:val="en-US"/>
              </w:rPr>
              <w:t>Permanent or temporary work – 97%;</w:t>
            </w:r>
          </w:p>
          <w:p w14:paraId="2A00F7A1" w14:textId="77777777" w:rsidR="000C2E89" w:rsidRDefault="000C2E89" w:rsidP="003C50B1">
            <w:pPr>
              <w:pStyle w:val="Liststycke"/>
              <w:numPr>
                <w:ilvl w:val="0"/>
                <w:numId w:val="29"/>
              </w:numPr>
              <w:spacing w:after="0" w:line="240" w:lineRule="auto"/>
              <w:jc w:val="both"/>
              <w:rPr>
                <w:rFonts w:ascii="Times New Roman" w:hAnsi="Times New Roman"/>
                <w:sz w:val="24"/>
                <w:szCs w:val="24"/>
                <w:lang w:val="en-US"/>
              </w:rPr>
            </w:pPr>
            <w:r w:rsidRPr="00595588">
              <w:rPr>
                <w:rFonts w:ascii="Times New Roman" w:hAnsi="Times New Roman"/>
                <w:sz w:val="24"/>
                <w:szCs w:val="24"/>
                <w:lang w:val="en-US"/>
              </w:rPr>
              <w:t>Full or part time work – 97%;</w:t>
            </w:r>
          </w:p>
          <w:p w14:paraId="0228A06D" w14:textId="77777777" w:rsidR="000C2E89" w:rsidRPr="00C801BF" w:rsidRDefault="000C2E89" w:rsidP="003C50B1">
            <w:pPr>
              <w:pStyle w:val="Liststycke"/>
              <w:numPr>
                <w:ilvl w:val="0"/>
                <w:numId w:val="29"/>
              </w:numPr>
              <w:spacing w:after="0" w:line="240" w:lineRule="auto"/>
              <w:jc w:val="both"/>
              <w:rPr>
                <w:rFonts w:ascii="Times New Roman" w:hAnsi="Times New Roman"/>
                <w:sz w:val="24"/>
                <w:szCs w:val="24"/>
                <w:lang w:val="en-US"/>
              </w:rPr>
            </w:pPr>
            <w:r w:rsidRPr="00C801BF">
              <w:rPr>
                <w:rFonts w:ascii="Times New Roman" w:hAnsi="Times New Roman"/>
                <w:sz w:val="24"/>
                <w:szCs w:val="24"/>
                <w:lang w:val="en-US"/>
              </w:rPr>
              <w:t xml:space="preserve">Educational level </w:t>
            </w:r>
            <w:r>
              <w:rPr>
                <w:rFonts w:ascii="Times New Roman" w:hAnsi="Times New Roman"/>
                <w:sz w:val="24"/>
                <w:szCs w:val="24"/>
                <w:lang w:val="en-US"/>
              </w:rPr>
              <w:t xml:space="preserve">(not all advirtisements clearly state the information and no ML approach is used) </w:t>
            </w:r>
            <w:r w:rsidRPr="00C801BF">
              <w:rPr>
                <w:rFonts w:ascii="Times New Roman" w:hAnsi="Times New Roman"/>
                <w:sz w:val="24"/>
                <w:szCs w:val="24"/>
                <w:lang w:val="en-US"/>
              </w:rPr>
              <w:t>– 17%;</w:t>
            </w:r>
          </w:p>
          <w:p w14:paraId="6B9F2D44" w14:textId="77777777" w:rsidR="000C2E89" w:rsidRPr="005E71A0" w:rsidRDefault="000C2E89" w:rsidP="00254EDF">
            <w:pPr>
              <w:spacing w:after="0" w:line="240" w:lineRule="auto"/>
              <w:jc w:val="both"/>
              <w:rPr>
                <w:rFonts w:ascii="Times New Roman" w:hAnsi="Times New Roman"/>
                <w:sz w:val="24"/>
                <w:szCs w:val="24"/>
              </w:rPr>
            </w:pPr>
          </w:p>
        </w:tc>
      </w:tr>
      <w:tr w:rsidR="000C2E89" w:rsidRPr="005E71A0" w14:paraId="66A1BBEA" w14:textId="77777777" w:rsidTr="00254EDF">
        <w:trPr>
          <w:trHeight w:val="630"/>
        </w:trPr>
        <w:tc>
          <w:tcPr>
            <w:tcW w:w="876" w:type="dxa"/>
            <w:noWrap/>
            <w:hideMark/>
          </w:tcPr>
          <w:p w14:paraId="7AB314B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6.3.4.1</w:t>
            </w:r>
          </w:p>
        </w:tc>
        <w:tc>
          <w:tcPr>
            <w:tcW w:w="1763" w:type="dxa"/>
            <w:hideMark/>
          </w:tcPr>
          <w:p w14:paraId="432FC47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A7. Imputation – rate </w:t>
            </w:r>
          </w:p>
        </w:tc>
        <w:tc>
          <w:tcPr>
            <w:tcW w:w="2890" w:type="dxa"/>
            <w:hideMark/>
          </w:tcPr>
          <w:p w14:paraId="1A91FF3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ratio of the number of replaced values to the total number of values for a given variable.</w:t>
            </w:r>
          </w:p>
        </w:tc>
        <w:tc>
          <w:tcPr>
            <w:tcW w:w="3964" w:type="dxa"/>
            <w:hideMark/>
          </w:tcPr>
          <w:p w14:paraId="6DF810CE" w14:textId="77777777" w:rsidR="000C2E89" w:rsidRPr="003C2E57"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Provide values of indicator A7 Imputation – rate</w:t>
            </w:r>
            <w:r>
              <w:rPr>
                <w:rFonts w:ascii="Times New Roman" w:hAnsi="Times New Roman"/>
                <w:sz w:val="24"/>
                <w:szCs w:val="24"/>
                <w:lang w:val="en-US"/>
              </w:rPr>
              <w:t>.</w:t>
            </w:r>
          </w:p>
        </w:tc>
        <w:tc>
          <w:tcPr>
            <w:tcW w:w="4819" w:type="dxa"/>
            <w:noWrap/>
            <w:hideMark/>
          </w:tcPr>
          <w:p w14:paraId="60A9A166" w14:textId="77777777" w:rsidR="000C2E89" w:rsidRPr="003C2E57"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 xml:space="preserve">Not applicable. </w:t>
            </w:r>
          </w:p>
        </w:tc>
      </w:tr>
      <w:tr w:rsidR="000C2E89" w:rsidRPr="005E71A0" w14:paraId="61D24F3F" w14:textId="77777777" w:rsidTr="00254EDF">
        <w:trPr>
          <w:trHeight w:val="3299"/>
        </w:trPr>
        <w:tc>
          <w:tcPr>
            <w:tcW w:w="876" w:type="dxa"/>
            <w:noWrap/>
            <w:hideMark/>
          </w:tcPr>
          <w:p w14:paraId="65B2F57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6.3.5</w:t>
            </w:r>
          </w:p>
        </w:tc>
        <w:tc>
          <w:tcPr>
            <w:tcW w:w="1763" w:type="dxa"/>
            <w:hideMark/>
          </w:tcPr>
          <w:p w14:paraId="1D80DBC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Model assumption error</w:t>
            </w:r>
          </w:p>
        </w:tc>
        <w:tc>
          <w:tcPr>
            <w:tcW w:w="2890" w:type="dxa"/>
            <w:hideMark/>
          </w:tcPr>
          <w:p w14:paraId="737C6EE8"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Error due to models used in the statistical production.</w:t>
            </w:r>
          </w:p>
        </w:tc>
        <w:tc>
          <w:tcPr>
            <w:tcW w:w="3964" w:type="dxa"/>
            <w:hideMark/>
          </w:tcPr>
          <w:p w14:paraId="07B79FA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process specific models, for example, as needed to define the target of estimation itself and models used for transformation of data into statistical data. Provide an assessment of the validity of each model.</w:t>
            </w:r>
            <w:r>
              <w:rPr>
                <w:rFonts w:ascii="Times New Roman" w:hAnsi="Times New Roman"/>
                <w:sz w:val="24"/>
                <w:szCs w:val="24"/>
                <w:lang w:val="en-US"/>
              </w:rPr>
              <w:t xml:space="preserve"> </w:t>
            </w:r>
            <w:r w:rsidRPr="005E71A0">
              <w:rPr>
                <w:rFonts w:ascii="Times New Roman" w:hAnsi="Times New Roman"/>
                <w:sz w:val="24"/>
                <w:szCs w:val="24"/>
              </w:rPr>
              <w:t>Descriptions of models used in treatment of specific sources of error should be presented in the section dealing with those errors.</w:t>
            </w:r>
            <w:r>
              <w:rPr>
                <w:rFonts w:ascii="Times New Roman" w:hAnsi="Times New Roman"/>
                <w:sz w:val="24"/>
                <w:szCs w:val="24"/>
                <w:lang w:val="en-US"/>
              </w:rPr>
              <w:t xml:space="preserve"> </w:t>
            </w:r>
            <w:r w:rsidRPr="005E71A0">
              <w:rPr>
                <w:rFonts w:ascii="Times New Roman" w:hAnsi="Times New Roman"/>
                <w:sz w:val="24"/>
                <w:szCs w:val="24"/>
              </w:rPr>
              <w:t xml:space="preserve">The assessment of the models used in treatment of specific sources of error should be presented in this section. </w:t>
            </w:r>
            <w:r w:rsidRPr="005E71A0">
              <w:rPr>
                <w:rFonts w:ascii="Times New Roman" w:hAnsi="Times New Roman"/>
                <w:sz w:val="24"/>
                <w:szCs w:val="24"/>
              </w:rPr>
              <w:br/>
              <w:t>Discuss the trade off between the need to use proper model that can change over time (accuracy) and the use a constant model in order to ensure comparability over time</w:t>
            </w:r>
          </w:p>
        </w:tc>
        <w:tc>
          <w:tcPr>
            <w:tcW w:w="4819" w:type="dxa"/>
            <w:hideMark/>
          </w:tcPr>
          <w:p w14:paraId="2A74E718" w14:textId="77777777" w:rsidR="000C2E89" w:rsidRPr="00EC483E"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Not relevant since no model is used for producing OJAs experimental data. </w:t>
            </w:r>
          </w:p>
        </w:tc>
      </w:tr>
      <w:tr w:rsidR="000C2E89" w:rsidRPr="005E71A0" w14:paraId="58199A6B" w14:textId="77777777" w:rsidTr="00254EDF">
        <w:trPr>
          <w:trHeight w:val="699"/>
        </w:trPr>
        <w:tc>
          <w:tcPr>
            <w:tcW w:w="876" w:type="dxa"/>
            <w:hideMark/>
          </w:tcPr>
          <w:p w14:paraId="5C37015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6.5</w:t>
            </w:r>
          </w:p>
        </w:tc>
        <w:tc>
          <w:tcPr>
            <w:tcW w:w="1763" w:type="dxa"/>
            <w:hideMark/>
          </w:tcPr>
          <w:p w14:paraId="453A940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Data revision - policy</w:t>
            </w:r>
          </w:p>
        </w:tc>
        <w:tc>
          <w:tcPr>
            <w:tcW w:w="2890" w:type="dxa"/>
            <w:hideMark/>
          </w:tcPr>
          <w:p w14:paraId="734DF0A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Policy aimed at ensuring the transparency of disseminated data, whereby preliminary data are compiled that are later revised.</w:t>
            </w:r>
          </w:p>
        </w:tc>
        <w:tc>
          <w:tcPr>
            <w:tcW w:w="3964" w:type="dxa"/>
            <w:hideMark/>
          </w:tcPr>
          <w:p w14:paraId="101689F8"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Describe the data revision policy applicable to data output from the statistical process being reported. In so far as they are relevant to the process being reported, summarise the general procedures for treatment of planned revisions, benchmark revisions, unplanned revisions, and revisions due </w:t>
            </w:r>
            <w:r w:rsidRPr="005E71A0">
              <w:rPr>
                <w:rFonts w:ascii="Times New Roman" w:hAnsi="Times New Roman"/>
                <w:sz w:val="24"/>
                <w:szCs w:val="24"/>
              </w:rPr>
              <w:lastRenderedPageBreak/>
              <w:t>to conceptual and/or methodological changes.</w:t>
            </w:r>
          </w:p>
          <w:p w14:paraId="4BB7AB43" w14:textId="77777777" w:rsidR="000C2E89" w:rsidRDefault="000C2E89" w:rsidP="00254EDF">
            <w:pPr>
              <w:spacing w:after="0" w:line="240" w:lineRule="auto"/>
              <w:jc w:val="both"/>
              <w:rPr>
                <w:rFonts w:ascii="Times New Roman" w:hAnsi="Times New Roman"/>
                <w:b/>
                <w:sz w:val="24"/>
                <w:szCs w:val="24"/>
              </w:rPr>
            </w:pPr>
          </w:p>
          <w:p w14:paraId="6031FDB5" w14:textId="77777777" w:rsidR="000C2E89" w:rsidRDefault="000C2E89" w:rsidP="00254EDF">
            <w:pPr>
              <w:spacing w:after="0" w:line="240" w:lineRule="auto"/>
              <w:jc w:val="both"/>
              <w:rPr>
                <w:rFonts w:ascii="Times New Roman" w:hAnsi="Times New Roman"/>
                <w:b/>
                <w:sz w:val="24"/>
                <w:szCs w:val="24"/>
              </w:rPr>
            </w:pPr>
          </w:p>
          <w:p w14:paraId="78DEF6D2" w14:textId="77777777" w:rsidR="000C2E89" w:rsidRDefault="000C2E89" w:rsidP="00254EDF">
            <w:pPr>
              <w:spacing w:after="0" w:line="240" w:lineRule="auto"/>
              <w:jc w:val="both"/>
              <w:rPr>
                <w:rFonts w:ascii="Times New Roman" w:hAnsi="Times New Roman"/>
                <w:b/>
                <w:sz w:val="24"/>
                <w:szCs w:val="24"/>
              </w:rPr>
            </w:pPr>
            <w:r w:rsidRPr="005E71A0">
              <w:rPr>
                <w:rFonts w:ascii="Times New Roman" w:hAnsi="Times New Roman"/>
                <w:b/>
                <w:sz w:val="24"/>
                <w:szCs w:val="24"/>
              </w:rPr>
              <w:t>European level</w:t>
            </w:r>
          </w:p>
          <w:p w14:paraId="1CAFCFF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data revision policy and procedures at European level.</w:t>
            </w:r>
          </w:p>
          <w:p w14:paraId="1FCA5CB3" w14:textId="77777777" w:rsidR="000C2E89" w:rsidRPr="005E71A0" w:rsidRDefault="000C2E89" w:rsidP="00254EDF">
            <w:pPr>
              <w:spacing w:after="0" w:line="240" w:lineRule="auto"/>
              <w:rPr>
                <w:rFonts w:ascii="Times New Roman" w:hAnsi="Times New Roman"/>
                <w:sz w:val="24"/>
                <w:szCs w:val="24"/>
              </w:rPr>
            </w:pPr>
          </w:p>
        </w:tc>
        <w:tc>
          <w:tcPr>
            <w:tcW w:w="4819" w:type="dxa"/>
            <w:noWrap/>
            <w:hideMark/>
          </w:tcPr>
          <w:p w14:paraId="3152FF51" w14:textId="77777777" w:rsidR="000C2E89" w:rsidRPr="007465B8"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lastRenderedPageBreak/>
              <w:t> </w:t>
            </w:r>
            <w:r>
              <w:rPr>
                <w:rFonts w:ascii="Times New Roman" w:hAnsi="Times New Roman"/>
                <w:sz w:val="24"/>
                <w:szCs w:val="24"/>
                <w:lang w:val="en-US"/>
              </w:rPr>
              <w:t xml:space="preserve">Not relevant. </w:t>
            </w:r>
          </w:p>
        </w:tc>
      </w:tr>
      <w:tr w:rsidR="000C2E89" w:rsidRPr="005E71A0" w14:paraId="0B8C62D8" w14:textId="77777777" w:rsidTr="00254EDF">
        <w:trPr>
          <w:trHeight w:val="63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6945EC7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7</w:t>
            </w:r>
          </w:p>
        </w:tc>
        <w:tc>
          <w:tcPr>
            <w:tcW w:w="1763" w:type="dxa"/>
            <w:tcBorders>
              <w:top w:val="single" w:sz="4" w:space="0" w:color="auto"/>
              <w:left w:val="nil"/>
              <w:bottom w:val="single" w:sz="4" w:space="0" w:color="auto"/>
              <w:right w:val="single" w:sz="4" w:space="0" w:color="auto"/>
            </w:tcBorders>
            <w:shd w:val="clear" w:color="000000" w:fill="FFFF99"/>
            <w:hideMark/>
          </w:tcPr>
          <w:p w14:paraId="3A8D52CB"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xml:space="preserve">Timeliness and punctuality </w:t>
            </w:r>
          </w:p>
        </w:tc>
        <w:tc>
          <w:tcPr>
            <w:tcW w:w="2890" w:type="dxa"/>
            <w:tcBorders>
              <w:top w:val="single" w:sz="4" w:space="0" w:color="auto"/>
              <w:left w:val="nil"/>
              <w:bottom w:val="single" w:sz="4" w:space="0" w:color="auto"/>
              <w:right w:val="single" w:sz="4" w:space="0" w:color="auto"/>
            </w:tcBorders>
            <w:shd w:val="clear" w:color="000000" w:fill="FFFF99"/>
            <w:hideMark/>
          </w:tcPr>
          <w:p w14:paraId="5AAE0D1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(Defined by its sub-concepts)</w:t>
            </w:r>
          </w:p>
        </w:tc>
        <w:tc>
          <w:tcPr>
            <w:tcW w:w="3964" w:type="dxa"/>
            <w:tcBorders>
              <w:top w:val="single" w:sz="4" w:space="0" w:color="auto"/>
              <w:left w:val="nil"/>
              <w:bottom w:val="single" w:sz="4" w:space="0" w:color="auto"/>
              <w:right w:val="nil"/>
            </w:tcBorders>
            <w:shd w:val="clear" w:color="000000" w:fill="FFFF99"/>
            <w:hideMark/>
          </w:tcPr>
          <w:p w14:paraId="6239E36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61D6E14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34449829" w14:textId="77777777" w:rsidTr="00254EDF">
        <w:trPr>
          <w:trHeight w:val="1898"/>
        </w:trPr>
        <w:tc>
          <w:tcPr>
            <w:tcW w:w="876" w:type="dxa"/>
            <w:hideMark/>
          </w:tcPr>
          <w:p w14:paraId="23B89EF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7.1</w:t>
            </w:r>
          </w:p>
        </w:tc>
        <w:tc>
          <w:tcPr>
            <w:tcW w:w="1763" w:type="dxa"/>
            <w:hideMark/>
          </w:tcPr>
          <w:p w14:paraId="7CB7EAF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Timeliness </w:t>
            </w:r>
          </w:p>
        </w:tc>
        <w:tc>
          <w:tcPr>
            <w:tcW w:w="2890" w:type="dxa"/>
            <w:hideMark/>
          </w:tcPr>
          <w:p w14:paraId="36BDA8C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Length of time between data availability and the event or phenomenon the data describe.</w:t>
            </w:r>
          </w:p>
        </w:tc>
        <w:tc>
          <w:tcPr>
            <w:tcW w:w="3964" w:type="dxa"/>
            <w:hideMark/>
          </w:tcPr>
          <w:p w14:paraId="2501744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Outline the reasons for the time lag.</w:t>
            </w:r>
            <w:r w:rsidRPr="005E71A0">
              <w:rPr>
                <w:rFonts w:ascii="Times New Roman" w:hAnsi="Times New Roman"/>
                <w:sz w:val="24"/>
                <w:szCs w:val="24"/>
              </w:rPr>
              <w:br/>
              <w:t>Outline efforts to reduce time lag in future.</w:t>
            </w:r>
            <w:r w:rsidRPr="005E71A0">
              <w:rPr>
                <w:rFonts w:ascii="Times New Roman" w:hAnsi="Times New Roman"/>
                <w:sz w:val="24"/>
                <w:szCs w:val="24"/>
              </w:rPr>
              <w:br/>
              <w:t>Describe the envisioned time lag for producing statistical output from/with the help of a new data</w:t>
            </w:r>
            <w:r>
              <w:rPr>
                <w:rFonts w:ascii="Times New Roman" w:hAnsi="Times New Roman"/>
                <w:sz w:val="24"/>
                <w:szCs w:val="24"/>
                <w:lang w:val="en-US"/>
              </w:rPr>
              <w:t xml:space="preserve"> </w:t>
            </w:r>
            <w:r w:rsidRPr="005E71A0">
              <w:rPr>
                <w:rFonts w:ascii="Times New Roman" w:hAnsi="Times New Roman"/>
                <w:sz w:val="24"/>
                <w:szCs w:val="24"/>
              </w:rPr>
              <w:t>source.</w:t>
            </w:r>
            <w:r w:rsidRPr="005E71A0">
              <w:rPr>
                <w:rFonts w:ascii="Times New Roman" w:hAnsi="Times New Roman"/>
                <w:sz w:val="24"/>
                <w:szCs w:val="24"/>
              </w:rPr>
              <w:br/>
              <w:t xml:space="preserve">Describe if the use of the new data source has the potential to decrease the time lag as it exists at the moment for already existing statistical products. </w:t>
            </w:r>
          </w:p>
        </w:tc>
        <w:tc>
          <w:tcPr>
            <w:tcW w:w="4819" w:type="dxa"/>
            <w:hideMark/>
          </w:tcPr>
          <w:p w14:paraId="43D5826F" w14:textId="77777777" w:rsidR="000C2E89" w:rsidRDefault="000C2E89" w:rsidP="00254EDF">
            <w:pPr>
              <w:spacing w:after="0" w:line="240" w:lineRule="auto"/>
              <w:jc w:val="both"/>
              <w:rPr>
                <w:rFonts w:ascii="Times New Roman" w:hAnsi="Times New Roman"/>
                <w:sz w:val="24"/>
                <w:szCs w:val="24"/>
              </w:rPr>
            </w:pPr>
            <w:r w:rsidRPr="00D24E62">
              <w:rPr>
                <w:rFonts w:ascii="Times New Roman" w:hAnsi="Times New Roman"/>
                <w:sz w:val="24"/>
                <w:szCs w:val="24"/>
              </w:rPr>
              <w:t>The results are avaialble after web scraping and processing information - it means that there is significant</w:t>
            </w:r>
            <w:r>
              <w:rPr>
                <w:rFonts w:ascii="Times New Roman" w:hAnsi="Times New Roman"/>
                <w:sz w:val="24"/>
                <w:szCs w:val="24"/>
                <w:lang w:val="en-US"/>
              </w:rPr>
              <w:t xml:space="preserve"> </w:t>
            </w:r>
            <w:r w:rsidRPr="00D24E62">
              <w:rPr>
                <w:rFonts w:ascii="Times New Roman" w:hAnsi="Times New Roman"/>
                <w:sz w:val="24"/>
                <w:szCs w:val="24"/>
              </w:rPr>
              <w:t>reduce in time needed to deliver the results</w:t>
            </w:r>
            <w:r>
              <w:rPr>
                <w:rFonts w:ascii="Times New Roman" w:hAnsi="Times New Roman"/>
                <w:sz w:val="24"/>
                <w:szCs w:val="24"/>
                <w:lang w:val="en-US"/>
              </w:rPr>
              <w:t xml:space="preserve"> (almost in real time)</w:t>
            </w:r>
            <w:r w:rsidRPr="00D24E62">
              <w:rPr>
                <w:rFonts w:ascii="Times New Roman" w:hAnsi="Times New Roman"/>
                <w:sz w:val="24"/>
                <w:szCs w:val="24"/>
              </w:rPr>
              <w:t>.</w:t>
            </w:r>
          </w:p>
          <w:p w14:paraId="70F9A53A" w14:textId="77777777" w:rsidR="000C2E89" w:rsidRPr="00D24E62"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For the Bulgarian OJAs experimental </w:t>
            </w:r>
            <w:proofErr w:type="gramStart"/>
            <w:r>
              <w:rPr>
                <w:rFonts w:ascii="Times New Roman" w:hAnsi="Times New Roman"/>
                <w:sz w:val="24"/>
                <w:szCs w:val="24"/>
                <w:lang w:val="en-US"/>
              </w:rPr>
              <w:t>statistics</w:t>
            </w:r>
            <w:proofErr w:type="gramEnd"/>
            <w:r>
              <w:rPr>
                <w:rFonts w:ascii="Times New Roman" w:hAnsi="Times New Roman"/>
                <w:sz w:val="24"/>
                <w:szCs w:val="24"/>
                <w:lang w:val="en-US"/>
              </w:rPr>
              <w:t xml:space="preserve"> it takes 12 hours after the end of reference period (week, month, quarter). </w:t>
            </w:r>
          </w:p>
        </w:tc>
      </w:tr>
      <w:tr w:rsidR="000C2E89" w:rsidRPr="005E71A0" w14:paraId="38CC6C3B" w14:textId="77777777" w:rsidTr="00254EDF">
        <w:trPr>
          <w:trHeight w:val="1575"/>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468E1A8F"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8</w:t>
            </w:r>
          </w:p>
        </w:tc>
        <w:tc>
          <w:tcPr>
            <w:tcW w:w="1763" w:type="dxa"/>
            <w:tcBorders>
              <w:top w:val="single" w:sz="4" w:space="0" w:color="auto"/>
              <w:left w:val="nil"/>
              <w:bottom w:val="single" w:sz="4" w:space="0" w:color="auto"/>
              <w:right w:val="single" w:sz="4" w:space="0" w:color="auto"/>
            </w:tcBorders>
            <w:shd w:val="clear" w:color="000000" w:fill="FFFF99"/>
            <w:hideMark/>
          </w:tcPr>
          <w:p w14:paraId="549DCC98"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xml:space="preserve">Coherence and comparability </w:t>
            </w:r>
          </w:p>
        </w:tc>
        <w:tc>
          <w:tcPr>
            <w:tcW w:w="2890" w:type="dxa"/>
            <w:tcBorders>
              <w:top w:val="single" w:sz="4" w:space="0" w:color="auto"/>
              <w:left w:val="nil"/>
              <w:bottom w:val="single" w:sz="4" w:space="0" w:color="auto"/>
              <w:right w:val="single" w:sz="4" w:space="0" w:color="auto"/>
            </w:tcBorders>
            <w:shd w:val="clear" w:color="000000" w:fill="FFFF99"/>
            <w:hideMark/>
          </w:tcPr>
          <w:p w14:paraId="44BECB98"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Adequacy of statistics to be reliably combined in different ways and for various uses and the extent to which differences between statistics can be attributed to differences between the true values of the statistical characteristics.</w:t>
            </w:r>
          </w:p>
        </w:tc>
        <w:tc>
          <w:tcPr>
            <w:tcW w:w="3964" w:type="dxa"/>
            <w:tcBorders>
              <w:top w:val="single" w:sz="4" w:space="0" w:color="auto"/>
              <w:left w:val="nil"/>
              <w:bottom w:val="single" w:sz="4" w:space="0" w:color="auto"/>
              <w:right w:val="nil"/>
            </w:tcBorders>
            <w:shd w:val="clear" w:color="000000" w:fill="FFFF99"/>
            <w:hideMark/>
          </w:tcPr>
          <w:p w14:paraId="6695610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0BB84F7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6DF7813A" w14:textId="77777777" w:rsidTr="00254EDF">
        <w:trPr>
          <w:trHeight w:val="2165"/>
        </w:trPr>
        <w:tc>
          <w:tcPr>
            <w:tcW w:w="876" w:type="dxa"/>
            <w:hideMark/>
          </w:tcPr>
          <w:p w14:paraId="1560E68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8.1</w:t>
            </w:r>
          </w:p>
        </w:tc>
        <w:tc>
          <w:tcPr>
            <w:tcW w:w="1763" w:type="dxa"/>
            <w:hideMark/>
          </w:tcPr>
          <w:p w14:paraId="4178B3B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Comparability - geographical</w:t>
            </w:r>
          </w:p>
        </w:tc>
        <w:tc>
          <w:tcPr>
            <w:tcW w:w="2890" w:type="dxa"/>
            <w:hideMark/>
          </w:tcPr>
          <w:p w14:paraId="4E944CA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statistics are comparable between geographical areas.</w:t>
            </w:r>
          </w:p>
        </w:tc>
        <w:tc>
          <w:tcPr>
            <w:tcW w:w="3964" w:type="dxa"/>
            <w:hideMark/>
          </w:tcPr>
          <w:p w14:paraId="2A4E5BB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any problems of comparability between regions of the country. The reasons for the problems should be described and as well an assessment (preferably quantitative) of the possible effect on the output values.</w:t>
            </w:r>
            <w:r>
              <w:rPr>
                <w:rFonts w:ascii="Times New Roman" w:hAnsi="Times New Roman"/>
                <w:sz w:val="24"/>
                <w:szCs w:val="24"/>
                <w:lang w:val="en-US"/>
              </w:rPr>
              <w:t xml:space="preserve"> </w:t>
            </w:r>
            <w:r w:rsidRPr="005E71A0">
              <w:rPr>
                <w:rFonts w:ascii="Times New Roman" w:hAnsi="Times New Roman"/>
                <w:sz w:val="24"/>
                <w:szCs w:val="24"/>
              </w:rPr>
              <w:t>Give information on discrepancies from the ESS/ international concepts, definitions, with reference to other chapters for more details.</w:t>
            </w:r>
          </w:p>
        </w:tc>
        <w:tc>
          <w:tcPr>
            <w:tcW w:w="4819" w:type="dxa"/>
            <w:hideMark/>
          </w:tcPr>
          <w:p w14:paraId="1B2177A4" w14:textId="77777777" w:rsidR="000C2E89" w:rsidRPr="005E71A0"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t xml:space="preserve">98% of OJAs </w:t>
            </w:r>
            <w:proofErr w:type="gramStart"/>
            <w:r>
              <w:rPr>
                <w:rFonts w:ascii="Times New Roman" w:hAnsi="Times New Roman"/>
                <w:sz w:val="24"/>
                <w:szCs w:val="24"/>
                <w:lang w:val="en-US"/>
              </w:rPr>
              <w:t>are</w:t>
            </w:r>
            <w:r w:rsidRPr="00C430F7">
              <w:rPr>
                <w:rFonts w:ascii="Times New Roman" w:hAnsi="Times New Roman"/>
                <w:sz w:val="24"/>
                <w:szCs w:val="24"/>
              </w:rPr>
              <w:t xml:space="preserve"> mapped</w:t>
            </w:r>
            <w:proofErr w:type="gramEnd"/>
            <w:r w:rsidRPr="00C430F7">
              <w:rPr>
                <w:rFonts w:ascii="Times New Roman" w:hAnsi="Times New Roman"/>
                <w:sz w:val="24"/>
                <w:szCs w:val="24"/>
              </w:rPr>
              <w:t xml:space="preserve"> to NUTS </w:t>
            </w:r>
            <w:r>
              <w:rPr>
                <w:rFonts w:ascii="Times New Roman" w:hAnsi="Times New Roman"/>
                <w:sz w:val="24"/>
                <w:szCs w:val="24"/>
                <w:lang w:val="en-US"/>
              </w:rPr>
              <w:t xml:space="preserve">3 </w:t>
            </w:r>
            <w:r w:rsidRPr="00C430F7">
              <w:rPr>
                <w:rFonts w:ascii="Times New Roman" w:hAnsi="Times New Roman"/>
                <w:sz w:val="24"/>
                <w:szCs w:val="24"/>
              </w:rPr>
              <w:t>classification.</w:t>
            </w:r>
          </w:p>
        </w:tc>
      </w:tr>
      <w:tr w:rsidR="000C2E89" w:rsidRPr="005E71A0" w14:paraId="47B30BCE" w14:textId="77777777" w:rsidTr="00254EDF">
        <w:trPr>
          <w:trHeight w:val="3724"/>
        </w:trPr>
        <w:tc>
          <w:tcPr>
            <w:tcW w:w="876" w:type="dxa"/>
            <w:hideMark/>
          </w:tcPr>
          <w:p w14:paraId="4B25862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8.2</w:t>
            </w:r>
          </w:p>
        </w:tc>
        <w:tc>
          <w:tcPr>
            <w:tcW w:w="1763" w:type="dxa"/>
            <w:hideMark/>
          </w:tcPr>
          <w:p w14:paraId="7999732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Comparability - over time</w:t>
            </w:r>
          </w:p>
        </w:tc>
        <w:tc>
          <w:tcPr>
            <w:tcW w:w="2890" w:type="dxa"/>
            <w:hideMark/>
          </w:tcPr>
          <w:p w14:paraId="0EE3238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statistics are comparable or reconcilable over time.</w:t>
            </w:r>
          </w:p>
        </w:tc>
        <w:tc>
          <w:tcPr>
            <w:tcW w:w="3964" w:type="dxa"/>
            <w:hideMark/>
          </w:tcPr>
          <w:p w14:paraId="3AD6471C"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information on possible limitations in the use of data for comparisons over time. Distinguish three broad possibilities:</w:t>
            </w:r>
          </w:p>
          <w:p w14:paraId="4972D3F0"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 There have been no changes, in which case this should be reported.</w:t>
            </w:r>
          </w:p>
          <w:p w14:paraId="55398510"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2. There have been some changes but not enough to warrant the designation of a break in series.</w:t>
            </w:r>
          </w:p>
          <w:p w14:paraId="1AB29FB7"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 3. There have been sufficient changes to warrant the designation of a break in series.</w:t>
            </w:r>
          </w:p>
          <w:p w14:paraId="51A5EE58" w14:textId="77777777" w:rsidR="000C2E89" w:rsidRDefault="000C2E89" w:rsidP="00254EDF">
            <w:pPr>
              <w:spacing w:after="0" w:line="240" w:lineRule="auto"/>
              <w:jc w:val="both"/>
              <w:rPr>
                <w:rFonts w:ascii="Times New Roman" w:hAnsi="Times New Roman"/>
                <w:sz w:val="24"/>
                <w:szCs w:val="24"/>
              </w:rPr>
            </w:pPr>
          </w:p>
          <w:p w14:paraId="65B58F0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Additionally, provide information about the comparability over time of the technological processes which produce the data, of the data access and changes in the covered population over time. </w:t>
            </w:r>
            <w:r w:rsidRPr="005E71A0">
              <w:rPr>
                <w:rFonts w:ascii="Times New Roman" w:hAnsi="Times New Roman"/>
                <w:sz w:val="24"/>
                <w:szCs w:val="24"/>
              </w:rPr>
              <w:br/>
              <w:t>Give also an assessment how the the comparison over time will develop in the future.</w:t>
            </w:r>
          </w:p>
        </w:tc>
        <w:tc>
          <w:tcPr>
            <w:tcW w:w="4819" w:type="dxa"/>
            <w:hideMark/>
          </w:tcPr>
          <w:p w14:paraId="013C7F9F"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No any </w:t>
            </w:r>
            <w:r w:rsidRPr="005E71A0">
              <w:rPr>
                <w:rFonts w:ascii="Times New Roman" w:hAnsi="Times New Roman"/>
                <w:sz w:val="24"/>
                <w:szCs w:val="24"/>
              </w:rPr>
              <w:t xml:space="preserve">limitations in the use of </w:t>
            </w:r>
            <w:r>
              <w:rPr>
                <w:rFonts w:ascii="Times New Roman" w:hAnsi="Times New Roman"/>
                <w:sz w:val="24"/>
                <w:szCs w:val="24"/>
                <w:lang w:val="en-US"/>
              </w:rPr>
              <w:t xml:space="preserve">OJAs </w:t>
            </w:r>
            <w:r w:rsidRPr="005E71A0">
              <w:rPr>
                <w:rFonts w:ascii="Times New Roman" w:hAnsi="Times New Roman"/>
                <w:sz w:val="24"/>
                <w:szCs w:val="24"/>
              </w:rPr>
              <w:t>data for comparisons over time.</w:t>
            </w:r>
            <w:r>
              <w:rPr>
                <w:rFonts w:ascii="Times New Roman" w:hAnsi="Times New Roman"/>
                <w:sz w:val="24"/>
                <w:szCs w:val="24"/>
                <w:lang w:val="en-US"/>
              </w:rPr>
              <w:t xml:space="preserve"> </w:t>
            </w:r>
          </w:p>
          <w:p w14:paraId="08F8B136" w14:textId="77777777" w:rsidR="000C2E89" w:rsidRPr="00965E61" w:rsidRDefault="000C2E89" w:rsidP="00254EDF">
            <w:pPr>
              <w:spacing w:after="0" w:line="240" w:lineRule="auto"/>
              <w:jc w:val="both"/>
              <w:rPr>
                <w:rFonts w:ascii="Times New Roman" w:hAnsi="Times New Roman"/>
                <w:sz w:val="24"/>
                <w:szCs w:val="24"/>
                <w:lang w:val="en-US"/>
              </w:rPr>
            </w:pPr>
          </w:p>
        </w:tc>
      </w:tr>
      <w:tr w:rsidR="000C2E89" w:rsidRPr="005E71A0" w14:paraId="61117BB6" w14:textId="77777777" w:rsidTr="00254EDF">
        <w:trPr>
          <w:trHeight w:val="945"/>
        </w:trPr>
        <w:tc>
          <w:tcPr>
            <w:tcW w:w="876" w:type="dxa"/>
            <w:hideMark/>
          </w:tcPr>
          <w:p w14:paraId="3AD8C31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8.3</w:t>
            </w:r>
          </w:p>
        </w:tc>
        <w:tc>
          <w:tcPr>
            <w:tcW w:w="1763" w:type="dxa"/>
            <w:hideMark/>
          </w:tcPr>
          <w:p w14:paraId="28C195C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Coherence - cross domain</w:t>
            </w:r>
          </w:p>
        </w:tc>
        <w:tc>
          <w:tcPr>
            <w:tcW w:w="2890" w:type="dxa"/>
            <w:hideMark/>
          </w:tcPr>
          <w:p w14:paraId="259B211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statistics are reconcilable with those obtained through other data sources or statistical domains.</w:t>
            </w:r>
          </w:p>
        </w:tc>
        <w:tc>
          <w:tcPr>
            <w:tcW w:w="3964" w:type="dxa"/>
            <w:hideMark/>
          </w:tcPr>
          <w:p w14:paraId="4B518BF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An analysis of incoherence should be provided, where this is an issue of importance.</w:t>
            </w:r>
          </w:p>
        </w:tc>
        <w:tc>
          <w:tcPr>
            <w:tcW w:w="4819" w:type="dxa"/>
            <w:noWrap/>
            <w:hideMark/>
          </w:tcPr>
          <w:p w14:paraId="1273019C" w14:textId="77777777" w:rsidR="000C2E89" w:rsidRPr="005E71A0" w:rsidRDefault="000C2E89" w:rsidP="00254EDF">
            <w:pPr>
              <w:spacing w:after="0" w:line="240" w:lineRule="auto"/>
              <w:jc w:val="both"/>
              <w:rPr>
                <w:rFonts w:ascii="Times New Roman" w:hAnsi="Times New Roman"/>
                <w:sz w:val="24"/>
                <w:szCs w:val="24"/>
              </w:rPr>
            </w:pPr>
            <w:r>
              <w:rPr>
                <w:rFonts w:ascii="Times New Roman" w:eastAsia="Times New Roman" w:hAnsi="Times New Roman"/>
                <w:sz w:val="24"/>
                <w:szCs w:val="24"/>
                <w:lang w:val="en-US" w:eastAsia="bg-BG"/>
              </w:rPr>
              <w:t xml:space="preserve">Not relevant. </w:t>
            </w:r>
          </w:p>
        </w:tc>
      </w:tr>
      <w:tr w:rsidR="000C2E89" w:rsidRPr="005E71A0" w14:paraId="343A6B24" w14:textId="77777777" w:rsidTr="00254EDF">
        <w:trPr>
          <w:trHeight w:val="842"/>
        </w:trPr>
        <w:tc>
          <w:tcPr>
            <w:tcW w:w="876" w:type="dxa"/>
            <w:hideMark/>
          </w:tcPr>
          <w:p w14:paraId="76C3DE3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8.4</w:t>
            </w:r>
          </w:p>
        </w:tc>
        <w:tc>
          <w:tcPr>
            <w:tcW w:w="1763" w:type="dxa"/>
            <w:hideMark/>
          </w:tcPr>
          <w:p w14:paraId="5331C44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Coherence - internal</w:t>
            </w:r>
          </w:p>
        </w:tc>
        <w:tc>
          <w:tcPr>
            <w:tcW w:w="2890" w:type="dxa"/>
            <w:hideMark/>
          </w:tcPr>
          <w:p w14:paraId="37444E1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statistics are consistent within a given data set.</w:t>
            </w:r>
          </w:p>
        </w:tc>
        <w:tc>
          <w:tcPr>
            <w:tcW w:w="3964" w:type="dxa"/>
            <w:hideMark/>
          </w:tcPr>
          <w:p w14:paraId="5274577D"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Each set of outputs should be internally consistent.</w:t>
            </w:r>
            <w:r w:rsidRPr="005E71A0">
              <w:rPr>
                <w:rFonts w:ascii="Times New Roman" w:hAnsi="Times New Roman"/>
                <w:sz w:val="24"/>
                <w:szCs w:val="24"/>
              </w:rPr>
              <w:br/>
              <w:t>If statistical outputs within the data set in question are not consistent, any resulting lack of coherence in the output of the statistical process itself should be stated as well as a brief explanation of the reasons for publishing such results.</w:t>
            </w:r>
          </w:p>
        </w:tc>
        <w:tc>
          <w:tcPr>
            <w:tcW w:w="4819" w:type="dxa"/>
            <w:noWrap/>
            <w:hideMark/>
          </w:tcPr>
          <w:p w14:paraId="544D4AC6" w14:textId="77777777" w:rsidR="000C2E89" w:rsidRPr="00315127"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Not applicable. </w:t>
            </w:r>
          </w:p>
        </w:tc>
      </w:tr>
      <w:tr w:rsidR="000C2E89" w:rsidRPr="005E71A0" w14:paraId="41D6016F" w14:textId="77777777" w:rsidTr="00254EDF">
        <w:trPr>
          <w:trHeight w:val="1575"/>
        </w:trPr>
        <w:tc>
          <w:tcPr>
            <w:tcW w:w="876" w:type="dxa"/>
            <w:hideMark/>
          </w:tcPr>
          <w:p w14:paraId="402D1C6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8.A.1</w:t>
            </w:r>
          </w:p>
        </w:tc>
        <w:tc>
          <w:tcPr>
            <w:tcW w:w="1763" w:type="dxa"/>
            <w:hideMark/>
          </w:tcPr>
          <w:p w14:paraId="1DA814A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Coherence - with existing information/ Official Statistics</w:t>
            </w:r>
          </w:p>
        </w:tc>
        <w:tc>
          <w:tcPr>
            <w:tcW w:w="2890" w:type="dxa"/>
            <w:hideMark/>
          </w:tcPr>
          <w:p w14:paraId="542C439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information / statistical output from new data sources is consistent with information /statistical output from traditional data sources. </w:t>
            </w:r>
          </w:p>
        </w:tc>
        <w:tc>
          <w:tcPr>
            <w:tcW w:w="3964" w:type="dxa"/>
            <w:hideMark/>
          </w:tcPr>
          <w:p w14:paraId="4129252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information if it is meaningful to compare the information gained from new data sources with information from traditional data sources and if so, how consistent the information /statistical output gained from new data sources is with the one from traditional data sources.</w:t>
            </w:r>
          </w:p>
        </w:tc>
        <w:tc>
          <w:tcPr>
            <w:tcW w:w="4819" w:type="dxa"/>
            <w:hideMark/>
          </w:tcPr>
          <w:p w14:paraId="6282752C" w14:textId="77777777" w:rsidR="000C2E89" w:rsidRPr="000F2BD0"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OJAs experimental indicators cannot be directly compared with </w:t>
            </w:r>
            <w:r w:rsidRPr="000F2BD0">
              <w:rPr>
                <w:rFonts w:ascii="Times New Roman" w:hAnsi="Times New Roman"/>
                <w:sz w:val="24"/>
                <w:szCs w:val="24"/>
              </w:rPr>
              <w:t xml:space="preserve">results from </w:t>
            </w:r>
            <w:r>
              <w:rPr>
                <w:rFonts w:ascii="Times New Roman" w:hAnsi="Times New Roman"/>
                <w:sz w:val="24"/>
                <w:szCs w:val="24"/>
                <w:lang w:val="en-US"/>
              </w:rPr>
              <w:t xml:space="preserve">JVS, because of different concepts, scope, statistical units </w:t>
            </w:r>
            <w:proofErr w:type="gramStart"/>
            <w:r>
              <w:rPr>
                <w:rFonts w:ascii="Times New Roman" w:hAnsi="Times New Roman"/>
                <w:sz w:val="24"/>
                <w:szCs w:val="24"/>
                <w:lang w:val="en-US"/>
              </w:rPr>
              <w:t>and etc</w:t>
            </w:r>
            <w:proofErr w:type="gramEnd"/>
            <w:r>
              <w:rPr>
                <w:rFonts w:ascii="Times New Roman" w:hAnsi="Times New Roman"/>
                <w:sz w:val="24"/>
                <w:szCs w:val="24"/>
                <w:lang w:val="en-US"/>
              </w:rPr>
              <w:t xml:space="preserve">.  </w:t>
            </w:r>
          </w:p>
        </w:tc>
      </w:tr>
      <w:tr w:rsidR="000C2E89" w:rsidRPr="005E71A0" w14:paraId="27DCEDB9" w14:textId="77777777" w:rsidTr="00254EDF">
        <w:trPr>
          <w:trHeight w:val="1601"/>
        </w:trPr>
        <w:tc>
          <w:tcPr>
            <w:tcW w:w="876" w:type="dxa"/>
            <w:hideMark/>
          </w:tcPr>
          <w:p w14:paraId="4A01E11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8.A.2</w:t>
            </w:r>
          </w:p>
        </w:tc>
        <w:tc>
          <w:tcPr>
            <w:tcW w:w="1763" w:type="dxa"/>
            <w:hideMark/>
          </w:tcPr>
          <w:p w14:paraId="4525A43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Comparability - between information from several distinct new data sources</w:t>
            </w:r>
          </w:p>
        </w:tc>
        <w:tc>
          <w:tcPr>
            <w:tcW w:w="2890" w:type="dxa"/>
            <w:hideMark/>
          </w:tcPr>
          <w:p w14:paraId="5019E94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extent to which information from several distinct new data sources is comparable among one another.</w:t>
            </w:r>
          </w:p>
        </w:tc>
        <w:tc>
          <w:tcPr>
            <w:tcW w:w="3964" w:type="dxa"/>
            <w:hideMark/>
          </w:tcPr>
          <w:p w14:paraId="0D167EEB" w14:textId="77777777" w:rsidR="000C2E89"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If you have raw data from several distinct new data sources, provide information how comparable the respective raw data sets and the information derived from them are among one other. Examples: MNO data from several mobile operators, smart meter data from several electricity providers</w:t>
            </w:r>
            <w:r>
              <w:rPr>
                <w:rFonts w:ascii="Times New Roman" w:hAnsi="Times New Roman"/>
                <w:sz w:val="24"/>
                <w:szCs w:val="24"/>
                <w:lang w:val="en-US"/>
              </w:rPr>
              <w:t>.</w:t>
            </w:r>
          </w:p>
          <w:p w14:paraId="330FAD1A" w14:textId="77777777" w:rsidR="000C2E89" w:rsidRPr="005E71A0" w:rsidRDefault="000C2E89" w:rsidP="00254EDF">
            <w:pPr>
              <w:spacing w:after="0" w:line="240" w:lineRule="auto"/>
              <w:jc w:val="both"/>
              <w:rPr>
                <w:rFonts w:ascii="Times New Roman" w:hAnsi="Times New Roman"/>
                <w:sz w:val="24"/>
                <w:szCs w:val="24"/>
              </w:rPr>
            </w:pPr>
          </w:p>
        </w:tc>
        <w:tc>
          <w:tcPr>
            <w:tcW w:w="4819" w:type="dxa"/>
            <w:hideMark/>
          </w:tcPr>
          <w:p w14:paraId="7B708CF8" w14:textId="77777777" w:rsidR="000C2E89" w:rsidRPr="005E71A0" w:rsidRDefault="000C2E89" w:rsidP="00254EDF">
            <w:pPr>
              <w:spacing w:after="0" w:line="240" w:lineRule="auto"/>
              <w:jc w:val="both"/>
              <w:rPr>
                <w:rFonts w:ascii="Times New Roman" w:hAnsi="Times New Roman"/>
                <w:sz w:val="24"/>
                <w:szCs w:val="24"/>
              </w:rPr>
            </w:pPr>
            <w:r w:rsidRPr="009963A1">
              <w:rPr>
                <w:rFonts w:ascii="Times New Roman" w:hAnsi="Times New Roman"/>
                <w:sz w:val="24"/>
                <w:szCs w:val="24"/>
              </w:rPr>
              <w:t xml:space="preserve">Only </w:t>
            </w:r>
            <w:r>
              <w:rPr>
                <w:rFonts w:ascii="Times New Roman" w:hAnsi="Times New Roman"/>
                <w:sz w:val="24"/>
                <w:szCs w:val="24"/>
                <w:lang w:val="en-US"/>
              </w:rPr>
              <w:t xml:space="preserve">two biggest job portals </w:t>
            </w:r>
            <w:r w:rsidRPr="009963A1">
              <w:rPr>
                <w:rFonts w:ascii="Times New Roman" w:hAnsi="Times New Roman"/>
                <w:sz w:val="24"/>
                <w:szCs w:val="24"/>
              </w:rPr>
              <w:t xml:space="preserve">were analyzed. </w:t>
            </w:r>
          </w:p>
        </w:tc>
      </w:tr>
      <w:tr w:rsidR="000C2E89" w:rsidRPr="005E71A0" w14:paraId="10D275EA" w14:textId="77777777" w:rsidTr="00254EDF">
        <w:trPr>
          <w:trHeight w:val="63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61988DC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9</w:t>
            </w:r>
          </w:p>
        </w:tc>
        <w:tc>
          <w:tcPr>
            <w:tcW w:w="1763" w:type="dxa"/>
            <w:tcBorders>
              <w:top w:val="single" w:sz="4" w:space="0" w:color="auto"/>
              <w:left w:val="nil"/>
              <w:bottom w:val="single" w:sz="4" w:space="0" w:color="auto"/>
              <w:right w:val="single" w:sz="4" w:space="0" w:color="auto"/>
            </w:tcBorders>
            <w:shd w:val="clear" w:color="000000" w:fill="FFFF99"/>
            <w:hideMark/>
          </w:tcPr>
          <w:p w14:paraId="3483CE48"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Accessibility and clarity</w:t>
            </w:r>
          </w:p>
        </w:tc>
        <w:tc>
          <w:tcPr>
            <w:tcW w:w="2890" w:type="dxa"/>
            <w:tcBorders>
              <w:top w:val="single" w:sz="4" w:space="0" w:color="auto"/>
              <w:left w:val="nil"/>
              <w:bottom w:val="single" w:sz="4" w:space="0" w:color="auto"/>
              <w:right w:val="single" w:sz="4" w:space="0" w:color="auto"/>
            </w:tcBorders>
            <w:shd w:val="clear" w:color="000000" w:fill="FFFF99"/>
            <w:hideMark/>
          </w:tcPr>
          <w:p w14:paraId="3F8D627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The conditions and modalities by which users can access, use and interpret data.</w:t>
            </w:r>
          </w:p>
        </w:tc>
        <w:tc>
          <w:tcPr>
            <w:tcW w:w="3964" w:type="dxa"/>
            <w:tcBorders>
              <w:top w:val="single" w:sz="4" w:space="0" w:color="auto"/>
              <w:left w:val="nil"/>
              <w:bottom w:val="single" w:sz="4" w:space="0" w:color="auto"/>
              <w:right w:val="nil"/>
            </w:tcBorders>
            <w:shd w:val="clear" w:color="000000" w:fill="FFFF99"/>
            <w:hideMark/>
          </w:tcPr>
          <w:p w14:paraId="2E0765E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6CDDB76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p>
        </w:tc>
      </w:tr>
      <w:tr w:rsidR="000C2E89" w:rsidRPr="005E71A0" w14:paraId="629BB4BF" w14:textId="77777777" w:rsidTr="00254EDF">
        <w:trPr>
          <w:trHeight w:val="1270"/>
        </w:trPr>
        <w:tc>
          <w:tcPr>
            <w:tcW w:w="876" w:type="dxa"/>
            <w:hideMark/>
          </w:tcPr>
          <w:p w14:paraId="7502572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9.6</w:t>
            </w:r>
          </w:p>
        </w:tc>
        <w:tc>
          <w:tcPr>
            <w:tcW w:w="1763" w:type="dxa"/>
            <w:hideMark/>
          </w:tcPr>
          <w:p w14:paraId="75D6D93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Documentation on methodology</w:t>
            </w:r>
          </w:p>
        </w:tc>
        <w:tc>
          <w:tcPr>
            <w:tcW w:w="2890" w:type="dxa"/>
            <w:hideMark/>
          </w:tcPr>
          <w:p w14:paraId="4E57459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Descriptive text and references to methodological documents available.</w:t>
            </w:r>
          </w:p>
        </w:tc>
        <w:tc>
          <w:tcPr>
            <w:tcW w:w="3964" w:type="dxa"/>
            <w:hideMark/>
          </w:tcPr>
          <w:p w14:paraId="051526B2"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List national reference metadata files, methodological papers, summary documents and handbooks relevant to the statistical process.</w:t>
            </w:r>
          </w:p>
          <w:p w14:paraId="177A2BA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For each item provide the title, publisher, year and link to on-line version (if any).</w:t>
            </w:r>
            <w:r>
              <w:rPr>
                <w:rFonts w:ascii="Times New Roman" w:hAnsi="Times New Roman"/>
                <w:sz w:val="24"/>
                <w:szCs w:val="24"/>
                <w:lang w:val="en-US"/>
              </w:rPr>
              <w:t xml:space="preserve"> </w:t>
            </w:r>
            <w:r w:rsidRPr="005E71A0">
              <w:rPr>
                <w:rFonts w:ascii="Times New Roman" w:hAnsi="Times New Roman"/>
                <w:sz w:val="24"/>
                <w:szCs w:val="24"/>
              </w:rPr>
              <w:t>List deliverables, reference metadata files, methodological papers, summary documents etc relevant to the process of deriving statistical data from raw data and - if already available - for producing statistical output using the statistical data.</w:t>
            </w:r>
          </w:p>
        </w:tc>
        <w:tc>
          <w:tcPr>
            <w:tcW w:w="4819" w:type="dxa"/>
            <w:hideMark/>
          </w:tcPr>
          <w:p w14:paraId="44EA1105" w14:textId="77777777" w:rsidR="000C2E89" w:rsidRPr="0079669A"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Reference Methodological Framework, ver. 2.0, available on the following link: </w:t>
            </w:r>
            <w:hyperlink r:id="rId125" w:history="1">
              <w:r w:rsidRPr="0079669A">
                <w:rPr>
                  <w:rStyle w:val="Hyperlnk"/>
                  <w:rFonts w:ascii="Times New Roman" w:hAnsi="Times New Roman"/>
                  <w:sz w:val="24"/>
                  <w:szCs w:val="24"/>
                  <w:lang w:val="nl-NL"/>
                </w:rPr>
                <w:t>RMF 2.0</w:t>
              </w:r>
            </w:hyperlink>
            <w:r>
              <w:rPr>
                <w:rFonts w:ascii="Times New Roman" w:hAnsi="Times New Roman"/>
                <w:sz w:val="24"/>
                <w:szCs w:val="24"/>
                <w:lang w:val="en-US"/>
              </w:rPr>
              <w:t xml:space="preserve">. </w:t>
            </w:r>
          </w:p>
        </w:tc>
      </w:tr>
      <w:tr w:rsidR="000C2E89" w:rsidRPr="005E71A0" w14:paraId="2B62E091" w14:textId="77777777" w:rsidTr="00254EDF">
        <w:trPr>
          <w:trHeight w:val="1598"/>
        </w:trPr>
        <w:tc>
          <w:tcPr>
            <w:tcW w:w="876" w:type="dxa"/>
            <w:hideMark/>
          </w:tcPr>
          <w:p w14:paraId="0A71EB9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9.7</w:t>
            </w:r>
          </w:p>
        </w:tc>
        <w:tc>
          <w:tcPr>
            <w:tcW w:w="1763" w:type="dxa"/>
            <w:hideMark/>
          </w:tcPr>
          <w:p w14:paraId="4F68B2E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Quality documentation</w:t>
            </w:r>
          </w:p>
        </w:tc>
        <w:tc>
          <w:tcPr>
            <w:tcW w:w="2890" w:type="dxa"/>
            <w:hideMark/>
          </w:tcPr>
          <w:p w14:paraId="7EA47C6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Documentation on procedures applied for quality management and quality assessment.</w:t>
            </w:r>
          </w:p>
        </w:tc>
        <w:tc>
          <w:tcPr>
            <w:tcW w:w="3964" w:type="dxa"/>
            <w:hideMark/>
          </w:tcPr>
          <w:p w14:paraId="074604A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List relevant quality related documents, for example, other quality reports, studies.</w:t>
            </w:r>
            <w:r>
              <w:rPr>
                <w:rFonts w:ascii="Times New Roman" w:hAnsi="Times New Roman"/>
                <w:sz w:val="24"/>
                <w:szCs w:val="24"/>
                <w:lang w:val="en-US"/>
              </w:rPr>
              <w:t xml:space="preserve"> </w:t>
            </w:r>
            <w:r w:rsidRPr="005E71A0">
              <w:rPr>
                <w:rFonts w:ascii="Times New Roman" w:hAnsi="Times New Roman"/>
                <w:sz w:val="24"/>
                <w:szCs w:val="24"/>
              </w:rPr>
              <w:t>Cross reference to descriptions of quality procedures in other chapters, especially concept 6.</w:t>
            </w:r>
            <w:r>
              <w:rPr>
                <w:rFonts w:ascii="Times New Roman" w:hAnsi="Times New Roman"/>
                <w:sz w:val="24"/>
                <w:szCs w:val="24"/>
                <w:lang w:val="en-US"/>
              </w:rPr>
              <w:t xml:space="preserve"> </w:t>
            </w:r>
            <w:r w:rsidRPr="005E71A0">
              <w:rPr>
                <w:rFonts w:ascii="Times New Roman" w:hAnsi="Times New Roman"/>
                <w:sz w:val="24"/>
                <w:szCs w:val="24"/>
              </w:rPr>
              <w:t>List also the deliverables, in which quality related issues are described.</w:t>
            </w:r>
          </w:p>
        </w:tc>
        <w:tc>
          <w:tcPr>
            <w:tcW w:w="4819" w:type="dxa"/>
            <w:hideMark/>
          </w:tcPr>
          <w:p w14:paraId="242DC7E6" w14:textId="77777777" w:rsidR="000C2E89" w:rsidRDefault="006F399D" w:rsidP="00254EDF">
            <w:pPr>
              <w:spacing w:after="0" w:line="240" w:lineRule="auto"/>
              <w:jc w:val="both"/>
              <w:rPr>
                <w:rFonts w:ascii="Times New Roman" w:hAnsi="Times New Roman"/>
                <w:sz w:val="24"/>
                <w:szCs w:val="24"/>
                <w:lang w:val="en-US"/>
              </w:rPr>
            </w:pPr>
            <w:hyperlink r:id="rId126" w:history="1">
              <w:r w:rsidR="000C2E89" w:rsidRPr="000028C9">
                <w:rPr>
                  <w:rStyle w:val="Hyperlnk"/>
                  <w:rFonts w:ascii="Times New Roman" w:hAnsi="Times New Roman"/>
                  <w:sz w:val="24"/>
                  <w:szCs w:val="24"/>
                  <w:lang w:val="en-US"/>
                </w:rPr>
                <w:t>Deliverable B2</w:t>
              </w:r>
            </w:hyperlink>
            <w:r w:rsidR="000C2E89" w:rsidRPr="000028C9">
              <w:rPr>
                <w:rFonts w:ascii="Times New Roman" w:hAnsi="Times New Roman"/>
                <w:sz w:val="24"/>
                <w:szCs w:val="24"/>
                <w:lang w:val="en-US"/>
              </w:rPr>
              <w:t xml:space="preserve"> and </w:t>
            </w:r>
            <w:hyperlink r:id="rId127" w:history="1">
              <w:r w:rsidR="000C2E89" w:rsidRPr="000028C9">
                <w:rPr>
                  <w:rStyle w:val="Hyperlnk"/>
                  <w:rFonts w:ascii="Times New Roman" w:hAnsi="Times New Roman"/>
                  <w:sz w:val="24"/>
                  <w:szCs w:val="24"/>
                  <w:lang w:val="en-US"/>
                </w:rPr>
                <w:t>Deliverable B4</w:t>
              </w:r>
            </w:hyperlink>
            <w:r w:rsidR="000C2E89">
              <w:rPr>
                <w:rFonts w:ascii="Times New Roman" w:hAnsi="Times New Roman"/>
                <w:sz w:val="24"/>
                <w:szCs w:val="24"/>
                <w:lang w:val="en-US"/>
              </w:rPr>
              <w:t>;</w:t>
            </w:r>
          </w:p>
          <w:p w14:paraId="0B5A89BD" w14:textId="77777777" w:rsidR="000C2E89" w:rsidRPr="00DD2054" w:rsidRDefault="006F399D" w:rsidP="00254EDF">
            <w:pPr>
              <w:spacing w:after="0" w:line="240" w:lineRule="auto"/>
              <w:jc w:val="both"/>
              <w:rPr>
                <w:rFonts w:ascii="Times New Roman" w:hAnsi="Times New Roman"/>
                <w:sz w:val="24"/>
                <w:szCs w:val="24"/>
                <w:lang w:val="en-US"/>
              </w:rPr>
            </w:pPr>
            <w:hyperlink r:id="rId128" w:history="1">
              <w:r w:rsidR="000C2E89" w:rsidRPr="000028C9">
                <w:rPr>
                  <w:rStyle w:val="Hyperlnk"/>
                  <w:rFonts w:ascii="Times New Roman" w:hAnsi="Times New Roman"/>
                  <w:sz w:val="24"/>
                  <w:szCs w:val="24"/>
                  <w:lang w:val="en-US"/>
                </w:rPr>
                <w:t xml:space="preserve">Methodological notes for OJAs experimental statistics </w:t>
              </w:r>
            </w:hyperlink>
            <w:r w:rsidR="000C2E89">
              <w:rPr>
                <w:rFonts w:ascii="Times New Roman" w:hAnsi="Times New Roman"/>
                <w:sz w:val="24"/>
                <w:szCs w:val="24"/>
                <w:lang w:val="en-US"/>
              </w:rPr>
              <w:t xml:space="preserve"> </w:t>
            </w:r>
          </w:p>
        </w:tc>
      </w:tr>
      <w:tr w:rsidR="000C2E89" w:rsidRPr="005E71A0" w14:paraId="638E26C6" w14:textId="77777777" w:rsidTr="00254EDF">
        <w:trPr>
          <w:trHeight w:val="4149"/>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0B4DEA6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10</w:t>
            </w:r>
          </w:p>
        </w:tc>
        <w:tc>
          <w:tcPr>
            <w:tcW w:w="1763" w:type="dxa"/>
            <w:tcBorders>
              <w:top w:val="single" w:sz="4" w:space="0" w:color="auto"/>
              <w:left w:val="nil"/>
              <w:bottom w:val="single" w:sz="4" w:space="0" w:color="auto"/>
              <w:right w:val="single" w:sz="4" w:space="0" w:color="auto"/>
            </w:tcBorders>
            <w:shd w:val="clear" w:color="000000" w:fill="FFFF99"/>
            <w:hideMark/>
          </w:tcPr>
          <w:p w14:paraId="47262F15"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xml:space="preserve">Cost and burden </w:t>
            </w:r>
          </w:p>
        </w:tc>
        <w:tc>
          <w:tcPr>
            <w:tcW w:w="2890" w:type="dxa"/>
            <w:tcBorders>
              <w:top w:val="single" w:sz="4" w:space="0" w:color="auto"/>
              <w:left w:val="nil"/>
              <w:bottom w:val="single" w:sz="4" w:space="0" w:color="auto"/>
              <w:right w:val="single" w:sz="4" w:space="0" w:color="auto"/>
            </w:tcBorders>
            <w:shd w:val="clear" w:color="000000" w:fill="FFFF99"/>
            <w:hideMark/>
          </w:tcPr>
          <w:p w14:paraId="1EE92547"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Cost associated with the collection and production of a statistical product and burden on respondents.</w:t>
            </w:r>
          </w:p>
        </w:tc>
        <w:tc>
          <w:tcPr>
            <w:tcW w:w="3964" w:type="dxa"/>
            <w:tcBorders>
              <w:top w:val="single" w:sz="4" w:space="0" w:color="auto"/>
              <w:left w:val="nil"/>
              <w:bottom w:val="single" w:sz="4" w:space="0" w:color="auto"/>
              <w:right w:val="nil"/>
            </w:tcBorders>
            <w:shd w:val="clear" w:color="000000" w:fill="FFFF99"/>
            <w:hideMark/>
          </w:tcPr>
          <w:p w14:paraId="7147D6CD"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Cost</w:t>
            </w:r>
            <w:r w:rsidRPr="005E71A0">
              <w:rPr>
                <w:rFonts w:ascii="Times New Roman" w:hAnsi="Times New Roman"/>
                <w:sz w:val="24"/>
                <w:szCs w:val="24"/>
              </w:rPr>
              <w:br/>
              <w:t>Provide annual operational costs of the process, with breakdown by major cost component.</w:t>
            </w:r>
            <w:r w:rsidRPr="005E71A0">
              <w:rPr>
                <w:rFonts w:ascii="Times New Roman" w:hAnsi="Times New Roman"/>
                <w:sz w:val="24"/>
                <w:szCs w:val="24"/>
              </w:rPr>
              <w:br/>
              <w:t>Describe recent efforts to improve efficiency and comment on the extent to which information and communication technology is used.</w:t>
            </w:r>
            <w:r>
              <w:rPr>
                <w:rFonts w:ascii="Times New Roman" w:hAnsi="Times New Roman"/>
                <w:sz w:val="24"/>
                <w:szCs w:val="24"/>
                <w:lang w:val="en-US"/>
              </w:rPr>
              <w:t xml:space="preserve"> </w:t>
            </w:r>
            <w:r w:rsidRPr="005E71A0">
              <w:rPr>
                <w:rFonts w:ascii="Times New Roman" w:hAnsi="Times New Roman"/>
                <w:sz w:val="24"/>
                <w:szCs w:val="24"/>
              </w:rPr>
              <w:t>European level</w:t>
            </w:r>
            <w:r>
              <w:rPr>
                <w:rFonts w:ascii="Times New Roman" w:hAnsi="Times New Roman"/>
                <w:sz w:val="24"/>
                <w:szCs w:val="24"/>
                <w:lang w:val="en-US"/>
              </w:rPr>
              <w:t xml:space="preserve"> </w:t>
            </w:r>
            <w:r w:rsidRPr="005E71A0">
              <w:rPr>
                <w:rFonts w:ascii="Times New Roman" w:hAnsi="Times New Roman"/>
                <w:sz w:val="24"/>
                <w:szCs w:val="24"/>
              </w:rPr>
              <w:t>Describe recent initiatives and efforts to improve efficiency at the European level.</w:t>
            </w:r>
            <w:r>
              <w:rPr>
                <w:rFonts w:ascii="Times New Roman" w:hAnsi="Times New Roman"/>
                <w:sz w:val="24"/>
                <w:szCs w:val="24"/>
                <w:lang w:val="en-US"/>
              </w:rPr>
              <w:t xml:space="preserve"> </w:t>
            </w:r>
            <w:r w:rsidRPr="005E71A0">
              <w:rPr>
                <w:rFonts w:ascii="Times New Roman" w:hAnsi="Times New Roman"/>
                <w:sz w:val="24"/>
                <w:szCs w:val="24"/>
              </w:rPr>
              <w:t>Burden</w:t>
            </w:r>
            <w:r w:rsidRPr="005E71A0">
              <w:rPr>
                <w:rFonts w:ascii="Times New Roman" w:hAnsi="Times New Roman"/>
                <w:sz w:val="24"/>
                <w:szCs w:val="24"/>
              </w:rPr>
              <w:br/>
              <w:t>Provide an estimate of the respondent burden imposed by the process.</w:t>
            </w:r>
            <w:r>
              <w:rPr>
                <w:rFonts w:ascii="Times New Roman" w:hAnsi="Times New Roman"/>
                <w:sz w:val="24"/>
                <w:szCs w:val="24"/>
                <w:lang w:val="en-US"/>
              </w:rPr>
              <w:t xml:space="preserve"> </w:t>
            </w:r>
            <w:r w:rsidRPr="005E71A0">
              <w:rPr>
                <w:rFonts w:ascii="Times New Roman" w:hAnsi="Times New Roman"/>
                <w:sz w:val="24"/>
                <w:szCs w:val="24"/>
              </w:rPr>
              <w:t>Describe all the means taken to minimise burden.</w:t>
            </w:r>
          </w:p>
          <w:p w14:paraId="6C0877A6" w14:textId="77777777" w:rsidR="000C2E89" w:rsidRPr="00D93614" w:rsidRDefault="000C2E89" w:rsidP="00254EDF">
            <w:pPr>
              <w:spacing w:after="0" w:line="240" w:lineRule="auto"/>
              <w:jc w:val="both"/>
              <w:rPr>
                <w:rFonts w:ascii="Times New Roman" w:hAnsi="Times New Roman"/>
                <w:b/>
                <w:sz w:val="24"/>
                <w:szCs w:val="24"/>
              </w:rPr>
            </w:pPr>
            <w:r w:rsidRPr="00D93614">
              <w:rPr>
                <w:rFonts w:ascii="Times New Roman" w:hAnsi="Times New Roman"/>
                <w:b/>
                <w:sz w:val="24"/>
                <w:szCs w:val="24"/>
              </w:rPr>
              <w:t>European level</w:t>
            </w:r>
          </w:p>
          <w:p w14:paraId="1BE2FAD7"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recent initiatives and efforts to minimise burden at the European level.</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6DBDD45B"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The search engine is queried every 7 seconds and enerprise’s websites every 0</w:t>
            </w:r>
            <w:proofErr w:type="gramStart"/>
            <w:r>
              <w:rPr>
                <w:rFonts w:ascii="Times New Roman" w:hAnsi="Times New Roman"/>
                <w:sz w:val="24"/>
                <w:szCs w:val="24"/>
                <w:lang w:val="en-US"/>
              </w:rPr>
              <w:t>,5</w:t>
            </w:r>
            <w:proofErr w:type="gramEnd"/>
            <w:r>
              <w:rPr>
                <w:rFonts w:ascii="Times New Roman" w:hAnsi="Times New Roman"/>
                <w:sz w:val="24"/>
                <w:szCs w:val="24"/>
                <w:lang w:val="en-US"/>
              </w:rPr>
              <w:t xml:space="preserve"> seconds to not overload webservers. The time consuming of the experts can be consider. </w:t>
            </w:r>
          </w:p>
          <w:p w14:paraId="2688A77D" w14:textId="77777777" w:rsidR="000C2E89" w:rsidRPr="00276190" w:rsidRDefault="000C2E89" w:rsidP="00254EDF">
            <w:pPr>
              <w:spacing w:after="0" w:line="240" w:lineRule="auto"/>
              <w:jc w:val="both"/>
              <w:rPr>
                <w:rFonts w:ascii="Times New Roman" w:hAnsi="Times New Roman"/>
                <w:sz w:val="24"/>
                <w:szCs w:val="24"/>
                <w:lang w:val="en-US"/>
              </w:rPr>
            </w:pPr>
          </w:p>
        </w:tc>
      </w:tr>
      <w:tr w:rsidR="000C2E89" w:rsidRPr="005E71A0" w14:paraId="629EF9ED" w14:textId="77777777" w:rsidTr="00254EDF">
        <w:trPr>
          <w:trHeight w:val="1274"/>
        </w:trPr>
        <w:tc>
          <w:tcPr>
            <w:tcW w:w="876" w:type="dxa"/>
            <w:hideMark/>
          </w:tcPr>
          <w:p w14:paraId="5F7254E4"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10.A</w:t>
            </w:r>
          </w:p>
        </w:tc>
        <w:tc>
          <w:tcPr>
            <w:tcW w:w="1763" w:type="dxa"/>
            <w:hideMark/>
          </w:tcPr>
          <w:p w14:paraId="402F9C4C"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Potential savings in cost and burden</w:t>
            </w:r>
          </w:p>
        </w:tc>
        <w:tc>
          <w:tcPr>
            <w:tcW w:w="2890" w:type="dxa"/>
            <w:hideMark/>
          </w:tcPr>
          <w:p w14:paraId="7D8BF7E8"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Description how the new data source might influence cost and burden in the future</w:t>
            </w:r>
          </w:p>
        </w:tc>
        <w:tc>
          <w:tcPr>
            <w:tcW w:w="3964" w:type="dxa"/>
            <w:hideMark/>
          </w:tcPr>
          <w:p w14:paraId="7DB2797C"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an overview how the new data source could be deployed in the future to save the NSIs cost and/or decrease the respondent burden.</w:t>
            </w:r>
            <w:r>
              <w:rPr>
                <w:rFonts w:ascii="Times New Roman" w:hAnsi="Times New Roman"/>
                <w:sz w:val="24"/>
                <w:szCs w:val="24"/>
                <w:lang w:val="en-US"/>
              </w:rPr>
              <w:t xml:space="preserve"> </w:t>
            </w:r>
            <w:r w:rsidRPr="005E71A0">
              <w:rPr>
                <w:rFonts w:ascii="Times New Roman" w:hAnsi="Times New Roman"/>
                <w:sz w:val="24"/>
                <w:szCs w:val="24"/>
              </w:rPr>
              <w:t>Provide a qualitative description of the additional efforts for the NSI and the data owners.</w:t>
            </w:r>
          </w:p>
        </w:tc>
        <w:tc>
          <w:tcPr>
            <w:tcW w:w="4819" w:type="dxa"/>
            <w:hideMark/>
          </w:tcPr>
          <w:p w14:paraId="42EB9424" w14:textId="77777777" w:rsidR="000C2E89" w:rsidRPr="005E71A0" w:rsidRDefault="000C2E89" w:rsidP="00254EDF">
            <w:pPr>
              <w:spacing w:after="0" w:line="240" w:lineRule="auto"/>
              <w:jc w:val="both"/>
              <w:rPr>
                <w:rFonts w:ascii="Times New Roman" w:hAnsi="Times New Roman"/>
                <w:sz w:val="24"/>
                <w:szCs w:val="24"/>
              </w:rPr>
            </w:pPr>
            <w:r>
              <w:rPr>
                <w:rFonts w:ascii="Times New Roman" w:hAnsi="Times New Roman"/>
                <w:sz w:val="24"/>
                <w:szCs w:val="24"/>
                <w:lang w:val="en-US"/>
              </w:rPr>
              <w:t>The complementary indicators for OJAs</w:t>
            </w:r>
            <w:r w:rsidRPr="00DD2054">
              <w:rPr>
                <w:rFonts w:ascii="Times New Roman" w:hAnsi="Times New Roman"/>
                <w:sz w:val="24"/>
                <w:szCs w:val="24"/>
              </w:rPr>
              <w:t xml:space="preserve">, not covered in traditional survey </w:t>
            </w:r>
            <w:proofErr w:type="gramStart"/>
            <w:r w:rsidRPr="00DD2054">
              <w:rPr>
                <w:rFonts w:ascii="Times New Roman" w:hAnsi="Times New Roman"/>
                <w:sz w:val="24"/>
                <w:szCs w:val="24"/>
              </w:rPr>
              <w:t>can be provided</w:t>
            </w:r>
            <w:proofErr w:type="gramEnd"/>
            <w:r w:rsidRPr="00DD2054">
              <w:rPr>
                <w:rFonts w:ascii="Times New Roman" w:hAnsi="Times New Roman"/>
                <w:sz w:val="24"/>
                <w:szCs w:val="24"/>
              </w:rPr>
              <w:t>.</w:t>
            </w:r>
          </w:p>
        </w:tc>
      </w:tr>
      <w:tr w:rsidR="000C2E89" w:rsidRPr="005E71A0" w14:paraId="16162EAA" w14:textId="77777777" w:rsidTr="00254EDF">
        <w:trPr>
          <w:trHeight w:val="126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07E6D291"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11</w:t>
            </w:r>
          </w:p>
        </w:tc>
        <w:tc>
          <w:tcPr>
            <w:tcW w:w="1763" w:type="dxa"/>
            <w:tcBorders>
              <w:top w:val="single" w:sz="4" w:space="0" w:color="auto"/>
              <w:left w:val="nil"/>
              <w:bottom w:val="single" w:sz="4" w:space="0" w:color="auto"/>
              <w:right w:val="single" w:sz="4" w:space="0" w:color="auto"/>
            </w:tcBorders>
            <w:shd w:val="clear" w:color="000000" w:fill="FFFF99"/>
            <w:hideMark/>
          </w:tcPr>
          <w:p w14:paraId="3D28B382"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xml:space="preserve">Confidentiality </w:t>
            </w:r>
          </w:p>
        </w:tc>
        <w:tc>
          <w:tcPr>
            <w:tcW w:w="2890" w:type="dxa"/>
            <w:tcBorders>
              <w:top w:val="single" w:sz="4" w:space="0" w:color="auto"/>
              <w:left w:val="nil"/>
              <w:bottom w:val="single" w:sz="4" w:space="0" w:color="auto"/>
              <w:right w:val="single" w:sz="4" w:space="0" w:color="auto"/>
            </w:tcBorders>
            <w:shd w:val="clear" w:color="000000" w:fill="FFFF99"/>
            <w:hideMark/>
          </w:tcPr>
          <w:p w14:paraId="5D7B49D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A property of data indicating the extent to which their unauthorised disclosure could be prejudicial or harmful to the </w:t>
            </w:r>
            <w:r w:rsidRPr="005E71A0">
              <w:rPr>
                <w:rFonts w:ascii="Times New Roman" w:hAnsi="Times New Roman"/>
                <w:sz w:val="24"/>
                <w:szCs w:val="24"/>
              </w:rPr>
              <w:lastRenderedPageBreak/>
              <w:t>interest of the source or other relevant parties.</w:t>
            </w:r>
          </w:p>
        </w:tc>
        <w:tc>
          <w:tcPr>
            <w:tcW w:w="3964" w:type="dxa"/>
            <w:tcBorders>
              <w:top w:val="single" w:sz="4" w:space="0" w:color="auto"/>
              <w:left w:val="nil"/>
              <w:bottom w:val="single" w:sz="4" w:space="0" w:color="auto"/>
              <w:right w:val="nil"/>
            </w:tcBorders>
            <w:shd w:val="clear" w:color="000000" w:fill="FFFF99"/>
            <w:hideMark/>
          </w:tcPr>
          <w:p w14:paraId="5DCD494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lastRenderedPageBreak/>
              <w:t>(Information relating to this concept is provided by reporting on its sub-concepts.)</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2780DFCB"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 </w:t>
            </w:r>
          </w:p>
        </w:tc>
      </w:tr>
      <w:tr w:rsidR="000C2E89" w:rsidRPr="005E71A0" w14:paraId="6E9B8BAF" w14:textId="77777777" w:rsidTr="00254EDF">
        <w:trPr>
          <w:trHeight w:val="2306"/>
        </w:trPr>
        <w:tc>
          <w:tcPr>
            <w:tcW w:w="876" w:type="dxa"/>
            <w:hideMark/>
          </w:tcPr>
          <w:p w14:paraId="6C08E0E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11.1</w:t>
            </w:r>
          </w:p>
        </w:tc>
        <w:tc>
          <w:tcPr>
            <w:tcW w:w="1763" w:type="dxa"/>
            <w:hideMark/>
          </w:tcPr>
          <w:p w14:paraId="2BA92A7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Confidentiality - policy</w:t>
            </w:r>
          </w:p>
        </w:tc>
        <w:tc>
          <w:tcPr>
            <w:tcW w:w="2890" w:type="dxa"/>
            <w:hideMark/>
          </w:tcPr>
          <w:p w14:paraId="13CF7073"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Legislative measures or other formal procedures which prevent unauthorised disclosure of data that identify a person or economic entity either directly or indirectly.</w:t>
            </w:r>
          </w:p>
        </w:tc>
        <w:tc>
          <w:tcPr>
            <w:tcW w:w="3964" w:type="dxa"/>
            <w:hideMark/>
          </w:tcPr>
          <w:p w14:paraId="1819B55C" w14:textId="77777777" w:rsidR="000C2E89" w:rsidRPr="004A5476"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Describe all European or national legislation, or other formal requirements, that relate to confidentiality.</w:t>
            </w:r>
            <w:r>
              <w:rPr>
                <w:rFonts w:ascii="Times New Roman" w:hAnsi="Times New Roman"/>
                <w:sz w:val="24"/>
                <w:szCs w:val="24"/>
                <w:lang w:val="en-US"/>
              </w:rPr>
              <w:t xml:space="preserve"> </w:t>
            </w:r>
            <w:r w:rsidRPr="005E71A0">
              <w:rPr>
                <w:rFonts w:ascii="Times New Roman" w:hAnsi="Times New Roman"/>
                <w:sz w:val="24"/>
                <w:szCs w:val="24"/>
              </w:rPr>
              <w:t>Describe relevant policy (if any).</w:t>
            </w:r>
            <w:r>
              <w:rPr>
                <w:rFonts w:ascii="Times New Roman" w:hAnsi="Times New Roman"/>
                <w:sz w:val="24"/>
                <w:szCs w:val="24"/>
                <w:lang w:val="en-US"/>
              </w:rPr>
              <w:t xml:space="preserve"> </w:t>
            </w:r>
            <w:r w:rsidRPr="005E71A0">
              <w:rPr>
                <w:rFonts w:ascii="Times New Roman" w:hAnsi="Times New Roman"/>
                <w:sz w:val="24"/>
                <w:szCs w:val="24"/>
              </w:rPr>
              <w:t>Note that the existence of legislation and/or policy provides some assurance that methods necessary to assure confidentiality have been applied to the data.</w:t>
            </w:r>
            <w:r>
              <w:rPr>
                <w:rFonts w:ascii="Times New Roman" w:hAnsi="Times New Roman"/>
                <w:sz w:val="24"/>
                <w:szCs w:val="24"/>
                <w:lang w:val="en-US"/>
              </w:rPr>
              <w:t xml:space="preserve"> </w:t>
            </w:r>
            <w:r w:rsidRPr="005E71A0">
              <w:rPr>
                <w:rFonts w:ascii="Times New Roman" w:hAnsi="Times New Roman"/>
                <w:sz w:val="24"/>
                <w:szCs w:val="24"/>
              </w:rPr>
              <w:t xml:space="preserve">European level </w:t>
            </w:r>
            <w:r w:rsidRPr="005E71A0">
              <w:rPr>
                <w:rFonts w:ascii="Times New Roman" w:hAnsi="Times New Roman"/>
                <w:sz w:val="24"/>
                <w:szCs w:val="24"/>
              </w:rPr>
              <w:br/>
              <w:t>Summarise the commonalties and differences in national approaches to confidentiality policy</w:t>
            </w:r>
            <w:r>
              <w:rPr>
                <w:rFonts w:ascii="Times New Roman" w:hAnsi="Times New Roman"/>
                <w:sz w:val="24"/>
                <w:szCs w:val="24"/>
                <w:lang w:val="en-US"/>
              </w:rPr>
              <w:t xml:space="preserve">. </w:t>
            </w:r>
          </w:p>
        </w:tc>
        <w:tc>
          <w:tcPr>
            <w:tcW w:w="4819" w:type="dxa"/>
            <w:noWrap/>
            <w:hideMark/>
          </w:tcPr>
          <w:p w14:paraId="2D4F4C23" w14:textId="77777777" w:rsidR="000C2E89"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job portals </w:t>
            </w:r>
            <w:r w:rsidRPr="00276190">
              <w:rPr>
                <w:rFonts w:ascii="Times New Roman" w:hAnsi="Times New Roman"/>
                <w:sz w:val="24"/>
                <w:szCs w:val="24"/>
              </w:rPr>
              <w:t>have public access so no restrictions regarding confidentiality are applied.</w:t>
            </w:r>
            <w:r>
              <w:rPr>
                <w:rFonts w:ascii="Times New Roman" w:hAnsi="Times New Roman"/>
                <w:sz w:val="24"/>
                <w:szCs w:val="24"/>
                <w:lang w:val="en-US"/>
              </w:rPr>
              <w:t xml:space="preserve"> </w:t>
            </w:r>
          </w:p>
          <w:p w14:paraId="562899A7" w14:textId="77777777" w:rsidR="000C2E89" w:rsidRPr="00276190" w:rsidRDefault="000C2E89" w:rsidP="00254EDF">
            <w:pPr>
              <w:spacing w:after="0" w:line="240" w:lineRule="auto"/>
              <w:jc w:val="both"/>
              <w:rPr>
                <w:rFonts w:ascii="Times New Roman" w:hAnsi="Times New Roman"/>
                <w:sz w:val="24"/>
                <w:szCs w:val="24"/>
                <w:lang w:val="en-US"/>
              </w:rPr>
            </w:pPr>
            <w:r>
              <w:rPr>
                <w:rFonts w:ascii="Times New Roman" w:hAnsi="Times New Roman"/>
                <w:sz w:val="24"/>
                <w:szCs w:val="24"/>
                <w:lang w:val="en-US"/>
              </w:rPr>
              <w:t xml:space="preserve">The </w:t>
            </w:r>
            <w:r w:rsidRPr="00276190">
              <w:rPr>
                <w:rFonts w:ascii="Times New Roman" w:hAnsi="Times New Roman"/>
                <w:sz w:val="24"/>
                <w:szCs w:val="24"/>
              </w:rPr>
              <w:t>ESS web-scraping policy template</w:t>
            </w:r>
            <w:r>
              <w:rPr>
                <w:rFonts w:ascii="Times New Roman" w:hAnsi="Times New Roman"/>
                <w:sz w:val="24"/>
                <w:szCs w:val="24"/>
                <w:lang w:val="en-US"/>
              </w:rPr>
              <w:t xml:space="preserve"> (</w:t>
            </w:r>
            <w:hyperlink r:id="rId129" w:history="1">
              <w:r w:rsidRPr="00F703F1">
                <w:rPr>
                  <w:rStyle w:val="Hyperlnk"/>
                  <w:rFonts w:ascii="Times New Roman" w:hAnsi="Times New Roman"/>
                  <w:sz w:val="24"/>
                  <w:szCs w:val="24"/>
                  <w:lang w:val="en-US"/>
                </w:rPr>
                <w:t>Deliverable C1</w:t>
              </w:r>
            </w:hyperlink>
            <w:r>
              <w:rPr>
                <w:rFonts w:ascii="Times New Roman" w:hAnsi="Times New Roman"/>
                <w:sz w:val="24"/>
                <w:szCs w:val="24"/>
                <w:lang w:val="en-US"/>
              </w:rPr>
              <w:t xml:space="preserve">) </w:t>
            </w:r>
            <w:proofErr w:type="gramStart"/>
            <w:r>
              <w:rPr>
                <w:rFonts w:ascii="Times New Roman" w:hAnsi="Times New Roman"/>
                <w:sz w:val="24"/>
                <w:szCs w:val="24"/>
                <w:lang w:val="en-US"/>
              </w:rPr>
              <w:t>was followed</w:t>
            </w:r>
            <w:proofErr w:type="gramEnd"/>
            <w:r>
              <w:rPr>
                <w:rFonts w:ascii="Times New Roman" w:hAnsi="Times New Roman"/>
                <w:sz w:val="24"/>
                <w:szCs w:val="24"/>
                <w:lang w:val="en-US"/>
              </w:rPr>
              <w:t xml:space="preserve">.  </w:t>
            </w:r>
          </w:p>
        </w:tc>
      </w:tr>
      <w:tr w:rsidR="000C2E89" w:rsidRPr="005E71A0" w14:paraId="769EF400" w14:textId="77777777" w:rsidTr="00254EDF">
        <w:trPr>
          <w:trHeight w:val="2732"/>
        </w:trPr>
        <w:tc>
          <w:tcPr>
            <w:tcW w:w="876" w:type="dxa"/>
            <w:hideMark/>
          </w:tcPr>
          <w:p w14:paraId="604AA79E"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11.2</w:t>
            </w:r>
          </w:p>
        </w:tc>
        <w:tc>
          <w:tcPr>
            <w:tcW w:w="1763" w:type="dxa"/>
            <w:hideMark/>
          </w:tcPr>
          <w:p w14:paraId="2B0D39BB" w14:textId="77777777" w:rsidR="000C2E89" w:rsidRPr="005E71A0" w:rsidRDefault="000C2E89" w:rsidP="00254EDF">
            <w:pPr>
              <w:spacing w:after="0" w:line="240" w:lineRule="auto"/>
              <w:rPr>
                <w:rFonts w:ascii="Times New Roman" w:hAnsi="Times New Roman"/>
                <w:sz w:val="24"/>
                <w:szCs w:val="24"/>
              </w:rPr>
            </w:pPr>
            <w:r w:rsidRPr="005E71A0">
              <w:rPr>
                <w:rFonts w:ascii="Times New Roman" w:hAnsi="Times New Roman"/>
                <w:sz w:val="24"/>
                <w:szCs w:val="24"/>
              </w:rPr>
              <w:t>Confidentiality - data treatment</w:t>
            </w:r>
          </w:p>
        </w:tc>
        <w:tc>
          <w:tcPr>
            <w:tcW w:w="2890" w:type="dxa"/>
            <w:hideMark/>
          </w:tcPr>
          <w:p w14:paraId="356C92E6"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Rules applied for treating the datasets to ensure statistical confidentiality and prevent unauthorised disclosure.</w:t>
            </w:r>
          </w:p>
        </w:tc>
        <w:tc>
          <w:tcPr>
            <w:tcW w:w="3964" w:type="dxa"/>
            <w:hideMark/>
          </w:tcPr>
          <w:p w14:paraId="214C64D6"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For aggregate outputs</w:t>
            </w:r>
          </w:p>
          <w:p w14:paraId="0AC53312"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Provide the rules that define a confidential cell.</w:t>
            </w:r>
          </w:p>
          <w:p w14:paraId="4A44FE66"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Describe the procedures for detecting confidential cells, including checking for residual disclosure.</w:t>
            </w:r>
          </w:p>
          <w:p w14:paraId="53E0661F"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•Describe the procedures for eliminating confidential cells, for example by controlled rounding, cell suppression, or cell aggregation.</w:t>
            </w:r>
          </w:p>
          <w:p w14:paraId="62BA8FA6" w14:textId="77777777" w:rsidR="000C2E89"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For micro-level outputs:</w:t>
            </w:r>
          </w:p>
          <w:p w14:paraId="2A25ABB9"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Describe the procedures that are used in protecting confidentiality.</w:t>
            </w:r>
          </w:p>
        </w:tc>
        <w:tc>
          <w:tcPr>
            <w:tcW w:w="4819" w:type="dxa"/>
            <w:hideMark/>
          </w:tcPr>
          <w:p w14:paraId="02399893" w14:textId="77777777" w:rsidR="000C2E89" w:rsidRPr="00276190"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 xml:space="preserve">Not applicable. </w:t>
            </w:r>
          </w:p>
        </w:tc>
      </w:tr>
      <w:tr w:rsidR="000C2E89" w:rsidRPr="005E71A0" w14:paraId="0AAE18D2" w14:textId="77777777" w:rsidTr="00254EDF">
        <w:trPr>
          <w:trHeight w:val="945"/>
        </w:trPr>
        <w:tc>
          <w:tcPr>
            <w:tcW w:w="876" w:type="dxa"/>
            <w:hideMark/>
          </w:tcPr>
          <w:p w14:paraId="4B039179"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lastRenderedPageBreak/>
              <w:t>11.A1</w:t>
            </w:r>
          </w:p>
        </w:tc>
        <w:tc>
          <w:tcPr>
            <w:tcW w:w="1763" w:type="dxa"/>
            <w:hideMark/>
          </w:tcPr>
          <w:p w14:paraId="62F0A7E5"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Privacy</w:t>
            </w:r>
          </w:p>
        </w:tc>
        <w:tc>
          <w:tcPr>
            <w:tcW w:w="2890" w:type="dxa"/>
            <w:hideMark/>
          </w:tcPr>
          <w:p w14:paraId="4565ED5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How privacy sensitive is the information coming from external data holders?</w:t>
            </w:r>
          </w:p>
        </w:tc>
        <w:tc>
          <w:tcPr>
            <w:tcW w:w="3964" w:type="dxa"/>
            <w:hideMark/>
          </w:tcPr>
          <w:p w14:paraId="724EBA5B"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State which treatments are prescribed to satisfy privacy concerns</w:t>
            </w:r>
          </w:p>
        </w:tc>
        <w:tc>
          <w:tcPr>
            <w:tcW w:w="4819" w:type="dxa"/>
            <w:hideMark/>
          </w:tcPr>
          <w:p w14:paraId="51502527" w14:textId="77777777" w:rsidR="000C2E89" w:rsidRPr="003057B2" w:rsidRDefault="000C2E89" w:rsidP="00254EDF">
            <w:pPr>
              <w:spacing w:after="0" w:line="240" w:lineRule="auto"/>
              <w:jc w:val="both"/>
              <w:rPr>
                <w:rFonts w:ascii="Times New Roman" w:hAnsi="Times New Roman"/>
                <w:sz w:val="24"/>
                <w:szCs w:val="24"/>
                <w:lang w:val="en-US"/>
              </w:rPr>
            </w:pPr>
            <w:r w:rsidRPr="005E71A0">
              <w:rPr>
                <w:rFonts w:ascii="Times New Roman" w:hAnsi="Times New Roman"/>
                <w:sz w:val="24"/>
                <w:szCs w:val="24"/>
              </w:rPr>
              <w:t> </w:t>
            </w:r>
            <w:r>
              <w:rPr>
                <w:rFonts w:ascii="Times New Roman" w:hAnsi="Times New Roman"/>
                <w:sz w:val="24"/>
                <w:szCs w:val="24"/>
                <w:lang w:val="en-US"/>
              </w:rPr>
              <w:t xml:space="preserve">Not applicable. </w:t>
            </w:r>
          </w:p>
        </w:tc>
      </w:tr>
      <w:tr w:rsidR="000C2E89" w:rsidRPr="005E71A0" w14:paraId="1849FE96" w14:textId="77777777" w:rsidTr="00254EDF">
        <w:trPr>
          <w:trHeight w:val="885"/>
        </w:trPr>
        <w:tc>
          <w:tcPr>
            <w:tcW w:w="876" w:type="dxa"/>
            <w:hideMark/>
          </w:tcPr>
          <w:p w14:paraId="53FAE6FC" w14:textId="77777777" w:rsidR="000C2E89" w:rsidRPr="005E71A0" w:rsidRDefault="000C2E89" w:rsidP="00254EDF">
            <w:pPr>
              <w:spacing w:after="160" w:line="240" w:lineRule="auto"/>
              <w:jc w:val="both"/>
              <w:rPr>
                <w:rFonts w:ascii="Times New Roman" w:hAnsi="Times New Roman"/>
                <w:sz w:val="24"/>
                <w:szCs w:val="24"/>
              </w:rPr>
            </w:pPr>
            <w:r w:rsidRPr="005E71A0">
              <w:rPr>
                <w:rFonts w:ascii="Times New Roman" w:hAnsi="Times New Roman"/>
                <w:sz w:val="24"/>
                <w:szCs w:val="24"/>
              </w:rPr>
              <w:t>11.A2</w:t>
            </w:r>
          </w:p>
        </w:tc>
        <w:tc>
          <w:tcPr>
            <w:tcW w:w="1763" w:type="dxa"/>
            <w:hideMark/>
          </w:tcPr>
          <w:p w14:paraId="5B7C4250" w14:textId="77777777" w:rsidR="000C2E89" w:rsidRPr="005E71A0" w:rsidRDefault="000C2E89" w:rsidP="00254EDF">
            <w:pPr>
              <w:spacing w:after="160" w:line="240" w:lineRule="auto"/>
              <w:rPr>
                <w:rFonts w:ascii="Times New Roman" w:hAnsi="Times New Roman"/>
                <w:sz w:val="24"/>
                <w:szCs w:val="24"/>
              </w:rPr>
            </w:pPr>
            <w:r w:rsidRPr="005E71A0">
              <w:rPr>
                <w:rFonts w:ascii="Times New Roman" w:hAnsi="Times New Roman"/>
                <w:sz w:val="24"/>
                <w:szCs w:val="24"/>
              </w:rPr>
              <w:t>Privacy - protecting treatments</w:t>
            </w:r>
          </w:p>
        </w:tc>
        <w:tc>
          <w:tcPr>
            <w:tcW w:w="2890" w:type="dxa"/>
            <w:hideMark/>
          </w:tcPr>
          <w:p w14:paraId="4908DF10"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Treatment applied to ensure privacy - sensitive information from external data holders</w:t>
            </w:r>
          </w:p>
        </w:tc>
        <w:tc>
          <w:tcPr>
            <w:tcW w:w="3964" w:type="dxa"/>
            <w:hideMark/>
          </w:tcPr>
          <w:p w14:paraId="74624725"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xml:space="preserve">State any treatments prescribed to satisfy privacy concerns. </w:t>
            </w:r>
          </w:p>
        </w:tc>
        <w:tc>
          <w:tcPr>
            <w:tcW w:w="4819" w:type="dxa"/>
            <w:hideMark/>
          </w:tcPr>
          <w:p w14:paraId="79504A94"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 </w:t>
            </w:r>
            <w:r w:rsidRPr="003057B2">
              <w:rPr>
                <w:rFonts w:ascii="Times New Roman" w:hAnsi="Times New Roman"/>
                <w:sz w:val="24"/>
                <w:szCs w:val="24"/>
              </w:rPr>
              <w:t>Not applicable.</w:t>
            </w:r>
          </w:p>
        </w:tc>
      </w:tr>
      <w:tr w:rsidR="000C2E89" w:rsidRPr="005E71A0" w14:paraId="6178369C" w14:textId="77777777" w:rsidTr="00254EDF">
        <w:trPr>
          <w:trHeight w:val="1260"/>
        </w:trPr>
        <w:tc>
          <w:tcPr>
            <w:tcW w:w="876" w:type="dxa"/>
            <w:tcBorders>
              <w:top w:val="single" w:sz="4" w:space="0" w:color="auto"/>
              <w:left w:val="single" w:sz="4" w:space="0" w:color="auto"/>
              <w:bottom w:val="single" w:sz="4" w:space="0" w:color="auto"/>
              <w:right w:val="single" w:sz="4" w:space="0" w:color="auto"/>
            </w:tcBorders>
            <w:shd w:val="clear" w:color="000000" w:fill="FFFF99"/>
            <w:hideMark/>
          </w:tcPr>
          <w:p w14:paraId="69B88CD8"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12</w:t>
            </w:r>
          </w:p>
        </w:tc>
        <w:tc>
          <w:tcPr>
            <w:tcW w:w="1763" w:type="dxa"/>
            <w:tcBorders>
              <w:top w:val="single" w:sz="4" w:space="0" w:color="auto"/>
              <w:left w:val="nil"/>
              <w:bottom w:val="single" w:sz="4" w:space="0" w:color="auto"/>
              <w:right w:val="single" w:sz="4" w:space="0" w:color="auto"/>
            </w:tcBorders>
            <w:shd w:val="clear" w:color="000000" w:fill="FFFF99"/>
            <w:hideMark/>
          </w:tcPr>
          <w:p w14:paraId="680017D4" w14:textId="77777777" w:rsidR="000C2E89" w:rsidRPr="005E71A0" w:rsidRDefault="000C2E89" w:rsidP="00254EDF">
            <w:pPr>
              <w:spacing w:after="0" w:line="240" w:lineRule="auto"/>
              <w:jc w:val="both"/>
              <w:rPr>
                <w:rFonts w:ascii="Times New Roman" w:hAnsi="Times New Roman"/>
                <w:b/>
                <w:bCs/>
                <w:sz w:val="24"/>
                <w:szCs w:val="24"/>
              </w:rPr>
            </w:pPr>
            <w:r w:rsidRPr="005E71A0">
              <w:rPr>
                <w:rFonts w:ascii="Times New Roman" w:hAnsi="Times New Roman"/>
                <w:b/>
                <w:bCs/>
                <w:sz w:val="24"/>
                <w:szCs w:val="24"/>
              </w:rPr>
              <w:t>Comment</w:t>
            </w:r>
          </w:p>
        </w:tc>
        <w:tc>
          <w:tcPr>
            <w:tcW w:w="2890" w:type="dxa"/>
            <w:tcBorders>
              <w:top w:val="single" w:sz="4" w:space="0" w:color="auto"/>
              <w:left w:val="nil"/>
              <w:bottom w:val="single" w:sz="4" w:space="0" w:color="auto"/>
              <w:right w:val="single" w:sz="4" w:space="0" w:color="auto"/>
            </w:tcBorders>
            <w:shd w:val="clear" w:color="000000" w:fill="FFFF99"/>
            <w:hideMark/>
          </w:tcPr>
          <w:p w14:paraId="669F064A"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Supplementary descriptive text which can be attached to data or metadata.</w:t>
            </w:r>
          </w:p>
        </w:tc>
        <w:tc>
          <w:tcPr>
            <w:tcW w:w="3964" w:type="dxa"/>
            <w:tcBorders>
              <w:top w:val="single" w:sz="4" w:space="0" w:color="auto"/>
              <w:left w:val="nil"/>
              <w:bottom w:val="single" w:sz="4" w:space="0" w:color="auto"/>
              <w:right w:val="nil"/>
            </w:tcBorders>
            <w:shd w:val="clear" w:color="000000" w:fill="FFFF99"/>
            <w:hideMark/>
          </w:tcPr>
          <w:p w14:paraId="7DC142C2" w14:textId="77777777" w:rsidR="000C2E89" w:rsidRPr="005E71A0" w:rsidRDefault="000C2E89" w:rsidP="00254EDF">
            <w:pPr>
              <w:spacing w:after="0" w:line="240" w:lineRule="auto"/>
              <w:jc w:val="both"/>
              <w:rPr>
                <w:rFonts w:ascii="Times New Roman" w:hAnsi="Times New Roman"/>
                <w:sz w:val="24"/>
                <w:szCs w:val="24"/>
              </w:rPr>
            </w:pPr>
            <w:r w:rsidRPr="005E71A0">
              <w:rPr>
                <w:rFonts w:ascii="Times New Roman" w:hAnsi="Times New Roman"/>
                <w:sz w:val="24"/>
                <w:szCs w:val="24"/>
              </w:rPr>
              <w:t>Provide any information that is pertinent to the report but does not fit under any of the other concepts, or to repeat key issues, or to make reference to annexes that might be attached to the report.</w:t>
            </w:r>
          </w:p>
        </w:tc>
        <w:tc>
          <w:tcPr>
            <w:tcW w:w="4819" w:type="dxa"/>
            <w:tcBorders>
              <w:top w:val="single" w:sz="4" w:space="0" w:color="auto"/>
              <w:left w:val="single" w:sz="4" w:space="0" w:color="auto"/>
              <w:bottom w:val="single" w:sz="4" w:space="0" w:color="auto"/>
              <w:right w:val="single" w:sz="4" w:space="0" w:color="auto"/>
            </w:tcBorders>
            <w:shd w:val="clear" w:color="000000" w:fill="FFFF99"/>
            <w:hideMark/>
          </w:tcPr>
          <w:p w14:paraId="7A2B12AB" w14:textId="77777777" w:rsidR="000C2E89" w:rsidRPr="003057B2" w:rsidRDefault="000C2E89" w:rsidP="00254EDF">
            <w:pPr>
              <w:spacing w:after="0" w:line="240" w:lineRule="auto"/>
              <w:jc w:val="both"/>
              <w:rPr>
                <w:rFonts w:ascii="Times New Roman" w:hAnsi="Times New Roman"/>
                <w:bCs/>
                <w:sz w:val="24"/>
                <w:szCs w:val="24"/>
                <w:lang w:val="en-US"/>
              </w:rPr>
            </w:pPr>
          </w:p>
        </w:tc>
      </w:tr>
    </w:tbl>
    <w:p w14:paraId="74AE1143" w14:textId="3B7AAA78" w:rsidR="00450AB9" w:rsidRPr="00450AB9" w:rsidRDefault="00450AB9" w:rsidP="00450AB9">
      <w:pPr>
        <w:rPr>
          <w:lang w:val="en-GB"/>
        </w:rPr>
      </w:pPr>
    </w:p>
    <w:sectPr w:rsidR="00450AB9" w:rsidRPr="00450AB9" w:rsidSect="0075249E">
      <w:headerReference w:type="default" r:id="rId130"/>
      <w:footerReference w:type="default" r:id="rId131"/>
      <w:pgSz w:w="16838" w:h="11906" w:orient="landscape"/>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9F3E22" w14:textId="77777777" w:rsidR="006F399D" w:rsidRDefault="006F399D" w:rsidP="004771EC">
      <w:pPr>
        <w:spacing w:after="0" w:line="240" w:lineRule="auto"/>
      </w:pPr>
      <w:r>
        <w:separator/>
      </w:r>
    </w:p>
  </w:endnote>
  <w:endnote w:type="continuationSeparator" w:id="0">
    <w:p w14:paraId="3B390E26" w14:textId="77777777" w:rsidR="006F399D" w:rsidRDefault="006F399D" w:rsidP="00477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0A176" w14:textId="77777777" w:rsidR="006F399D" w:rsidRDefault="006F399D">
    <w:pPr>
      <w:pStyle w:val="Sidfo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8182477"/>
      <w:docPartObj>
        <w:docPartGallery w:val="Page Numbers (Bottom of Page)"/>
        <w:docPartUnique/>
      </w:docPartObj>
    </w:sdtPr>
    <w:sdtEndPr>
      <w:rPr>
        <w:noProof/>
      </w:rPr>
    </w:sdtEndPr>
    <w:sdtContent>
      <w:p w14:paraId="27B5488C" w14:textId="2994591E" w:rsidR="006F399D" w:rsidRDefault="006F399D">
        <w:pPr>
          <w:pStyle w:val="Sidfot"/>
          <w:jc w:val="right"/>
        </w:pPr>
        <w:r>
          <w:fldChar w:fldCharType="begin"/>
        </w:r>
        <w:r>
          <w:instrText xml:space="preserve"> PAGE   \* MERGEFORMAT </w:instrText>
        </w:r>
        <w:r>
          <w:fldChar w:fldCharType="separate"/>
        </w:r>
        <w:r w:rsidR="001A50DD">
          <w:rPr>
            <w:noProof/>
          </w:rPr>
          <w:t>93</w:t>
        </w:r>
        <w:r>
          <w:rPr>
            <w:noProof/>
          </w:rPr>
          <w:fldChar w:fldCharType="end"/>
        </w:r>
      </w:p>
    </w:sdtContent>
  </w:sdt>
  <w:p w14:paraId="336EDB01" w14:textId="77777777" w:rsidR="006F399D" w:rsidRDefault="006F399D">
    <w:pPr>
      <w:pStyle w:val="Sidfo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2C5CB" w14:textId="77777777" w:rsidR="006F399D" w:rsidRDefault="006F399D">
    <w:pPr>
      <w:pStyle w:val="Sidfo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6128610"/>
      <w:docPartObj>
        <w:docPartGallery w:val="Page Numbers (Bottom of Page)"/>
        <w:docPartUnique/>
      </w:docPartObj>
    </w:sdtPr>
    <w:sdtEndPr>
      <w:rPr>
        <w:noProof/>
      </w:rPr>
    </w:sdtEndPr>
    <w:sdtContent>
      <w:p w14:paraId="7543CB76" w14:textId="015816AB" w:rsidR="006F399D" w:rsidRDefault="006F399D">
        <w:pPr>
          <w:pStyle w:val="Sidfot"/>
          <w:jc w:val="right"/>
        </w:pPr>
        <w:r>
          <w:fldChar w:fldCharType="begin"/>
        </w:r>
        <w:r>
          <w:instrText xml:space="preserve"> PAGE   \* MERGEFORMAT </w:instrText>
        </w:r>
        <w:r>
          <w:fldChar w:fldCharType="separate"/>
        </w:r>
        <w:r w:rsidR="00BB285B">
          <w:rPr>
            <w:noProof/>
          </w:rPr>
          <w:t>117</w:t>
        </w:r>
        <w:r>
          <w:rPr>
            <w:noProof/>
          </w:rPr>
          <w:fldChar w:fldCharType="end"/>
        </w:r>
      </w:p>
    </w:sdtContent>
  </w:sdt>
  <w:p w14:paraId="44E17650" w14:textId="77777777" w:rsidR="006F399D" w:rsidRDefault="006F399D">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3038A" w14:textId="77777777" w:rsidR="006F399D" w:rsidRDefault="006F399D" w:rsidP="004771EC">
      <w:pPr>
        <w:spacing w:after="0" w:line="240" w:lineRule="auto"/>
      </w:pPr>
      <w:r>
        <w:separator/>
      </w:r>
    </w:p>
  </w:footnote>
  <w:footnote w:type="continuationSeparator" w:id="0">
    <w:p w14:paraId="04151F86" w14:textId="77777777" w:rsidR="006F399D" w:rsidRDefault="006F399D" w:rsidP="004771EC">
      <w:pPr>
        <w:spacing w:after="0" w:line="240" w:lineRule="auto"/>
      </w:pPr>
      <w:r>
        <w:continuationSeparator/>
      </w:r>
    </w:p>
  </w:footnote>
  <w:footnote w:id="1">
    <w:p w14:paraId="5FF55157" w14:textId="77777777" w:rsidR="006F399D" w:rsidRPr="00CE1364" w:rsidRDefault="006F399D" w:rsidP="00D1577A">
      <w:pPr>
        <w:pStyle w:val="Fotnotstext"/>
        <w:jc w:val="both"/>
      </w:pPr>
      <w:r>
        <w:rPr>
          <w:rStyle w:val="Fotnotsreferens"/>
        </w:rPr>
        <w:footnoteRef/>
      </w:r>
      <w:r>
        <w:t xml:space="preserve"> </w:t>
      </w:r>
      <w:r w:rsidRPr="00162DF4">
        <w:t xml:space="preserve">Additionally, </w:t>
      </w:r>
      <w:proofErr w:type="gramStart"/>
      <w:r w:rsidRPr="00162DF4">
        <w:t>OJA data</w:t>
      </w:r>
      <w:proofErr w:type="gramEnd"/>
      <w:r w:rsidRPr="00162DF4">
        <w:t xml:space="preserve"> might allow for the provision of completely new (to official statistics) labour market insights: for instance, indicators of labour market power by employers, which can be measured by Herfindahl Hirschman Indices (HHIs) for labour markets. Azar et al (2018) calculate such a measure of labour market concentration using HHIs for labour markets at the occupation (6-digit SOC, Standard Occupational Classification), commuting zone and quarterly level based on the market share of firm j in market m. “The market share of a firm in a given market and time is defined as the sum of vacancies posted by a given firm in a given market and time divided by total vacancies posted in that market and time.” [Azar et al (2018) p. 6]</w:t>
      </w:r>
    </w:p>
  </w:footnote>
  <w:footnote w:id="2">
    <w:p w14:paraId="13BEB59F" w14:textId="77777777" w:rsidR="006F399D" w:rsidRPr="00CE1364" w:rsidRDefault="006F399D" w:rsidP="009F2EAB">
      <w:pPr>
        <w:pStyle w:val="Fotnotstext"/>
        <w:jc w:val="both"/>
      </w:pPr>
      <w:r>
        <w:rPr>
          <w:rStyle w:val="Fotnotsreferens"/>
        </w:rPr>
        <w:footnoteRef/>
      </w:r>
      <w:r>
        <w:t xml:space="preserve"> EUROSTAT Call for proposals. ESTAT-2020-PA11-PA13-B-SmartStat Trusted Smart Statistics – Web Intelligence Network (B5461-B5472-2020-SmartStat)</w:t>
      </w:r>
    </w:p>
  </w:footnote>
  <w:footnote w:id="3">
    <w:p w14:paraId="72948A71" w14:textId="25FAD5F0" w:rsidR="006F399D" w:rsidRDefault="006F399D" w:rsidP="003804FD">
      <w:pPr>
        <w:pStyle w:val="Fotnotstext"/>
      </w:pPr>
      <w:r>
        <w:rPr>
          <w:rStyle w:val="Fotnotsreferens"/>
        </w:rPr>
        <w:footnoteRef/>
      </w:r>
      <w:r>
        <w:t xml:space="preserve"> </w:t>
      </w:r>
      <w:proofErr w:type="gramStart"/>
      <w:r w:rsidRPr="00F02BC0">
        <w:t>https://github.com/OnlineJobVacanciesESSnetBigData/Reports/blob/master/CH/ESSnet_WPB_OJV_CEDEFOP_data_analyses_20190729CH(6).docx</w:t>
      </w:r>
      <w:proofErr w:type="gramEnd"/>
    </w:p>
  </w:footnote>
  <w:footnote w:id="4">
    <w:p w14:paraId="7619FDDD" w14:textId="77777777" w:rsidR="006F399D" w:rsidRPr="00E36B2E" w:rsidRDefault="006F399D" w:rsidP="003B34F4">
      <w:pPr>
        <w:spacing w:after="160" w:line="259" w:lineRule="auto"/>
        <w:jc w:val="both"/>
        <w:rPr>
          <w:lang w:val="en-GB"/>
        </w:rPr>
      </w:pPr>
      <w:r>
        <w:rPr>
          <w:rStyle w:val="Fotnotsreferens"/>
        </w:rPr>
        <w:footnoteRef/>
      </w:r>
      <w:r>
        <w:t xml:space="preserve"> </w:t>
      </w:r>
      <w:r w:rsidRPr="00AB139C">
        <w:t xml:space="preserve">From 25th of March 2020 a 3rd version of the </w:t>
      </w:r>
      <w:proofErr w:type="gramStart"/>
      <w:r w:rsidRPr="00AB139C">
        <w:t>CEDEFOP dataset</w:t>
      </w:r>
      <w:proofErr w:type="gramEnd"/>
      <w:r w:rsidRPr="00AB139C">
        <w:t xml:space="preserve"> is apparently online, with dramatically less OJA than in the second dataset, i.e. 85 instead of 108 millions and 67.5 instead of 92.4 millions of unique records (-25 millions).  In all countries the global number of OJA is drastically lower. Moreover, the remaining data are dispatched over 18 months (July 2018 Dec. to 2019) instead of 15. Which means that data of the 3rd dataset cover 6 quarters, instead of 5.</w:t>
      </w:r>
      <w:r>
        <w:t xml:space="preserve"> </w:t>
      </w:r>
      <w:r>
        <w:rPr>
          <w:lang w:val="en-GB"/>
        </w:rPr>
        <w:t>The</w:t>
      </w:r>
      <w:r w:rsidRPr="00242E9A">
        <w:rPr>
          <w:lang w:val="en-GB"/>
        </w:rPr>
        <w:t xml:space="preserve"> </w:t>
      </w:r>
      <w:r>
        <w:rPr>
          <w:lang w:val="en-GB"/>
        </w:rPr>
        <w:t>analysis</w:t>
      </w:r>
      <w:r w:rsidRPr="00242E9A">
        <w:rPr>
          <w:lang w:val="en-GB"/>
        </w:rPr>
        <w:t xml:space="preserve"> </w:t>
      </w:r>
      <w:r>
        <w:rPr>
          <w:lang w:val="en-GB"/>
        </w:rPr>
        <w:t>showed</w:t>
      </w:r>
      <w:r w:rsidRPr="00242E9A">
        <w:rPr>
          <w:lang w:val="en-GB"/>
        </w:rPr>
        <w:t xml:space="preserve"> a large heterogeneity of OJA fluctuations among countries and months. These patterns as well as the differences between the </w:t>
      </w:r>
      <w:proofErr w:type="gramStart"/>
      <w:r w:rsidRPr="00242E9A">
        <w:rPr>
          <w:lang w:val="en-GB"/>
        </w:rPr>
        <w:t>2nd</w:t>
      </w:r>
      <w:proofErr w:type="gramEnd"/>
      <w:r w:rsidRPr="00242E9A">
        <w:rPr>
          <w:lang w:val="en-GB"/>
        </w:rPr>
        <w:t xml:space="preserve"> and 3rd datasets need to be explained and </w:t>
      </w:r>
      <w:r>
        <w:rPr>
          <w:lang w:val="en-GB"/>
        </w:rPr>
        <w:t>further investigate</w:t>
      </w:r>
      <w:r w:rsidRPr="00242E9A">
        <w:rPr>
          <w:lang w:val="en-GB"/>
        </w:rPr>
        <w:t xml:space="preserve">. </w:t>
      </w:r>
    </w:p>
    <w:p w14:paraId="5E2CF01C" w14:textId="77777777" w:rsidR="006F399D" w:rsidRPr="00CE1364" w:rsidRDefault="006F399D" w:rsidP="003B34F4">
      <w:pPr>
        <w:pStyle w:val="Fotnotstext"/>
        <w:jc w:val="both"/>
      </w:pPr>
    </w:p>
  </w:footnote>
  <w:footnote w:id="5">
    <w:p w14:paraId="64ED422E" w14:textId="77777777" w:rsidR="006F399D" w:rsidRPr="00162DDD" w:rsidRDefault="006F399D" w:rsidP="00A33B32">
      <w:pPr>
        <w:pStyle w:val="Fotnotstext"/>
      </w:pPr>
      <w:r>
        <w:rPr>
          <w:rStyle w:val="Fotnotsreferens"/>
        </w:rPr>
        <w:footnoteRef/>
      </w:r>
      <w:r>
        <w:t xml:space="preserve"> </w:t>
      </w:r>
      <w:r w:rsidRPr="007B40B2">
        <w:rPr>
          <w:lang w:val="en-GB"/>
        </w:rPr>
        <w:t>Web Scraping for Job Vacancy Statistics in the SGA-2 (that ran from August 2017 to the end of May 2018) and in the SGA</w:t>
      </w:r>
      <w:r>
        <w:rPr>
          <w:lang w:val="en-GB"/>
        </w:rPr>
        <w:t>-1 (February 2016 to July 2017).</w:t>
      </w:r>
    </w:p>
  </w:footnote>
  <w:footnote w:id="6">
    <w:p w14:paraId="7D10C057" w14:textId="77777777" w:rsidR="006F399D" w:rsidRPr="00025681" w:rsidRDefault="006F399D" w:rsidP="00A33B32">
      <w:pPr>
        <w:pStyle w:val="Fotnotstext"/>
        <w:jc w:val="both"/>
        <w:rPr>
          <w:lang w:val="sl-SI"/>
        </w:rPr>
      </w:pPr>
      <w:r>
        <w:rPr>
          <w:rStyle w:val="Fotnotsreferens"/>
        </w:rPr>
        <w:footnoteRef/>
      </w:r>
      <w:r>
        <w:t xml:space="preserve"> </w:t>
      </w:r>
      <w:proofErr w:type="gramStart"/>
      <w:r w:rsidRPr="00D96C59">
        <w:rPr>
          <w:lang w:val="en-GB"/>
        </w:rPr>
        <w:t xml:space="preserve">Job vacancy statistics (JVS) are collected under the </w:t>
      </w:r>
      <w:hyperlink r:id="rId1" w:history="1">
        <w:r w:rsidRPr="00D96C59">
          <w:rPr>
            <w:rStyle w:val="Hyperlnk"/>
            <w:color w:val="auto"/>
            <w:lang w:val="en-GB"/>
          </w:rPr>
          <w:t>framework regulation</w:t>
        </w:r>
      </w:hyperlink>
      <w:r w:rsidRPr="00D96C59">
        <w:rPr>
          <w:lang w:val="en-GB"/>
        </w:rPr>
        <w:t xml:space="preserve"> and two implementing regulations: the Regulation (EC) No 453/2008 of the European Parliament and of the Council of the 23 April 2008 [11] on quarterly statistics on Community job vacancies; the Commission Regulation (EC) No 1062/2008 of 28 October 2008 implementing Regulation (EC) n. 453/2008 of the European Parliament and of the Council on quarterly statistics on Community job vacancies, as regards </w:t>
      </w:r>
      <w:hyperlink r:id="rId2" w:history="1">
        <w:r w:rsidRPr="00D96C59">
          <w:rPr>
            <w:rStyle w:val="Hyperlnk"/>
            <w:color w:val="auto"/>
            <w:lang w:val="en-GB"/>
          </w:rPr>
          <w:t>seasonal adjustment procedures and quality reports</w:t>
        </w:r>
      </w:hyperlink>
      <w:r w:rsidRPr="00D96C59">
        <w:rPr>
          <w:lang w:val="en-GB"/>
        </w:rPr>
        <w:t xml:space="preserve">; and the Commission Regulation (EC) No 19/2009 of 13 January 2009 Implementing Regulation (EC) n. 453/2008 of the European Parliament and of the Council on quarterly statistics on Community job vacancies, as regards the </w:t>
      </w:r>
      <w:hyperlink r:id="rId3" w:history="1">
        <w:r w:rsidRPr="00D96C59">
          <w:rPr>
            <w:rStyle w:val="Hyperlnk"/>
            <w:color w:val="auto"/>
            <w:lang w:val="en-GB"/>
          </w:rPr>
          <w:t>definition of a job vacancy, the reference dates for data collection, data transmission specifications and feasibility studies</w:t>
        </w:r>
      </w:hyperlink>
      <w:r>
        <w:rPr>
          <w:lang w:val="en-US"/>
        </w:rPr>
        <w:t>.</w:t>
      </w:r>
      <w:proofErr w:type="gramEnd"/>
    </w:p>
  </w:footnote>
  <w:footnote w:id="7">
    <w:p w14:paraId="18CEE474" w14:textId="14A64EFC" w:rsidR="006F399D" w:rsidRPr="00215125" w:rsidRDefault="006F399D" w:rsidP="00D03962">
      <w:pPr>
        <w:spacing w:after="160" w:line="259" w:lineRule="auto"/>
        <w:jc w:val="both"/>
        <w:rPr>
          <w:lang w:val="sl-SI"/>
          <w:rPrChange w:id="553" w:author="Elezovic Suad PMU/MFS-S" w:date="2020-09-18T15:59:00Z">
            <w:rPr>
              <w:lang w:val="en-GB"/>
            </w:rPr>
          </w:rPrChange>
        </w:rPr>
      </w:pPr>
      <w:r>
        <w:rPr>
          <w:rStyle w:val="Fotnotsreferens"/>
        </w:rPr>
        <w:footnoteRef/>
      </w:r>
      <w:r>
        <w:t xml:space="preserve"> </w:t>
      </w:r>
      <w:proofErr w:type="gramStart"/>
      <w:r w:rsidRPr="00D03962">
        <w:t>https://github.com/OnlineJobVacanciesESSnetBigData/Reports/tree/master/CH</w:t>
      </w:r>
      <w:proofErr w:type="gramEnd"/>
      <w:r w:rsidRPr="00215125">
        <w:rPr>
          <w:lang w:val="sl-SI"/>
          <w:rPrChange w:id="554" w:author="Elezovic Suad PMU/MFS-S" w:date="2020-09-18T15:59:00Z">
            <w:rPr>
              <w:lang w:val="en-GB"/>
            </w:rPr>
          </w:rPrChange>
        </w:rPr>
        <w:t xml:space="preserve">. </w:t>
      </w:r>
    </w:p>
    <w:p w14:paraId="541EE831" w14:textId="77777777" w:rsidR="006F399D" w:rsidRPr="00CE1364" w:rsidRDefault="006F399D" w:rsidP="00D03962">
      <w:pPr>
        <w:pStyle w:val="Fotnotstext"/>
        <w:jc w:val="both"/>
      </w:pPr>
    </w:p>
  </w:footnote>
  <w:footnote w:id="8">
    <w:p w14:paraId="3D67BFB2" w14:textId="004CEEBA" w:rsidR="006F399D" w:rsidRPr="0091587C" w:rsidRDefault="006F399D" w:rsidP="00E675C2">
      <w:pPr>
        <w:pStyle w:val="Fotnotstext"/>
        <w:rPr>
          <w:lang w:val="en-GB"/>
        </w:rPr>
      </w:pPr>
      <w:r w:rsidRPr="0091587C">
        <w:rPr>
          <w:rStyle w:val="Fotnotsreferens"/>
          <w:lang w:val="en-GB"/>
        </w:rPr>
        <w:footnoteRef/>
      </w:r>
      <w:r w:rsidRPr="0091587C">
        <w:rPr>
          <w:lang w:val="en-GB"/>
        </w:rPr>
        <w:t xml:space="preserve"> </w:t>
      </w:r>
      <w:r>
        <w:rPr>
          <w:lang w:val="en-GB"/>
        </w:rPr>
        <w:t xml:space="preserve">As shown </w:t>
      </w:r>
      <w:proofErr w:type="gramStart"/>
      <w:r>
        <w:rPr>
          <w:lang w:val="en-GB"/>
        </w:rPr>
        <w:t xml:space="preserve">in </w:t>
      </w:r>
      <w:proofErr w:type="gramEnd"/>
      <w:r>
        <w:rPr>
          <w:lang w:val="en-GB"/>
        </w:rPr>
        <w:fldChar w:fldCharType="begin"/>
      </w:r>
      <w:r>
        <w:rPr>
          <w:lang w:val="en-GB"/>
        </w:rPr>
        <w:instrText xml:space="preserve"> REF _Ref50381474 \h </w:instrText>
      </w:r>
      <w:r>
        <w:rPr>
          <w:lang w:val="en-GB"/>
        </w:rPr>
      </w:r>
      <w:r>
        <w:rPr>
          <w:lang w:val="en-GB"/>
        </w:rPr>
        <w:fldChar w:fldCharType="separate"/>
      </w:r>
      <w:r>
        <w:rPr>
          <w:lang w:val="en-GB"/>
        </w:rPr>
        <w:fldChar w:fldCharType="begin"/>
      </w:r>
      <w:r>
        <w:rPr>
          <w:lang w:val="en-GB"/>
        </w:rPr>
        <w:instrText xml:space="preserve"> REF _Ref51010400 \h </w:instrText>
      </w:r>
      <w:r>
        <w:rPr>
          <w:lang w:val="en-GB"/>
        </w:rPr>
      </w:r>
      <w:r>
        <w:rPr>
          <w:lang w:val="en-GB"/>
        </w:rPr>
        <w:fldChar w:fldCharType="separate"/>
      </w:r>
      <w:r w:rsidRPr="003E7238">
        <w:rPr>
          <w:lang w:val="en-GB"/>
        </w:rPr>
        <w:t xml:space="preserve">Figure </w:t>
      </w:r>
      <w:r w:rsidRPr="003E7238">
        <w:rPr>
          <w:noProof/>
          <w:lang w:val="en-GB"/>
        </w:rPr>
        <w:t>10</w:t>
      </w:r>
      <w:r>
        <w:rPr>
          <w:lang w:val="en-GB"/>
        </w:rPr>
        <w:fldChar w:fldCharType="end"/>
      </w:r>
      <w:r>
        <w:rPr>
          <w:lang w:val="en-GB"/>
        </w:rPr>
        <w:fldChar w:fldCharType="end"/>
      </w:r>
      <w:r>
        <w:rPr>
          <w:lang w:val="en-GB"/>
        </w:rPr>
        <w:t>, w</w:t>
      </w:r>
      <w:r w:rsidRPr="0091587C">
        <w:rPr>
          <w:lang w:val="en-GB"/>
        </w:rPr>
        <w:t xml:space="preserve">e also perform the same analysis with validity periods of 20 days and 40 days, in order to ensure robustness of the </w:t>
      </w:r>
      <w:r>
        <w:rPr>
          <w:lang w:val="en-GB"/>
        </w:rPr>
        <w:t xml:space="preserve">chosen timeframe. The results scale almost linearly with the length of the validity period. See also </w:t>
      </w:r>
      <w:r>
        <w:rPr>
          <w:lang w:val="en-US"/>
        </w:rPr>
        <w:t>ESSnet WP 1.</w:t>
      </w:r>
    </w:p>
  </w:footnote>
  <w:footnote w:id="9">
    <w:p w14:paraId="33034ECC" w14:textId="77777777" w:rsidR="006F399D" w:rsidRDefault="006F399D" w:rsidP="00072B69">
      <w:pPr>
        <w:pStyle w:val="Fotnotstext"/>
      </w:pPr>
      <w:r>
        <w:rPr>
          <w:rStyle w:val="Fotnotsreferens"/>
        </w:rPr>
        <w:footnoteRef/>
      </w:r>
      <w:r>
        <w:t xml:space="preserve"> Compare Sacchi, S. 2008, Methodische Grundlagen </w:t>
      </w:r>
      <w:r w:rsidRPr="009B44CA">
        <w:t>Stellenmarkt-Monitor Schweiz</w:t>
      </w:r>
      <w:r>
        <w:t>, Universität Zürich.</w:t>
      </w:r>
    </w:p>
  </w:footnote>
  <w:footnote w:id="10">
    <w:p w14:paraId="437829C2" w14:textId="6848556B" w:rsidR="006F399D" w:rsidRPr="00215125" w:rsidRDefault="006F399D" w:rsidP="008E0C33">
      <w:pPr>
        <w:spacing w:after="160" w:line="259" w:lineRule="auto"/>
        <w:jc w:val="both"/>
        <w:rPr>
          <w:rPrChange w:id="572" w:author="Elezovic Suad PMU/MFS-S" w:date="2020-09-18T15:59:00Z">
            <w:rPr>
              <w:lang w:val="en-GB"/>
            </w:rPr>
          </w:rPrChange>
        </w:rPr>
      </w:pPr>
      <w:r>
        <w:rPr>
          <w:rStyle w:val="Fotnotsreferens"/>
        </w:rPr>
        <w:footnoteRef/>
      </w:r>
      <w:r>
        <w:t xml:space="preserve"> </w:t>
      </w:r>
      <w:proofErr w:type="gramStart"/>
      <w:r w:rsidRPr="008E0C33">
        <w:t>https://github.com/OnlineJobVacanciesESSnetBigData/Reports/tree/master/DE</w:t>
      </w:r>
      <w:proofErr w:type="gramEnd"/>
      <w:r w:rsidRPr="00215125">
        <w:rPr>
          <w:rPrChange w:id="573" w:author="Elezovic Suad PMU/MFS-S" w:date="2020-09-18T15:59:00Z">
            <w:rPr>
              <w:lang w:val="en-GB"/>
            </w:rPr>
          </w:rPrChange>
        </w:rPr>
        <w:t xml:space="preserve">. </w:t>
      </w:r>
    </w:p>
    <w:p w14:paraId="73E6C792" w14:textId="77777777" w:rsidR="006F399D" w:rsidRPr="00CE1364" w:rsidRDefault="006F399D" w:rsidP="008E0C33">
      <w:pPr>
        <w:pStyle w:val="Fotnotstext"/>
        <w:jc w:val="both"/>
      </w:pPr>
    </w:p>
  </w:footnote>
  <w:footnote w:id="11">
    <w:p w14:paraId="0D658F43" w14:textId="77777777" w:rsidR="006F399D" w:rsidRDefault="006F399D" w:rsidP="009F5C4D">
      <w:pPr>
        <w:pStyle w:val="Fotnotstext"/>
      </w:pPr>
      <w:r>
        <w:rPr>
          <w:rStyle w:val="Fotnotsreferens"/>
        </w:rPr>
        <w:footnoteRef/>
      </w:r>
      <w:r>
        <w:t xml:space="preserve"> </w:t>
      </w:r>
      <w:r w:rsidRPr="00A2270A">
        <w:t xml:space="preserve">See Conference Board (2018) p. </w:t>
      </w:r>
      <w:r>
        <w:t>3 and BLS (2020).</w:t>
      </w:r>
    </w:p>
  </w:footnote>
  <w:footnote w:id="12">
    <w:p w14:paraId="0C0ACB3C" w14:textId="77777777" w:rsidR="006F399D" w:rsidRDefault="006F399D" w:rsidP="009F5C4D">
      <w:pPr>
        <w:pStyle w:val="Fotnotstext"/>
      </w:pPr>
      <w:r w:rsidRPr="00F122E8">
        <w:rPr>
          <w:rStyle w:val="Fotnotsreferens"/>
        </w:rPr>
        <w:footnoteRef/>
      </w:r>
      <w:r w:rsidRPr="00F122E8">
        <w:t xml:space="preserve"> See </w:t>
      </w:r>
      <w:r w:rsidRPr="00F122E8">
        <w:rPr>
          <w:lang w:val="en-GB"/>
        </w:rPr>
        <w:t>Chetty et al. (2020)</w:t>
      </w:r>
      <w:r w:rsidRPr="00F122E8">
        <w:t xml:space="preserve"> p. 1; words in the original are not printed in bold.</w:t>
      </w:r>
    </w:p>
  </w:footnote>
  <w:footnote w:id="13">
    <w:p w14:paraId="58AFB603" w14:textId="77777777" w:rsidR="006F399D" w:rsidRPr="004372D3" w:rsidRDefault="006F399D" w:rsidP="0000484D">
      <w:pPr>
        <w:pStyle w:val="Fotnotstext"/>
      </w:pPr>
      <w:r w:rsidRPr="004372D3">
        <w:rPr>
          <w:rStyle w:val="Fotnotsreferens"/>
        </w:rPr>
        <w:footnoteRef/>
      </w:r>
      <w:r w:rsidRPr="004372D3">
        <w:t xml:space="preserve"> </w:t>
      </w:r>
      <w:r>
        <w:fldChar w:fldCharType="begin"/>
      </w:r>
      <w:r>
        <w:instrText xml:space="preserve"> HYPERLINK "https://www.x28.ch/jobradar/" </w:instrText>
      </w:r>
      <w:r>
        <w:fldChar w:fldCharType="separate"/>
      </w:r>
      <w:r w:rsidRPr="00215125">
        <w:rPr>
          <w:rStyle w:val="Hyperlnk"/>
          <w:rPrChange w:id="576" w:author="Elezovic Suad PMU/MFS-S" w:date="2020-09-18T15:59:00Z">
            <w:rPr>
              <w:rStyle w:val="Hyperlnk"/>
              <w:lang w:val="en-GB"/>
            </w:rPr>
          </w:rPrChange>
        </w:rPr>
        <w:t>https://www.x28.ch/jobradar/</w:t>
      </w:r>
      <w:r>
        <w:rPr>
          <w:rStyle w:val="Hyperlnk"/>
          <w:lang w:val="en-GB"/>
        </w:rPr>
        <w:fldChar w:fldCharType="end"/>
      </w:r>
      <w:r w:rsidRPr="00215125">
        <w:rPr>
          <w:rStyle w:val="Hyperlnk"/>
          <w:rPrChange w:id="577" w:author="Elezovic Suad PMU/MFS-S" w:date="2020-09-18T15:59:00Z">
            <w:rPr>
              <w:rStyle w:val="Hyperlnk"/>
              <w:lang w:val="en-GB"/>
            </w:rPr>
          </w:rPrChange>
        </w:rPr>
        <w:t>.</w:t>
      </w:r>
    </w:p>
  </w:footnote>
  <w:footnote w:id="14">
    <w:p w14:paraId="3F9CDC23" w14:textId="77777777" w:rsidR="006F399D" w:rsidRPr="00215125" w:rsidRDefault="006F399D" w:rsidP="007D5385">
      <w:pPr>
        <w:spacing w:after="160" w:line="259" w:lineRule="auto"/>
        <w:jc w:val="both"/>
        <w:rPr>
          <w:rPrChange w:id="604" w:author="Elezovic Suad PMU/MFS-S" w:date="2020-09-18T15:59:00Z">
            <w:rPr>
              <w:lang w:val="en-GB"/>
            </w:rPr>
          </w:rPrChange>
        </w:rPr>
      </w:pPr>
      <w:r>
        <w:rPr>
          <w:rStyle w:val="Fotnotsreferens"/>
        </w:rPr>
        <w:footnoteRef/>
      </w:r>
      <w:r>
        <w:t xml:space="preserve"> </w:t>
      </w:r>
      <w:proofErr w:type="gramStart"/>
      <w:r w:rsidRPr="007D5385">
        <w:t>https://github.com/OnlineJobVacanciesESSnetBigData/Reports/blob/master/DE/DE_OJA-meaningful-indicators_2020_08_24.docx</w:t>
      </w:r>
      <w:proofErr w:type="gramEnd"/>
      <w:r w:rsidRPr="00215125">
        <w:rPr>
          <w:rPrChange w:id="605" w:author="Elezovic Suad PMU/MFS-S" w:date="2020-09-18T15:59:00Z">
            <w:rPr>
              <w:lang w:val="en-GB"/>
            </w:rPr>
          </w:rPrChange>
        </w:rPr>
        <w:t xml:space="preserve">. </w:t>
      </w:r>
    </w:p>
    <w:p w14:paraId="7FB60F0A" w14:textId="77777777" w:rsidR="006F399D" w:rsidRPr="00CE1364" w:rsidRDefault="006F399D" w:rsidP="007D5385">
      <w:pPr>
        <w:pStyle w:val="Fotnotstext"/>
        <w:jc w:val="both"/>
      </w:pPr>
    </w:p>
  </w:footnote>
  <w:footnote w:id="15">
    <w:p w14:paraId="43206554" w14:textId="77777777" w:rsidR="006F399D" w:rsidRDefault="006F399D" w:rsidP="00110B37">
      <w:pPr>
        <w:pStyle w:val="Fotnotstext"/>
      </w:pPr>
      <w:r>
        <w:rPr>
          <w:rStyle w:val="Fotnotsreferens"/>
        </w:rPr>
        <w:footnoteRef/>
      </w:r>
      <w:r>
        <w:t xml:space="preserve"> </w:t>
      </w:r>
      <w:r w:rsidRPr="002D44A2">
        <w:t>See de Lazzer (2020).</w:t>
      </w:r>
    </w:p>
  </w:footnote>
  <w:footnote w:id="16">
    <w:p w14:paraId="41BAED5A" w14:textId="77777777" w:rsidR="006F399D" w:rsidRDefault="006F399D" w:rsidP="00110B37">
      <w:pPr>
        <w:pStyle w:val="Fotnotstext"/>
      </w:pPr>
      <w:r>
        <w:rPr>
          <w:rStyle w:val="Fotnotsreferens"/>
        </w:rPr>
        <w:footnoteRef/>
      </w:r>
      <w:r>
        <w:t xml:space="preserve"> Publications on different analyses of LinkedIN can be found on </w:t>
      </w:r>
      <w:hyperlink r:id="rId4" w:history="1">
        <w:r w:rsidRPr="00D538A1">
          <w:rPr>
            <w:rStyle w:val="Hyperlnk"/>
          </w:rPr>
          <w:t>http://linkedin-deutschland.mynewsdesk.com/documents</w:t>
        </w:r>
      </w:hyperlink>
      <w:r>
        <w:t xml:space="preserve"> (state of date: 22.08.2020).</w:t>
      </w:r>
    </w:p>
  </w:footnote>
  <w:footnote w:id="17">
    <w:p w14:paraId="3EC5025D" w14:textId="77777777" w:rsidR="006F399D" w:rsidRDefault="006F399D" w:rsidP="00110B37">
      <w:pPr>
        <w:pStyle w:val="Fotnotstext"/>
        <w:jc w:val="both"/>
      </w:pPr>
      <w:r>
        <w:rPr>
          <w:rStyle w:val="Fotnotsreferens"/>
        </w:rPr>
        <w:footnoteRef/>
      </w:r>
      <w:r>
        <w:t xml:space="preserve"> </w:t>
      </w:r>
      <w:r w:rsidRPr="00BE14EE">
        <w:t xml:space="preserve">LinkeIn mention the lack of representativity for example in one of their publications: “This analysis represents the world seen through the lens of </w:t>
      </w:r>
      <w:proofErr w:type="gramStart"/>
      <w:r w:rsidRPr="00BE14EE">
        <w:t>LinkedIn data</w:t>
      </w:r>
      <w:proofErr w:type="gramEnd"/>
      <w:r w:rsidRPr="00BE14EE">
        <w:t xml:space="preserve"> […] Although LinkedIn’s membership covers around 50 percent of Europe’s active labour force, its members are not evenly distributed across the EU. While the results are therefore not statistically representative, the digital and tech workforce tends to be well represented within our membership, even in countries where LinkedIn’s overall market share is smaller.” Methodology notes in LinkeIn Economic Graph (2919) p. 3</w:t>
      </w:r>
    </w:p>
  </w:footnote>
  <w:footnote w:id="18">
    <w:p w14:paraId="75AFEF66" w14:textId="77777777" w:rsidR="006F399D" w:rsidRDefault="006F399D" w:rsidP="00110B37">
      <w:pPr>
        <w:pStyle w:val="Fotnotstext"/>
      </w:pPr>
      <w:r>
        <w:rPr>
          <w:rStyle w:val="Fotnotsreferens"/>
        </w:rPr>
        <w:footnoteRef/>
      </w:r>
      <w:r>
        <w:t xml:space="preserve"> See </w:t>
      </w:r>
      <w:r w:rsidRPr="00D2130E">
        <w:t>Bauer</w:t>
      </w:r>
      <w:r>
        <w:t xml:space="preserve"> et al. (2020).</w:t>
      </w:r>
    </w:p>
  </w:footnote>
  <w:footnote w:id="19">
    <w:p w14:paraId="265A1D5E" w14:textId="77777777" w:rsidR="006F399D" w:rsidRDefault="006F399D" w:rsidP="00110B37">
      <w:pPr>
        <w:pStyle w:val="Fotnotstext"/>
      </w:pPr>
      <w:r>
        <w:rPr>
          <w:rStyle w:val="Fotnotsreferens"/>
        </w:rPr>
        <w:footnoteRef/>
      </w:r>
      <w:r>
        <w:t xml:space="preserve"> </w:t>
      </w:r>
      <w:r w:rsidRPr="00BE14EE">
        <w:t>ECB (2020) p. 56</w:t>
      </w:r>
      <w:r>
        <w:t>.</w:t>
      </w:r>
    </w:p>
  </w:footnote>
  <w:footnote w:id="20">
    <w:p w14:paraId="7054EB60" w14:textId="2F2250A5" w:rsidR="006F399D" w:rsidRPr="005814CD" w:rsidRDefault="006F399D" w:rsidP="007D5385">
      <w:pPr>
        <w:spacing w:after="160" w:line="259" w:lineRule="auto"/>
        <w:jc w:val="both"/>
        <w:rPr>
          <w:rPrChange w:id="606" w:author="Elezovic Suad PMU/MFS-S" w:date="2020-09-25T11:12:00Z">
            <w:rPr>
              <w:lang w:val="en-GB"/>
            </w:rPr>
          </w:rPrChange>
        </w:rPr>
      </w:pPr>
      <w:r>
        <w:rPr>
          <w:rStyle w:val="Fotnotsreferens"/>
        </w:rPr>
        <w:footnoteRef/>
      </w:r>
      <w:proofErr w:type="gramStart"/>
      <w:r w:rsidRPr="007D5385">
        <w:t>https://github.com/OnlineJobVacanciesESSnetBigData/Reports/blob/master/DE/DE_OJA-meaningful-indicators_2020_08_24.docx</w:t>
      </w:r>
      <w:proofErr w:type="gramEnd"/>
      <w:r w:rsidRPr="005814CD">
        <w:rPr>
          <w:rPrChange w:id="607" w:author="Elezovic Suad PMU/MFS-S" w:date="2020-09-25T11:12:00Z">
            <w:rPr>
              <w:lang w:val="en-GB"/>
            </w:rPr>
          </w:rPrChange>
        </w:rPr>
        <w:t xml:space="preserve">. </w:t>
      </w:r>
    </w:p>
    <w:p w14:paraId="04D6BCB0" w14:textId="77777777" w:rsidR="006F399D" w:rsidRPr="00CE1364" w:rsidRDefault="006F399D" w:rsidP="007D5385">
      <w:pPr>
        <w:pStyle w:val="Fotnotstext"/>
        <w:jc w:val="both"/>
      </w:pPr>
    </w:p>
  </w:footnote>
  <w:footnote w:id="21">
    <w:p w14:paraId="55E291B9" w14:textId="77777777" w:rsidR="006F399D" w:rsidRPr="00DA71C4" w:rsidRDefault="006F399D" w:rsidP="00501FC4">
      <w:pPr>
        <w:pStyle w:val="Fotnotstext"/>
        <w:jc w:val="both"/>
        <w:rPr>
          <w:lang w:val="en-US"/>
        </w:rPr>
      </w:pPr>
      <w:r>
        <w:rPr>
          <w:rStyle w:val="Fotnotsreferens"/>
        </w:rPr>
        <w:footnoteRef/>
      </w:r>
      <w:r w:rsidRPr="00DA71C4">
        <w:rPr>
          <w:lang w:val="en-US"/>
        </w:rPr>
        <w:t xml:space="preserve"> Azar et al. (2018)</w:t>
      </w:r>
      <w:r>
        <w:rPr>
          <w:lang w:val="en-US"/>
        </w:rPr>
        <w:t>, Staiger and Spetz (2010), Falch (2010).</w:t>
      </w:r>
    </w:p>
  </w:footnote>
  <w:footnote w:id="22">
    <w:p w14:paraId="6FFD4058" w14:textId="77777777" w:rsidR="006F399D" w:rsidRPr="000B661E" w:rsidRDefault="006F399D" w:rsidP="00501FC4">
      <w:pPr>
        <w:pStyle w:val="Fotnotstext"/>
        <w:jc w:val="both"/>
        <w:rPr>
          <w:lang w:val="en-US"/>
        </w:rPr>
      </w:pPr>
      <w:r>
        <w:rPr>
          <w:rStyle w:val="Fotnotsreferens"/>
        </w:rPr>
        <w:footnoteRef/>
      </w:r>
      <w:r w:rsidRPr="000B661E">
        <w:rPr>
          <w:lang w:val="en-US"/>
        </w:rPr>
        <w:t xml:space="preserve"> </w:t>
      </w:r>
      <w:r>
        <w:rPr>
          <w:lang w:val="en-US"/>
        </w:rPr>
        <w:t xml:space="preserve">Compare </w:t>
      </w:r>
      <w:proofErr w:type="gramStart"/>
      <w:r>
        <w:rPr>
          <w:lang w:val="en-US"/>
        </w:rPr>
        <w:t>Manning</w:t>
      </w:r>
      <w:proofErr w:type="gramEnd"/>
      <w:r>
        <w:rPr>
          <w:lang w:val="en-US"/>
        </w:rPr>
        <w:t xml:space="preserve"> (2011).</w:t>
      </w:r>
    </w:p>
  </w:footnote>
  <w:footnote w:id="23">
    <w:p w14:paraId="619A5D83" w14:textId="77777777" w:rsidR="006F399D" w:rsidRPr="00C35A73" w:rsidRDefault="006F399D" w:rsidP="00501FC4">
      <w:pPr>
        <w:pStyle w:val="Fotnotstext"/>
        <w:rPr>
          <w:lang w:val="en-US"/>
        </w:rPr>
      </w:pPr>
      <w:r>
        <w:rPr>
          <w:rStyle w:val="Fotnotsreferens"/>
        </w:rPr>
        <w:footnoteRef/>
      </w:r>
      <w:r w:rsidRPr="00C35A73">
        <w:rPr>
          <w:lang w:val="en-US"/>
        </w:rPr>
        <w:t xml:space="preserve"> </w:t>
      </w:r>
      <w:r>
        <w:rPr>
          <w:lang w:val="en-US"/>
        </w:rPr>
        <w:t>Compare Ashenfelter et al. (2010).</w:t>
      </w:r>
    </w:p>
  </w:footnote>
  <w:footnote w:id="24">
    <w:p w14:paraId="7A025A01" w14:textId="77777777" w:rsidR="006F399D" w:rsidRPr="00B17238" w:rsidRDefault="006F399D" w:rsidP="00501FC4">
      <w:pPr>
        <w:pStyle w:val="Fotnotstext"/>
        <w:jc w:val="both"/>
        <w:rPr>
          <w:lang w:val="en-US"/>
        </w:rPr>
      </w:pPr>
      <w:r>
        <w:rPr>
          <w:rStyle w:val="Fotnotsreferens"/>
        </w:rPr>
        <w:footnoteRef/>
      </w:r>
      <w:r w:rsidRPr="00B17238">
        <w:rPr>
          <w:lang w:val="en-US"/>
        </w:rPr>
        <w:t xml:space="preserve"> </w:t>
      </w:r>
      <w:r>
        <w:rPr>
          <w:lang w:val="en-US"/>
        </w:rPr>
        <w:t>Compare</w:t>
      </w:r>
      <w:r w:rsidRPr="00B17238">
        <w:rPr>
          <w:lang w:val="en-US"/>
        </w:rPr>
        <w:t xml:space="preserve"> Dustmann (2009), Card (2013) and Biewen (2018)</w:t>
      </w:r>
      <w:r>
        <w:rPr>
          <w:lang w:val="en-US"/>
        </w:rPr>
        <w:t xml:space="preserve"> and </w:t>
      </w:r>
      <w:proofErr w:type="gramStart"/>
      <w:r>
        <w:rPr>
          <w:lang w:val="en-US"/>
        </w:rPr>
        <w:t>Monopolkommission  (</w:t>
      </w:r>
      <w:proofErr w:type="gramEnd"/>
      <w:r>
        <w:rPr>
          <w:lang w:val="en-US"/>
        </w:rPr>
        <w:t>2018).</w:t>
      </w:r>
    </w:p>
  </w:footnote>
  <w:footnote w:id="25">
    <w:p w14:paraId="4743DC63" w14:textId="77777777" w:rsidR="006F399D" w:rsidRPr="00B17238" w:rsidRDefault="006F399D" w:rsidP="00501FC4">
      <w:pPr>
        <w:pStyle w:val="Fotnotstext"/>
        <w:jc w:val="both"/>
        <w:rPr>
          <w:lang w:val="en-US"/>
        </w:rPr>
      </w:pPr>
      <w:r>
        <w:rPr>
          <w:rStyle w:val="Fotnotsreferens"/>
        </w:rPr>
        <w:footnoteRef/>
      </w:r>
      <w:r>
        <w:rPr>
          <w:lang w:val="en-US"/>
        </w:rPr>
        <w:t xml:space="preserve"> Compare </w:t>
      </w:r>
      <w:r w:rsidRPr="00B17238">
        <w:rPr>
          <w:lang w:val="en-US"/>
        </w:rPr>
        <w:t>GWB (2017).</w:t>
      </w:r>
    </w:p>
  </w:footnote>
  <w:footnote w:id="26">
    <w:p w14:paraId="116A9DE8" w14:textId="77777777" w:rsidR="006F399D" w:rsidRPr="00E135C5" w:rsidRDefault="006F399D" w:rsidP="00501FC4">
      <w:pPr>
        <w:pStyle w:val="Fotnotstext"/>
        <w:jc w:val="both"/>
        <w:rPr>
          <w:lang w:val="en-US"/>
        </w:rPr>
      </w:pPr>
      <w:r>
        <w:rPr>
          <w:rStyle w:val="Fotnotsreferens"/>
        </w:rPr>
        <w:footnoteRef/>
      </w:r>
      <w:r w:rsidRPr="00E135C5">
        <w:rPr>
          <w:lang w:val="en-US"/>
        </w:rPr>
        <w:t xml:space="preserve"> </w:t>
      </w:r>
      <w:r>
        <w:rPr>
          <w:lang w:val="en-US"/>
        </w:rPr>
        <w:t xml:space="preserve">The companion report to this article, </w:t>
      </w:r>
      <w:r w:rsidRPr="00363616">
        <w:rPr>
          <w:lang w:val="en-US"/>
        </w:rPr>
        <w:t xml:space="preserve">Destatis (2019), </w:t>
      </w:r>
      <w:r>
        <w:rPr>
          <w:lang w:val="en-US"/>
        </w:rPr>
        <w:t>“</w:t>
      </w:r>
      <w:r w:rsidRPr="00363616">
        <w:rPr>
          <w:lang w:val="en-US"/>
        </w:rPr>
        <w:t>CEDEFOP exploratory analysis</w:t>
      </w:r>
      <w:r>
        <w:rPr>
          <w:lang w:val="en-US"/>
        </w:rPr>
        <w:t xml:space="preserve">”, documents gaps and inconsistencies in the current version of CEDEFOP OJA data. The documented issues are not detrimental to the quality of the concentration index. Particularly, the problem of possible duplicate observations has no impact on the concentration index, as long as the frequency of duplicates </w:t>
      </w:r>
      <w:proofErr w:type="gramStart"/>
      <w:r>
        <w:rPr>
          <w:lang w:val="en-US"/>
        </w:rPr>
        <w:t>is not correlated</w:t>
      </w:r>
      <w:proofErr w:type="gramEnd"/>
      <w:r>
        <w:rPr>
          <w:lang w:val="en-US"/>
        </w:rPr>
        <w:t xml:space="preserve"> with employer market shares. Of more pressing concern is the under-representation of the construction sector in OJA data. However, when performing the analysis omitting the construction sector, the results are almost identical. Furthermore, considering the continuing efforts by CEDEFOP to improve their data collection and preparation procedures, I expect these issues to be resolved in the medium term.</w:t>
      </w:r>
    </w:p>
  </w:footnote>
  <w:footnote w:id="27">
    <w:p w14:paraId="42387BE3" w14:textId="77777777" w:rsidR="006F399D" w:rsidRPr="0070649A" w:rsidRDefault="006F399D" w:rsidP="00501FC4">
      <w:pPr>
        <w:pStyle w:val="Fotnotstext"/>
        <w:jc w:val="both"/>
        <w:rPr>
          <w:lang w:val="en-US"/>
        </w:rPr>
      </w:pPr>
      <w:r>
        <w:rPr>
          <w:rStyle w:val="Fotnotsreferens"/>
        </w:rPr>
        <w:footnoteRef/>
      </w:r>
      <w:r w:rsidRPr="0070649A">
        <w:rPr>
          <w:lang w:val="en-US"/>
        </w:rPr>
        <w:t xml:space="preserve"> </w:t>
      </w:r>
      <w:r>
        <w:rPr>
          <w:lang w:val="en-US"/>
        </w:rPr>
        <w:t xml:space="preserve">For a fraction of </w:t>
      </w:r>
      <w:proofErr w:type="gramStart"/>
      <w:r>
        <w:rPr>
          <w:lang w:val="en-US"/>
        </w:rPr>
        <w:t>observations</w:t>
      </w:r>
      <w:proofErr w:type="gramEnd"/>
      <w:r>
        <w:rPr>
          <w:lang w:val="en-US"/>
        </w:rPr>
        <w:t xml:space="preserve"> information about the company is missing. These observations </w:t>
      </w:r>
      <w:proofErr w:type="gramStart"/>
      <w:r>
        <w:rPr>
          <w:lang w:val="en-US"/>
        </w:rPr>
        <w:t>are treated</w:t>
      </w:r>
      <w:proofErr w:type="gramEnd"/>
      <w:r>
        <w:rPr>
          <w:lang w:val="en-US"/>
        </w:rPr>
        <w:t xml:space="preserve"> as belonging to synthetic employers, each of which offers the median number of job, in order to not distort the concentration index.</w:t>
      </w:r>
    </w:p>
  </w:footnote>
  <w:footnote w:id="28">
    <w:p w14:paraId="48A1F928" w14:textId="77777777" w:rsidR="006F399D" w:rsidRPr="00396BF5" w:rsidRDefault="006F399D" w:rsidP="006C539D">
      <w:pPr>
        <w:pStyle w:val="Fotnotstext"/>
        <w:rPr>
          <w:lang w:val="en-US"/>
        </w:rPr>
      </w:pPr>
      <w:r>
        <w:rPr>
          <w:rStyle w:val="Fotnotsreferens"/>
        </w:rPr>
        <w:footnoteRef/>
      </w:r>
      <w:r w:rsidRPr="00396BF5">
        <w:rPr>
          <w:lang w:val="en-US"/>
        </w:rPr>
        <w:t xml:space="preserve"> </w:t>
      </w:r>
      <w:r>
        <w:rPr>
          <w:lang w:val="en-US"/>
        </w:rPr>
        <w:t xml:space="preserve">Eurostat Glossary:Functional urban area, accessed 10.02.2020, </w:t>
      </w:r>
      <w:r w:rsidRPr="00396BF5">
        <w:rPr>
          <w:lang w:val="en-US"/>
        </w:rPr>
        <w:t>https://ec.europa.eu/eurostat/statistics-</w:t>
      </w:r>
      <w:r>
        <w:rPr>
          <w:lang w:val="en-US"/>
        </w:rPr>
        <w:t>e</w:t>
      </w:r>
      <w:r w:rsidRPr="00396BF5">
        <w:rPr>
          <w:lang w:val="en-US"/>
        </w:rPr>
        <w:t>xplained/index.php/Glossary:Functional_urban_area</w:t>
      </w:r>
    </w:p>
  </w:footnote>
  <w:footnote w:id="29">
    <w:p w14:paraId="08E03F36" w14:textId="77777777" w:rsidR="006F399D" w:rsidRPr="000E2862" w:rsidRDefault="006F399D" w:rsidP="006C539D">
      <w:pPr>
        <w:pStyle w:val="Fotnotstext"/>
        <w:rPr>
          <w:lang w:val="en-GB"/>
        </w:rPr>
      </w:pPr>
      <w:r>
        <w:rPr>
          <w:rStyle w:val="Fotnotsreferens"/>
        </w:rPr>
        <w:footnoteRef/>
      </w:r>
      <w:r w:rsidRPr="000E2862">
        <w:rPr>
          <w:lang w:val="en-GB"/>
        </w:rPr>
        <w:t xml:space="preserve"> </w:t>
      </w:r>
      <w:r>
        <w:rPr>
          <w:lang w:val="en-GB"/>
        </w:rPr>
        <w:t>Because CEDEFOP data does not contain geographical identifiers for FUAs, we merge FUAs by NUTS 3 level.</w:t>
      </w:r>
    </w:p>
  </w:footnote>
  <w:footnote w:id="30">
    <w:p w14:paraId="06A5AD9F" w14:textId="77777777" w:rsidR="006F399D" w:rsidRPr="002002FC" w:rsidRDefault="006F399D" w:rsidP="006C539D">
      <w:pPr>
        <w:pStyle w:val="Fotnotstext"/>
        <w:jc w:val="both"/>
        <w:rPr>
          <w:lang w:val="en-US"/>
        </w:rPr>
      </w:pPr>
    </w:p>
  </w:footnote>
  <w:footnote w:id="31">
    <w:p w14:paraId="4DB6561D" w14:textId="77777777" w:rsidR="006F399D" w:rsidRDefault="006F399D" w:rsidP="00FB5F78">
      <w:pPr>
        <w:pStyle w:val="Fotnotstext"/>
        <w:jc w:val="both"/>
      </w:pPr>
      <w:r>
        <w:rPr>
          <w:rStyle w:val="Fotnotsreferens"/>
        </w:rPr>
        <w:footnoteRef/>
      </w:r>
      <w:r>
        <w:t xml:space="preserve"> Leitlinien zur Bewertung horizontaler Zusammenschlüsse gemäß der Ratsverordnung über die Kontrolle von Unternehmenszusammenschlüssen (2004/C 31/03).</w:t>
      </w:r>
    </w:p>
  </w:footnote>
  <w:footnote w:id="32">
    <w:p w14:paraId="67126848" w14:textId="77777777" w:rsidR="006F399D" w:rsidRDefault="006F399D" w:rsidP="00FB5F78">
      <w:pPr>
        <w:pStyle w:val="Fotnotstext"/>
      </w:pPr>
      <w:r>
        <w:rPr>
          <w:rStyle w:val="Fotnotsreferens"/>
        </w:rPr>
        <w:footnoteRef/>
      </w:r>
      <w:r w:rsidRPr="00B74374">
        <w:rPr>
          <w:lang w:val="en-US"/>
        </w:rPr>
        <w:t xml:space="preserve"> DOJ/FTC, Horizontal Merger Guidelines, 19. </w:t>
      </w:r>
      <w:r w:rsidRPr="00B74374">
        <w:t>August 2010.</w:t>
      </w:r>
    </w:p>
  </w:footnote>
  <w:footnote w:id="33">
    <w:p w14:paraId="7177882A" w14:textId="77777777" w:rsidR="006F399D" w:rsidRDefault="006F399D" w:rsidP="00FB5F78">
      <w:pPr>
        <w:pStyle w:val="Fotnotstext"/>
      </w:pPr>
      <w:r>
        <w:rPr>
          <w:rStyle w:val="Fotnotsreferens"/>
        </w:rPr>
        <w:footnoteRef/>
      </w:r>
      <w:r>
        <w:t xml:space="preserve"> „Statistik der </w:t>
      </w:r>
      <w:proofErr w:type="gramStart"/>
      <w:r>
        <w:t>Bruttoarbeitsentgelte“</w:t>
      </w:r>
      <w:proofErr w:type="gramEnd"/>
      <w:r>
        <w:t>.</w:t>
      </w:r>
    </w:p>
  </w:footnote>
  <w:footnote w:id="34">
    <w:p w14:paraId="6F2EA976" w14:textId="69EA30C8" w:rsidR="006F399D" w:rsidRPr="00215125" w:rsidRDefault="006F399D" w:rsidP="00064A18">
      <w:pPr>
        <w:spacing w:after="160" w:line="259" w:lineRule="auto"/>
        <w:jc w:val="both"/>
        <w:rPr>
          <w:lang w:val="sv-SE"/>
          <w:rPrChange w:id="616" w:author="Elezovic Suad PMU/MFS-S" w:date="2020-09-18T15:59:00Z">
            <w:rPr>
              <w:lang w:val="en-GB"/>
            </w:rPr>
          </w:rPrChange>
        </w:rPr>
      </w:pPr>
      <w:r>
        <w:rPr>
          <w:rStyle w:val="Fotnotsreferens"/>
        </w:rPr>
        <w:footnoteRef/>
      </w:r>
      <w:proofErr w:type="gramStart"/>
      <w:r w:rsidRPr="00064A18">
        <w:t>https://github.com/OnlineJobVacanciesESSnetBigData/Reports/blob/master/DE/DE_Labour%20market%20concentration%20Index_2020_02_06.docx</w:t>
      </w:r>
      <w:proofErr w:type="gramEnd"/>
      <w:r w:rsidRPr="00215125">
        <w:rPr>
          <w:lang w:val="sv-SE"/>
          <w:rPrChange w:id="617" w:author="Elezovic Suad PMU/MFS-S" w:date="2020-09-18T15:59:00Z">
            <w:rPr>
              <w:lang w:val="en-GB"/>
            </w:rPr>
          </w:rPrChange>
        </w:rPr>
        <w:t xml:space="preserve">. </w:t>
      </w:r>
    </w:p>
    <w:p w14:paraId="6C27FD10" w14:textId="77777777" w:rsidR="006F399D" w:rsidRPr="00CE1364" w:rsidRDefault="006F399D" w:rsidP="00064A18">
      <w:pPr>
        <w:pStyle w:val="Fotnotstext"/>
        <w:jc w:val="both"/>
      </w:pPr>
    </w:p>
  </w:footnote>
  <w:footnote w:id="35">
    <w:p w14:paraId="28E4E1CA" w14:textId="41B1A514" w:rsidR="006F399D" w:rsidRPr="00215125" w:rsidRDefault="006F399D" w:rsidP="00331CAE">
      <w:pPr>
        <w:spacing w:after="160" w:line="259" w:lineRule="auto"/>
        <w:jc w:val="both"/>
        <w:rPr>
          <w:rPrChange w:id="655" w:author="Elezovic Suad PMU/MFS-S" w:date="2020-09-18T15:59:00Z">
            <w:rPr>
              <w:lang w:val="en-GB"/>
            </w:rPr>
          </w:rPrChange>
        </w:rPr>
      </w:pPr>
      <w:r>
        <w:rPr>
          <w:rStyle w:val="Fotnotsreferens"/>
        </w:rPr>
        <w:footnoteRef/>
      </w:r>
      <w:proofErr w:type="gramStart"/>
      <w:r w:rsidRPr="00331CAE">
        <w:t>https://github.com/OnlineJobVacanciesESSnetBigData/Reports/blob/master/IT/ESSNet%20II%20WPB%20Report%20on%20Output_%20IT.docx</w:t>
      </w:r>
      <w:proofErr w:type="gramEnd"/>
      <w:r w:rsidRPr="00215125">
        <w:rPr>
          <w:rPrChange w:id="656" w:author="Elezovic Suad PMU/MFS-S" w:date="2020-09-18T15:59:00Z">
            <w:rPr>
              <w:lang w:val="en-GB"/>
            </w:rPr>
          </w:rPrChange>
        </w:rPr>
        <w:t xml:space="preserve">. </w:t>
      </w:r>
    </w:p>
    <w:p w14:paraId="6FB6D972" w14:textId="77777777" w:rsidR="006F399D" w:rsidRPr="00CE1364" w:rsidRDefault="006F399D" w:rsidP="00331CAE">
      <w:pPr>
        <w:pStyle w:val="Fotnotstext"/>
        <w:jc w:val="both"/>
      </w:pPr>
    </w:p>
  </w:footnote>
  <w:footnote w:id="36">
    <w:p w14:paraId="4F7CC1E9" w14:textId="77777777" w:rsidR="006F399D" w:rsidRPr="00885B78" w:rsidRDefault="006F399D" w:rsidP="00BB3E47">
      <w:pPr>
        <w:pStyle w:val="sdfootnote"/>
        <w:rPr>
          <w:sz w:val="22"/>
          <w:szCs w:val="22"/>
          <w:lang w:val="en-GB"/>
        </w:rPr>
      </w:pPr>
      <w:r>
        <w:rPr>
          <w:rStyle w:val="Fotnotsreferens"/>
        </w:rPr>
        <w:footnoteRef/>
      </w:r>
      <w:r>
        <w:t xml:space="preserve"> </w:t>
      </w:r>
      <w:r>
        <w:rPr>
          <w:sz w:val="22"/>
          <w:szCs w:val="22"/>
          <w:lang w:val="en-GB"/>
        </w:rPr>
        <w:t xml:space="preserve">For some websites, however, data collection by scraping only began </w:t>
      </w:r>
      <w:r w:rsidRPr="00E023A2">
        <w:rPr>
          <w:sz w:val="22"/>
          <w:szCs w:val="22"/>
          <w:lang w:val="en-GB"/>
        </w:rPr>
        <w:t>in 2019.</w:t>
      </w:r>
    </w:p>
  </w:footnote>
  <w:footnote w:id="37">
    <w:p w14:paraId="61E836DA" w14:textId="7A885223" w:rsidR="006F399D" w:rsidRPr="0083153A" w:rsidRDefault="006F399D">
      <w:pPr>
        <w:pStyle w:val="Fotnotstext"/>
        <w:rPr>
          <w:lang w:val="sl-SI"/>
        </w:rPr>
      </w:pPr>
      <w:r>
        <w:rPr>
          <w:rStyle w:val="Fotnotsreferens"/>
        </w:rPr>
        <w:footnoteRef/>
      </w:r>
      <w:r>
        <w:t>H</w:t>
      </w:r>
      <w:r w:rsidRPr="0083153A">
        <w:t>ttps://github.com/OnlineJobVacanciesESSnetBigData/Reports/blob/master/DARES/WPB2020report_Classification_Sweden_France_UPDATE.docx</w:t>
      </w:r>
    </w:p>
  </w:footnote>
  <w:footnote w:id="38">
    <w:p w14:paraId="0027F33F" w14:textId="77777777" w:rsidR="006F399D" w:rsidRPr="0071492B" w:rsidRDefault="006F399D" w:rsidP="00BB3E47">
      <w:pPr>
        <w:pStyle w:val="Fotnotstext"/>
        <w:rPr>
          <w:rFonts w:ascii="Times New Roman" w:eastAsia="Times New Roman" w:hAnsi="Times New Roman"/>
          <w:sz w:val="22"/>
          <w:szCs w:val="22"/>
          <w:lang w:val="en-GB"/>
        </w:rPr>
      </w:pPr>
      <w:r w:rsidRPr="002A3EA1">
        <w:rPr>
          <w:rFonts w:ascii="Times New Roman" w:eastAsia="Times New Roman" w:hAnsi="Times New Roman"/>
          <w:vertAlign w:val="superscript"/>
          <w:lang w:val="en-GB"/>
        </w:rPr>
        <w:footnoteRef/>
      </w:r>
      <w:r w:rsidRPr="002A3EA1">
        <w:rPr>
          <w:rFonts w:ascii="Times New Roman" w:eastAsia="Times New Roman" w:hAnsi="Times New Roman"/>
          <w:vertAlign w:val="superscript"/>
          <w:lang w:val="en-GB"/>
        </w:rPr>
        <w:t xml:space="preserve"> </w:t>
      </w:r>
      <w:r>
        <w:rPr>
          <w:rFonts w:ascii="Times New Roman" w:eastAsia="Times New Roman" w:hAnsi="Times New Roman"/>
          <w:sz w:val="22"/>
          <w:szCs w:val="22"/>
          <w:lang w:val="en-GB"/>
        </w:rPr>
        <w:t>T</w:t>
      </w:r>
      <w:r w:rsidRPr="0071492B">
        <w:rPr>
          <w:rFonts w:ascii="Times New Roman" w:eastAsia="Times New Roman" w:hAnsi="Times New Roman"/>
          <w:sz w:val="22"/>
          <w:szCs w:val="22"/>
          <w:lang w:val="en-GB"/>
        </w:rPr>
        <w:t>he publication of this new indicator of labour market tightness is due on September 2020.</w:t>
      </w:r>
    </w:p>
  </w:footnote>
  <w:footnote w:id="39">
    <w:p w14:paraId="17AB6512" w14:textId="77777777" w:rsidR="006F399D" w:rsidRPr="001F1B2F" w:rsidRDefault="006F399D" w:rsidP="00BB3E47">
      <w:pPr>
        <w:pStyle w:val="Fotnotstext"/>
        <w:rPr>
          <w:rFonts w:ascii="Times New Roman" w:hAnsi="Times New Roman"/>
        </w:rPr>
      </w:pPr>
      <w:r w:rsidRPr="001F1B2F">
        <w:rPr>
          <w:rStyle w:val="Fotnotsreferens"/>
          <w:rFonts w:ascii="Times New Roman" w:hAnsi="Times New Roman"/>
        </w:rPr>
        <w:footnoteRef/>
      </w:r>
      <w:r w:rsidRPr="001F1B2F">
        <w:rPr>
          <w:rFonts w:ascii="Times New Roman" w:hAnsi="Times New Roman"/>
        </w:rPr>
        <w:t xml:space="preserve"> </w:t>
      </w:r>
      <w:r w:rsidRPr="001F1B2F">
        <w:rPr>
          <w:rFonts w:ascii="Times New Roman" w:hAnsi="Times New Roman"/>
          <w:sz w:val="22"/>
        </w:rPr>
        <w:t>Due to this report format</w:t>
      </w:r>
      <w:r>
        <w:rPr>
          <w:rFonts w:ascii="Times New Roman" w:hAnsi="Times New Roman"/>
          <w:sz w:val="22"/>
        </w:rPr>
        <w:t>,</w:t>
      </w:r>
      <w:r w:rsidRPr="001F1B2F">
        <w:rPr>
          <w:rFonts w:ascii="Times New Roman" w:hAnsi="Times New Roman"/>
          <w:sz w:val="22"/>
        </w:rPr>
        <w:t xml:space="preserve"> detailed results are not presented but will be </w:t>
      </w:r>
      <w:r>
        <w:rPr>
          <w:rFonts w:ascii="Times New Roman" w:hAnsi="Times New Roman"/>
          <w:sz w:val="22"/>
        </w:rPr>
        <w:t>published by Dares in the incoming</w:t>
      </w:r>
      <w:r w:rsidRPr="001F1B2F">
        <w:rPr>
          <w:rFonts w:ascii="Times New Roman" w:hAnsi="Times New Roman"/>
          <w:sz w:val="22"/>
        </w:rPr>
        <w:t xml:space="preserve"> months.</w:t>
      </w:r>
    </w:p>
  </w:footnote>
  <w:footnote w:id="40">
    <w:p w14:paraId="78C5D0FF" w14:textId="123D9DEE" w:rsidR="006F399D" w:rsidRPr="00215125" w:rsidRDefault="006F399D" w:rsidP="00E65E1E">
      <w:pPr>
        <w:spacing w:after="160" w:line="259" w:lineRule="auto"/>
        <w:jc w:val="both"/>
        <w:rPr>
          <w:rPrChange w:id="662" w:author="Elezovic Suad PMU/MFS-S" w:date="2020-09-18T15:59:00Z">
            <w:rPr>
              <w:lang w:val="en-GB"/>
            </w:rPr>
          </w:rPrChange>
        </w:rPr>
      </w:pPr>
      <w:r>
        <w:rPr>
          <w:rStyle w:val="Fotnotsreferens"/>
        </w:rPr>
        <w:footnoteRef/>
      </w:r>
      <w:proofErr w:type="gramStart"/>
      <w:r w:rsidRPr="00E65E1E">
        <w:t>https://github.com/OnlineJobVacanciesESSnetBigData/Reports/blob/master/DARES/20200911_Statistical_output_Tightness_FR_Final.docx</w:t>
      </w:r>
      <w:proofErr w:type="gramEnd"/>
      <w:r w:rsidRPr="00215125">
        <w:rPr>
          <w:rPrChange w:id="663" w:author="Elezovic Suad PMU/MFS-S" w:date="2020-09-18T15:59:00Z">
            <w:rPr>
              <w:lang w:val="en-GB"/>
            </w:rPr>
          </w:rPrChange>
        </w:rPr>
        <w:t xml:space="preserve">. </w:t>
      </w:r>
    </w:p>
    <w:p w14:paraId="57EFB66E" w14:textId="77777777" w:rsidR="006F399D" w:rsidRPr="00CE1364" w:rsidRDefault="006F399D" w:rsidP="00E65E1E">
      <w:pPr>
        <w:pStyle w:val="Fotnotstext"/>
        <w:jc w:val="both"/>
      </w:pPr>
    </w:p>
  </w:footnote>
  <w:footnote w:id="41">
    <w:p w14:paraId="78C60367" w14:textId="6AAF6177" w:rsidR="006F399D" w:rsidRPr="00CE1364" w:rsidRDefault="006F399D" w:rsidP="00AB7541">
      <w:pPr>
        <w:spacing w:after="160" w:line="259" w:lineRule="auto"/>
        <w:jc w:val="both"/>
      </w:pPr>
      <w:r>
        <w:rPr>
          <w:rStyle w:val="Fotnotsreferens"/>
        </w:rPr>
        <w:footnoteRef/>
      </w:r>
      <w:proofErr w:type="gramStart"/>
      <w:r w:rsidRPr="000A25B9">
        <w:t>https://github.com/OnlineJobVacanciesESSnetBigData/Reports/blob/master/SI/JVA_to_economic_SI.docx</w:t>
      </w:r>
      <w:proofErr w:type="gramEnd"/>
      <w:r w:rsidRPr="00215125">
        <w:rPr>
          <w:rPrChange w:id="670" w:author="Elezovic Suad PMU/MFS-S" w:date="2020-09-18T15:59:00Z">
            <w:rPr>
              <w:lang w:val="en-GB"/>
            </w:rPr>
          </w:rPrChange>
        </w:rPr>
        <w:t xml:space="preserve">. </w:t>
      </w:r>
    </w:p>
  </w:footnote>
  <w:footnote w:id="42">
    <w:p w14:paraId="1476A328" w14:textId="6F18ED52" w:rsidR="006F399D" w:rsidRPr="00CE1364" w:rsidRDefault="006F399D" w:rsidP="00254EDF">
      <w:pPr>
        <w:spacing w:after="160" w:line="259" w:lineRule="auto"/>
        <w:jc w:val="both"/>
      </w:pPr>
      <w:r>
        <w:rPr>
          <w:rStyle w:val="Fotnotsreferens"/>
        </w:rPr>
        <w:footnoteRef/>
      </w:r>
      <w:proofErr w:type="gramStart"/>
      <w:r w:rsidRPr="00254EDF">
        <w:t>https://github.com/OnlineJobVacanciesESSnetBigData/Reports/blob/master/BG/ExpOJVs_BNSI_B4.doc</w:t>
      </w:r>
      <w:proofErr w:type="gramEnd"/>
      <w:r w:rsidRPr="00215125">
        <w:rPr>
          <w:rPrChange w:id="686" w:author="Elezovic Suad PMU/MFS-S" w:date="2020-09-18T15:59:00Z">
            <w:rPr>
              <w:lang w:val="en-GB"/>
            </w:rPr>
          </w:rPrChange>
        </w:rPr>
        <w:t xml:space="preserve">. </w:t>
      </w:r>
    </w:p>
  </w:footnote>
  <w:footnote w:id="43">
    <w:p w14:paraId="06F6267F" w14:textId="77777777" w:rsidR="006F399D" w:rsidRPr="00215125" w:rsidRDefault="006F399D" w:rsidP="00372EDB">
      <w:pPr>
        <w:pStyle w:val="Fotnotstext"/>
        <w:rPr>
          <w:rPrChange w:id="688" w:author="Elezovic Suad PMU/MFS-S" w:date="2020-09-18T15:59:00Z">
            <w:rPr>
              <w:lang w:val="en-US"/>
            </w:rPr>
          </w:rPrChange>
        </w:rPr>
      </w:pPr>
      <w:r>
        <w:rPr>
          <w:rStyle w:val="Fotnotsreferens"/>
        </w:rPr>
        <w:footnoteRef/>
      </w:r>
      <w:r>
        <w:t xml:space="preserve"> </w:t>
      </w:r>
      <w:proofErr w:type="gramStart"/>
      <w:r w:rsidRPr="002E06CC">
        <w:t>https://webgate.ec.europa.eu/fpfis/wikis/download/attachments/440405614/ESSNet%20II%20WPB%20OJV%20Methodological%20framework%20V1%2018032020_4.docx?version=1&amp;modificationDate=1590989511103&amp;api=v2</w:t>
      </w:r>
      <w:proofErr w:type="gramEnd"/>
    </w:p>
  </w:footnote>
  <w:footnote w:id="44">
    <w:p w14:paraId="155B552C" w14:textId="310B48BB" w:rsidR="006F399D" w:rsidRPr="00CE1364" w:rsidRDefault="006F399D" w:rsidP="00372EDB">
      <w:pPr>
        <w:spacing w:after="160" w:line="259" w:lineRule="auto"/>
        <w:jc w:val="both"/>
      </w:pPr>
      <w:r>
        <w:rPr>
          <w:rStyle w:val="Fotnotsreferens"/>
        </w:rPr>
        <w:footnoteRef/>
      </w:r>
      <w:proofErr w:type="gramStart"/>
      <w:r w:rsidRPr="00372EDB">
        <w:t>https://github.com/OnlineJobVacanciesESSnetBigData/Reports/blob/master/RO/OJVs%20Web%20scraped%20from%20National%20Employment%20Agency%20Romania%20(RO).docx</w:t>
      </w:r>
      <w:proofErr w:type="gramEnd"/>
      <w:r w:rsidRPr="00215125">
        <w:rPr>
          <w:rPrChange w:id="691" w:author="Elezovic Suad PMU/MFS-S" w:date="2020-09-18T15:59:00Z">
            <w:rPr>
              <w:lang w:val="en-GB"/>
            </w:rPr>
          </w:rPrChange>
        </w:rPr>
        <w:t xml:space="preserve">. </w:t>
      </w:r>
    </w:p>
  </w:footnote>
  <w:footnote w:id="45">
    <w:p w14:paraId="43D3F339" w14:textId="6888F155" w:rsidR="006F399D" w:rsidRPr="00CE1364" w:rsidRDefault="006F399D" w:rsidP="00EA7B30">
      <w:pPr>
        <w:pStyle w:val="Fotnotstext"/>
        <w:jc w:val="both"/>
      </w:pPr>
      <w:r>
        <w:rPr>
          <w:rStyle w:val="Fotnotsreferens"/>
        </w:rPr>
        <w:footnoteRef/>
      </w:r>
      <w:r>
        <w:t xml:space="preserve"> EUROSTAT Call for proposals. ESTAT-2020-PA11-PA13-B-SmartStat Trusted Smart Statistics – Web Intelligence Network (B5461-B5472-2020-SmartStat)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83F09" w14:textId="77777777" w:rsidR="006F399D" w:rsidRDefault="006F399D">
    <w:pPr>
      <w:pStyle w:val="Sidhuvud"/>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A8D6B" w14:textId="5DE30A93" w:rsidR="006F399D" w:rsidRPr="00361884" w:rsidRDefault="006F399D" w:rsidP="004771EC">
    <w:pPr>
      <w:tabs>
        <w:tab w:val="center" w:pos="4536"/>
        <w:tab w:val="right" w:pos="9072"/>
      </w:tabs>
      <w:spacing w:after="0" w:line="240" w:lineRule="auto"/>
      <w:jc w:val="right"/>
      <w:rPr>
        <w:b/>
        <w:lang w:val="bg-BG"/>
      </w:rPr>
    </w:pPr>
    <w:r>
      <w:rPr>
        <w:b/>
        <w:lang w:val="en-US"/>
      </w:rPr>
      <w:t xml:space="preserve"> </w:t>
    </w:r>
    <w:proofErr w:type="gramStart"/>
    <w:r>
      <w:rPr>
        <w:b/>
        <w:lang w:val="en-US"/>
      </w:rPr>
      <w:t xml:space="preserve">Version  </w:t>
    </w:r>
    <w:proofErr w:type="gramEnd"/>
    <w:del w:id="990" w:author="Elezovic Suad PMU/MFS-S" w:date="2020-09-24T13:49:00Z">
      <w:r w:rsidDel="007E21A7">
        <w:rPr>
          <w:b/>
          <w:lang w:val="en-US"/>
        </w:rPr>
        <w:delText>18092020</w:delText>
      </w:r>
    </w:del>
    <w:ins w:id="991" w:author="Elezovic Suad PMU/MFS-S" w:date="2020-09-24T13:49:00Z">
      <w:r>
        <w:rPr>
          <w:b/>
          <w:lang w:val="en-US"/>
        </w:rPr>
        <w:t>24092020</w:t>
      </w:r>
    </w:ins>
  </w:p>
  <w:p w14:paraId="68A00920" w14:textId="77777777" w:rsidR="006F399D" w:rsidRDefault="006F399D">
    <w:pPr>
      <w:pStyle w:val="Sidhuvud"/>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5F7AC1" w14:textId="77777777" w:rsidR="006F399D" w:rsidRDefault="006F399D">
    <w:pPr>
      <w:pStyle w:val="Sidhuvud"/>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78EA2" w14:textId="77777777" w:rsidR="006F399D" w:rsidRPr="00361884" w:rsidRDefault="006F399D" w:rsidP="004771EC">
    <w:pPr>
      <w:tabs>
        <w:tab w:val="center" w:pos="4536"/>
        <w:tab w:val="right" w:pos="9072"/>
      </w:tabs>
      <w:spacing w:after="0" w:line="240" w:lineRule="auto"/>
      <w:jc w:val="right"/>
      <w:rPr>
        <w:b/>
        <w:lang w:val="bg-BG"/>
      </w:rPr>
    </w:pPr>
    <w:r>
      <w:rPr>
        <w:b/>
        <w:lang w:val="en-US"/>
      </w:rPr>
      <w:t xml:space="preserve"> </w:t>
    </w:r>
    <w:proofErr w:type="gramStart"/>
    <w:r>
      <w:rPr>
        <w:b/>
        <w:lang w:val="en-US"/>
      </w:rPr>
      <w:t>Version  15092020</w:t>
    </w:r>
    <w:proofErr w:type="gramEnd"/>
  </w:p>
  <w:p w14:paraId="4C47AB4D" w14:textId="77777777" w:rsidR="006F399D" w:rsidRDefault="006F399D">
    <w:pPr>
      <w:pStyle w:val="Sidhuvu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4508D"/>
    <w:multiLevelType w:val="hybridMultilevel"/>
    <w:tmpl w:val="1318D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895FB4"/>
    <w:multiLevelType w:val="hybridMultilevel"/>
    <w:tmpl w:val="BE44CD98"/>
    <w:lvl w:ilvl="0" w:tplc="7DAE1AF0">
      <w:start w:val="1"/>
      <w:numFmt w:val="lowerLetter"/>
      <w:lvlText w:val="%1)"/>
      <w:lvlJc w:val="left"/>
      <w:pPr>
        <w:ind w:left="108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 w15:restartNumberingAfterBreak="0">
    <w:nsid w:val="0B282299"/>
    <w:multiLevelType w:val="hybridMultilevel"/>
    <w:tmpl w:val="F746E45A"/>
    <w:lvl w:ilvl="0" w:tplc="D2D84B46">
      <w:start w:val="1"/>
      <w:numFmt w:val="bullet"/>
      <w:lvlText w:val=""/>
      <w:lvlJc w:val="left"/>
      <w:pPr>
        <w:tabs>
          <w:tab w:val="num" w:pos="720"/>
        </w:tabs>
        <w:ind w:left="720" w:hanging="360"/>
      </w:pPr>
      <w:rPr>
        <w:rFonts w:ascii="Symbol" w:hAnsi="Symbol" w:hint="default"/>
      </w:rPr>
    </w:lvl>
    <w:lvl w:ilvl="1" w:tplc="455650CC" w:tentative="1">
      <w:start w:val="1"/>
      <w:numFmt w:val="bullet"/>
      <w:lvlText w:val=""/>
      <w:lvlJc w:val="left"/>
      <w:pPr>
        <w:tabs>
          <w:tab w:val="num" w:pos="1440"/>
        </w:tabs>
        <w:ind w:left="1440" w:hanging="360"/>
      </w:pPr>
      <w:rPr>
        <w:rFonts w:ascii="Symbol" w:hAnsi="Symbol" w:hint="default"/>
      </w:rPr>
    </w:lvl>
    <w:lvl w:ilvl="2" w:tplc="1576C9F0" w:tentative="1">
      <w:start w:val="1"/>
      <w:numFmt w:val="bullet"/>
      <w:lvlText w:val=""/>
      <w:lvlJc w:val="left"/>
      <w:pPr>
        <w:tabs>
          <w:tab w:val="num" w:pos="2160"/>
        </w:tabs>
        <w:ind w:left="2160" w:hanging="360"/>
      </w:pPr>
      <w:rPr>
        <w:rFonts w:ascii="Symbol" w:hAnsi="Symbol" w:hint="default"/>
      </w:rPr>
    </w:lvl>
    <w:lvl w:ilvl="3" w:tplc="77C2B4BC" w:tentative="1">
      <w:start w:val="1"/>
      <w:numFmt w:val="bullet"/>
      <w:lvlText w:val=""/>
      <w:lvlJc w:val="left"/>
      <w:pPr>
        <w:tabs>
          <w:tab w:val="num" w:pos="2880"/>
        </w:tabs>
        <w:ind w:left="2880" w:hanging="360"/>
      </w:pPr>
      <w:rPr>
        <w:rFonts w:ascii="Symbol" w:hAnsi="Symbol" w:hint="default"/>
      </w:rPr>
    </w:lvl>
    <w:lvl w:ilvl="4" w:tplc="2C8EBB10" w:tentative="1">
      <w:start w:val="1"/>
      <w:numFmt w:val="bullet"/>
      <w:lvlText w:val=""/>
      <w:lvlJc w:val="left"/>
      <w:pPr>
        <w:tabs>
          <w:tab w:val="num" w:pos="3600"/>
        </w:tabs>
        <w:ind w:left="3600" w:hanging="360"/>
      </w:pPr>
      <w:rPr>
        <w:rFonts w:ascii="Symbol" w:hAnsi="Symbol" w:hint="default"/>
      </w:rPr>
    </w:lvl>
    <w:lvl w:ilvl="5" w:tplc="E3503010" w:tentative="1">
      <w:start w:val="1"/>
      <w:numFmt w:val="bullet"/>
      <w:lvlText w:val=""/>
      <w:lvlJc w:val="left"/>
      <w:pPr>
        <w:tabs>
          <w:tab w:val="num" w:pos="4320"/>
        </w:tabs>
        <w:ind w:left="4320" w:hanging="360"/>
      </w:pPr>
      <w:rPr>
        <w:rFonts w:ascii="Symbol" w:hAnsi="Symbol" w:hint="default"/>
      </w:rPr>
    </w:lvl>
    <w:lvl w:ilvl="6" w:tplc="4C42CF8A" w:tentative="1">
      <w:start w:val="1"/>
      <w:numFmt w:val="bullet"/>
      <w:lvlText w:val=""/>
      <w:lvlJc w:val="left"/>
      <w:pPr>
        <w:tabs>
          <w:tab w:val="num" w:pos="5040"/>
        </w:tabs>
        <w:ind w:left="5040" w:hanging="360"/>
      </w:pPr>
      <w:rPr>
        <w:rFonts w:ascii="Symbol" w:hAnsi="Symbol" w:hint="default"/>
      </w:rPr>
    </w:lvl>
    <w:lvl w:ilvl="7" w:tplc="7690D47E" w:tentative="1">
      <w:start w:val="1"/>
      <w:numFmt w:val="bullet"/>
      <w:lvlText w:val=""/>
      <w:lvlJc w:val="left"/>
      <w:pPr>
        <w:tabs>
          <w:tab w:val="num" w:pos="5760"/>
        </w:tabs>
        <w:ind w:left="5760" w:hanging="360"/>
      </w:pPr>
      <w:rPr>
        <w:rFonts w:ascii="Symbol" w:hAnsi="Symbol" w:hint="default"/>
      </w:rPr>
    </w:lvl>
    <w:lvl w:ilvl="8" w:tplc="7DCA420C"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BC7002D"/>
    <w:multiLevelType w:val="hybridMultilevel"/>
    <w:tmpl w:val="CAE67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6872CA"/>
    <w:multiLevelType w:val="hybridMultilevel"/>
    <w:tmpl w:val="749C07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F740E6B"/>
    <w:multiLevelType w:val="hybridMultilevel"/>
    <w:tmpl w:val="81E0F4AC"/>
    <w:lvl w:ilvl="0" w:tplc="F0D6FB74">
      <w:start w:val="1"/>
      <w:numFmt w:val="bullet"/>
      <w:lvlText w:val=""/>
      <w:lvlJc w:val="left"/>
      <w:pPr>
        <w:tabs>
          <w:tab w:val="num" w:pos="720"/>
        </w:tabs>
        <w:ind w:left="720" w:hanging="360"/>
      </w:pPr>
      <w:rPr>
        <w:rFonts w:ascii="Symbol" w:hAnsi="Symbol" w:hint="default"/>
      </w:rPr>
    </w:lvl>
    <w:lvl w:ilvl="1" w:tplc="1BE2109E" w:tentative="1">
      <w:start w:val="1"/>
      <w:numFmt w:val="bullet"/>
      <w:lvlText w:val=""/>
      <w:lvlJc w:val="left"/>
      <w:pPr>
        <w:tabs>
          <w:tab w:val="num" w:pos="1440"/>
        </w:tabs>
        <w:ind w:left="1440" w:hanging="360"/>
      </w:pPr>
      <w:rPr>
        <w:rFonts w:ascii="Symbol" w:hAnsi="Symbol" w:hint="default"/>
      </w:rPr>
    </w:lvl>
    <w:lvl w:ilvl="2" w:tplc="E5FED882" w:tentative="1">
      <w:start w:val="1"/>
      <w:numFmt w:val="bullet"/>
      <w:lvlText w:val=""/>
      <w:lvlJc w:val="left"/>
      <w:pPr>
        <w:tabs>
          <w:tab w:val="num" w:pos="2160"/>
        </w:tabs>
        <w:ind w:left="2160" w:hanging="360"/>
      </w:pPr>
      <w:rPr>
        <w:rFonts w:ascii="Symbol" w:hAnsi="Symbol" w:hint="default"/>
      </w:rPr>
    </w:lvl>
    <w:lvl w:ilvl="3" w:tplc="71D2294A" w:tentative="1">
      <w:start w:val="1"/>
      <w:numFmt w:val="bullet"/>
      <w:lvlText w:val=""/>
      <w:lvlJc w:val="left"/>
      <w:pPr>
        <w:tabs>
          <w:tab w:val="num" w:pos="2880"/>
        </w:tabs>
        <w:ind w:left="2880" w:hanging="360"/>
      </w:pPr>
      <w:rPr>
        <w:rFonts w:ascii="Symbol" w:hAnsi="Symbol" w:hint="default"/>
      </w:rPr>
    </w:lvl>
    <w:lvl w:ilvl="4" w:tplc="7584E04A" w:tentative="1">
      <w:start w:val="1"/>
      <w:numFmt w:val="bullet"/>
      <w:lvlText w:val=""/>
      <w:lvlJc w:val="left"/>
      <w:pPr>
        <w:tabs>
          <w:tab w:val="num" w:pos="3600"/>
        </w:tabs>
        <w:ind w:left="3600" w:hanging="360"/>
      </w:pPr>
      <w:rPr>
        <w:rFonts w:ascii="Symbol" w:hAnsi="Symbol" w:hint="default"/>
      </w:rPr>
    </w:lvl>
    <w:lvl w:ilvl="5" w:tplc="107CA5A4" w:tentative="1">
      <w:start w:val="1"/>
      <w:numFmt w:val="bullet"/>
      <w:lvlText w:val=""/>
      <w:lvlJc w:val="left"/>
      <w:pPr>
        <w:tabs>
          <w:tab w:val="num" w:pos="4320"/>
        </w:tabs>
        <w:ind w:left="4320" w:hanging="360"/>
      </w:pPr>
      <w:rPr>
        <w:rFonts w:ascii="Symbol" w:hAnsi="Symbol" w:hint="default"/>
      </w:rPr>
    </w:lvl>
    <w:lvl w:ilvl="6" w:tplc="18BC3FA0" w:tentative="1">
      <w:start w:val="1"/>
      <w:numFmt w:val="bullet"/>
      <w:lvlText w:val=""/>
      <w:lvlJc w:val="left"/>
      <w:pPr>
        <w:tabs>
          <w:tab w:val="num" w:pos="5040"/>
        </w:tabs>
        <w:ind w:left="5040" w:hanging="360"/>
      </w:pPr>
      <w:rPr>
        <w:rFonts w:ascii="Symbol" w:hAnsi="Symbol" w:hint="default"/>
      </w:rPr>
    </w:lvl>
    <w:lvl w:ilvl="7" w:tplc="6AE4316A" w:tentative="1">
      <w:start w:val="1"/>
      <w:numFmt w:val="bullet"/>
      <w:lvlText w:val=""/>
      <w:lvlJc w:val="left"/>
      <w:pPr>
        <w:tabs>
          <w:tab w:val="num" w:pos="5760"/>
        </w:tabs>
        <w:ind w:left="5760" w:hanging="360"/>
      </w:pPr>
      <w:rPr>
        <w:rFonts w:ascii="Symbol" w:hAnsi="Symbol" w:hint="default"/>
      </w:rPr>
    </w:lvl>
    <w:lvl w:ilvl="8" w:tplc="25323ED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1051562"/>
    <w:multiLevelType w:val="hybridMultilevel"/>
    <w:tmpl w:val="0DFE3438"/>
    <w:lvl w:ilvl="0" w:tplc="97E6F4A8">
      <w:start w:val="1"/>
      <w:numFmt w:val="bullet"/>
      <w:lvlText w:val=""/>
      <w:lvlJc w:val="left"/>
      <w:pPr>
        <w:tabs>
          <w:tab w:val="num" w:pos="720"/>
        </w:tabs>
        <w:ind w:left="720" w:hanging="360"/>
      </w:pPr>
      <w:rPr>
        <w:rFonts w:ascii="Symbol" w:hAnsi="Symbol" w:hint="default"/>
      </w:rPr>
    </w:lvl>
    <w:lvl w:ilvl="1" w:tplc="7B665B46" w:tentative="1">
      <w:start w:val="1"/>
      <w:numFmt w:val="bullet"/>
      <w:lvlText w:val=""/>
      <w:lvlJc w:val="left"/>
      <w:pPr>
        <w:tabs>
          <w:tab w:val="num" w:pos="1440"/>
        </w:tabs>
        <w:ind w:left="1440" w:hanging="360"/>
      </w:pPr>
      <w:rPr>
        <w:rFonts w:ascii="Symbol" w:hAnsi="Symbol" w:hint="default"/>
      </w:rPr>
    </w:lvl>
    <w:lvl w:ilvl="2" w:tplc="F90A8BAC" w:tentative="1">
      <w:start w:val="1"/>
      <w:numFmt w:val="bullet"/>
      <w:lvlText w:val=""/>
      <w:lvlJc w:val="left"/>
      <w:pPr>
        <w:tabs>
          <w:tab w:val="num" w:pos="2160"/>
        </w:tabs>
        <w:ind w:left="2160" w:hanging="360"/>
      </w:pPr>
      <w:rPr>
        <w:rFonts w:ascii="Symbol" w:hAnsi="Symbol" w:hint="default"/>
      </w:rPr>
    </w:lvl>
    <w:lvl w:ilvl="3" w:tplc="DE60B158" w:tentative="1">
      <w:start w:val="1"/>
      <w:numFmt w:val="bullet"/>
      <w:lvlText w:val=""/>
      <w:lvlJc w:val="left"/>
      <w:pPr>
        <w:tabs>
          <w:tab w:val="num" w:pos="2880"/>
        </w:tabs>
        <w:ind w:left="2880" w:hanging="360"/>
      </w:pPr>
      <w:rPr>
        <w:rFonts w:ascii="Symbol" w:hAnsi="Symbol" w:hint="default"/>
      </w:rPr>
    </w:lvl>
    <w:lvl w:ilvl="4" w:tplc="2C3A0328" w:tentative="1">
      <w:start w:val="1"/>
      <w:numFmt w:val="bullet"/>
      <w:lvlText w:val=""/>
      <w:lvlJc w:val="left"/>
      <w:pPr>
        <w:tabs>
          <w:tab w:val="num" w:pos="3600"/>
        </w:tabs>
        <w:ind w:left="3600" w:hanging="360"/>
      </w:pPr>
      <w:rPr>
        <w:rFonts w:ascii="Symbol" w:hAnsi="Symbol" w:hint="default"/>
      </w:rPr>
    </w:lvl>
    <w:lvl w:ilvl="5" w:tplc="7E1A4B3C" w:tentative="1">
      <w:start w:val="1"/>
      <w:numFmt w:val="bullet"/>
      <w:lvlText w:val=""/>
      <w:lvlJc w:val="left"/>
      <w:pPr>
        <w:tabs>
          <w:tab w:val="num" w:pos="4320"/>
        </w:tabs>
        <w:ind w:left="4320" w:hanging="360"/>
      </w:pPr>
      <w:rPr>
        <w:rFonts w:ascii="Symbol" w:hAnsi="Symbol" w:hint="default"/>
      </w:rPr>
    </w:lvl>
    <w:lvl w:ilvl="6" w:tplc="9D846B7E" w:tentative="1">
      <w:start w:val="1"/>
      <w:numFmt w:val="bullet"/>
      <w:lvlText w:val=""/>
      <w:lvlJc w:val="left"/>
      <w:pPr>
        <w:tabs>
          <w:tab w:val="num" w:pos="5040"/>
        </w:tabs>
        <w:ind w:left="5040" w:hanging="360"/>
      </w:pPr>
      <w:rPr>
        <w:rFonts w:ascii="Symbol" w:hAnsi="Symbol" w:hint="default"/>
      </w:rPr>
    </w:lvl>
    <w:lvl w:ilvl="7" w:tplc="3DC2A154" w:tentative="1">
      <w:start w:val="1"/>
      <w:numFmt w:val="bullet"/>
      <w:lvlText w:val=""/>
      <w:lvlJc w:val="left"/>
      <w:pPr>
        <w:tabs>
          <w:tab w:val="num" w:pos="5760"/>
        </w:tabs>
        <w:ind w:left="5760" w:hanging="360"/>
      </w:pPr>
      <w:rPr>
        <w:rFonts w:ascii="Symbol" w:hAnsi="Symbol" w:hint="default"/>
      </w:rPr>
    </w:lvl>
    <w:lvl w:ilvl="8" w:tplc="A64C3402"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1CF55FD"/>
    <w:multiLevelType w:val="hybridMultilevel"/>
    <w:tmpl w:val="0ABE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643267"/>
    <w:multiLevelType w:val="hybridMultilevel"/>
    <w:tmpl w:val="97C62982"/>
    <w:lvl w:ilvl="0" w:tplc="B9488C10">
      <w:start w:val="1"/>
      <w:numFmt w:val="bullet"/>
      <w:lvlText w:val=""/>
      <w:lvlJc w:val="left"/>
      <w:pPr>
        <w:tabs>
          <w:tab w:val="num" w:pos="720"/>
        </w:tabs>
        <w:ind w:left="720" w:hanging="360"/>
      </w:pPr>
      <w:rPr>
        <w:rFonts w:ascii="Symbol" w:hAnsi="Symbol" w:hint="default"/>
      </w:rPr>
    </w:lvl>
    <w:lvl w:ilvl="1" w:tplc="BF6AC60C" w:tentative="1">
      <w:start w:val="1"/>
      <w:numFmt w:val="bullet"/>
      <w:lvlText w:val=""/>
      <w:lvlJc w:val="left"/>
      <w:pPr>
        <w:tabs>
          <w:tab w:val="num" w:pos="1440"/>
        </w:tabs>
        <w:ind w:left="1440" w:hanging="360"/>
      </w:pPr>
      <w:rPr>
        <w:rFonts w:ascii="Symbol" w:hAnsi="Symbol" w:hint="default"/>
      </w:rPr>
    </w:lvl>
    <w:lvl w:ilvl="2" w:tplc="7708CE5E" w:tentative="1">
      <w:start w:val="1"/>
      <w:numFmt w:val="bullet"/>
      <w:lvlText w:val=""/>
      <w:lvlJc w:val="left"/>
      <w:pPr>
        <w:tabs>
          <w:tab w:val="num" w:pos="2160"/>
        </w:tabs>
        <w:ind w:left="2160" w:hanging="360"/>
      </w:pPr>
      <w:rPr>
        <w:rFonts w:ascii="Symbol" w:hAnsi="Symbol" w:hint="default"/>
      </w:rPr>
    </w:lvl>
    <w:lvl w:ilvl="3" w:tplc="8356035E" w:tentative="1">
      <w:start w:val="1"/>
      <w:numFmt w:val="bullet"/>
      <w:lvlText w:val=""/>
      <w:lvlJc w:val="left"/>
      <w:pPr>
        <w:tabs>
          <w:tab w:val="num" w:pos="2880"/>
        </w:tabs>
        <w:ind w:left="2880" w:hanging="360"/>
      </w:pPr>
      <w:rPr>
        <w:rFonts w:ascii="Symbol" w:hAnsi="Symbol" w:hint="default"/>
      </w:rPr>
    </w:lvl>
    <w:lvl w:ilvl="4" w:tplc="83F4CEE2" w:tentative="1">
      <w:start w:val="1"/>
      <w:numFmt w:val="bullet"/>
      <w:lvlText w:val=""/>
      <w:lvlJc w:val="left"/>
      <w:pPr>
        <w:tabs>
          <w:tab w:val="num" w:pos="3600"/>
        </w:tabs>
        <w:ind w:left="3600" w:hanging="360"/>
      </w:pPr>
      <w:rPr>
        <w:rFonts w:ascii="Symbol" w:hAnsi="Symbol" w:hint="default"/>
      </w:rPr>
    </w:lvl>
    <w:lvl w:ilvl="5" w:tplc="579EC1CA" w:tentative="1">
      <w:start w:val="1"/>
      <w:numFmt w:val="bullet"/>
      <w:lvlText w:val=""/>
      <w:lvlJc w:val="left"/>
      <w:pPr>
        <w:tabs>
          <w:tab w:val="num" w:pos="4320"/>
        </w:tabs>
        <w:ind w:left="4320" w:hanging="360"/>
      </w:pPr>
      <w:rPr>
        <w:rFonts w:ascii="Symbol" w:hAnsi="Symbol" w:hint="default"/>
      </w:rPr>
    </w:lvl>
    <w:lvl w:ilvl="6" w:tplc="FB08200C" w:tentative="1">
      <w:start w:val="1"/>
      <w:numFmt w:val="bullet"/>
      <w:lvlText w:val=""/>
      <w:lvlJc w:val="left"/>
      <w:pPr>
        <w:tabs>
          <w:tab w:val="num" w:pos="5040"/>
        </w:tabs>
        <w:ind w:left="5040" w:hanging="360"/>
      </w:pPr>
      <w:rPr>
        <w:rFonts w:ascii="Symbol" w:hAnsi="Symbol" w:hint="default"/>
      </w:rPr>
    </w:lvl>
    <w:lvl w:ilvl="7" w:tplc="BD2014C2" w:tentative="1">
      <w:start w:val="1"/>
      <w:numFmt w:val="bullet"/>
      <w:lvlText w:val=""/>
      <w:lvlJc w:val="left"/>
      <w:pPr>
        <w:tabs>
          <w:tab w:val="num" w:pos="5760"/>
        </w:tabs>
        <w:ind w:left="5760" w:hanging="360"/>
      </w:pPr>
      <w:rPr>
        <w:rFonts w:ascii="Symbol" w:hAnsi="Symbol" w:hint="default"/>
      </w:rPr>
    </w:lvl>
    <w:lvl w:ilvl="8" w:tplc="ABB01B0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7AE19D0"/>
    <w:multiLevelType w:val="hybridMultilevel"/>
    <w:tmpl w:val="D4CE92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1A3C32E7"/>
    <w:multiLevelType w:val="hybridMultilevel"/>
    <w:tmpl w:val="2BFE1BEC"/>
    <w:lvl w:ilvl="0" w:tplc="04020001">
      <w:start w:val="1"/>
      <w:numFmt w:val="bullet"/>
      <w:lvlText w:val=""/>
      <w:lvlJc w:val="left"/>
      <w:pPr>
        <w:ind w:left="781" w:hanging="360"/>
      </w:pPr>
      <w:rPr>
        <w:rFonts w:ascii="Symbol" w:hAnsi="Symbol" w:hint="default"/>
      </w:rPr>
    </w:lvl>
    <w:lvl w:ilvl="1" w:tplc="04020003" w:tentative="1">
      <w:start w:val="1"/>
      <w:numFmt w:val="bullet"/>
      <w:lvlText w:val="o"/>
      <w:lvlJc w:val="left"/>
      <w:pPr>
        <w:ind w:left="1501" w:hanging="360"/>
      </w:pPr>
      <w:rPr>
        <w:rFonts w:ascii="Courier New" w:hAnsi="Courier New" w:cs="Courier New" w:hint="default"/>
      </w:rPr>
    </w:lvl>
    <w:lvl w:ilvl="2" w:tplc="04020005" w:tentative="1">
      <w:start w:val="1"/>
      <w:numFmt w:val="bullet"/>
      <w:lvlText w:val=""/>
      <w:lvlJc w:val="left"/>
      <w:pPr>
        <w:ind w:left="2221" w:hanging="360"/>
      </w:pPr>
      <w:rPr>
        <w:rFonts w:ascii="Wingdings" w:hAnsi="Wingdings" w:hint="default"/>
      </w:rPr>
    </w:lvl>
    <w:lvl w:ilvl="3" w:tplc="04020001" w:tentative="1">
      <w:start w:val="1"/>
      <w:numFmt w:val="bullet"/>
      <w:lvlText w:val=""/>
      <w:lvlJc w:val="left"/>
      <w:pPr>
        <w:ind w:left="2941" w:hanging="360"/>
      </w:pPr>
      <w:rPr>
        <w:rFonts w:ascii="Symbol" w:hAnsi="Symbol" w:hint="default"/>
      </w:rPr>
    </w:lvl>
    <w:lvl w:ilvl="4" w:tplc="04020003" w:tentative="1">
      <w:start w:val="1"/>
      <w:numFmt w:val="bullet"/>
      <w:lvlText w:val="o"/>
      <w:lvlJc w:val="left"/>
      <w:pPr>
        <w:ind w:left="3661" w:hanging="360"/>
      </w:pPr>
      <w:rPr>
        <w:rFonts w:ascii="Courier New" w:hAnsi="Courier New" w:cs="Courier New" w:hint="default"/>
      </w:rPr>
    </w:lvl>
    <w:lvl w:ilvl="5" w:tplc="04020005" w:tentative="1">
      <w:start w:val="1"/>
      <w:numFmt w:val="bullet"/>
      <w:lvlText w:val=""/>
      <w:lvlJc w:val="left"/>
      <w:pPr>
        <w:ind w:left="4381" w:hanging="360"/>
      </w:pPr>
      <w:rPr>
        <w:rFonts w:ascii="Wingdings" w:hAnsi="Wingdings" w:hint="default"/>
      </w:rPr>
    </w:lvl>
    <w:lvl w:ilvl="6" w:tplc="04020001" w:tentative="1">
      <w:start w:val="1"/>
      <w:numFmt w:val="bullet"/>
      <w:lvlText w:val=""/>
      <w:lvlJc w:val="left"/>
      <w:pPr>
        <w:ind w:left="5101" w:hanging="360"/>
      </w:pPr>
      <w:rPr>
        <w:rFonts w:ascii="Symbol" w:hAnsi="Symbol" w:hint="default"/>
      </w:rPr>
    </w:lvl>
    <w:lvl w:ilvl="7" w:tplc="04020003" w:tentative="1">
      <w:start w:val="1"/>
      <w:numFmt w:val="bullet"/>
      <w:lvlText w:val="o"/>
      <w:lvlJc w:val="left"/>
      <w:pPr>
        <w:ind w:left="5821" w:hanging="360"/>
      </w:pPr>
      <w:rPr>
        <w:rFonts w:ascii="Courier New" w:hAnsi="Courier New" w:cs="Courier New" w:hint="default"/>
      </w:rPr>
    </w:lvl>
    <w:lvl w:ilvl="8" w:tplc="04020005" w:tentative="1">
      <w:start w:val="1"/>
      <w:numFmt w:val="bullet"/>
      <w:lvlText w:val=""/>
      <w:lvlJc w:val="left"/>
      <w:pPr>
        <w:ind w:left="6541" w:hanging="360"/>
      </w:pPr>
      <w:rPr>
        <w:rFonts w:ascii="Wingdings" w:hAnsi="Wingdings" w:hint="default"/>
      </w:rPr>
    </w:lvl>
  </w:abstractNum>
  <w:abstractNum w:abstractNumId="11" w15:restartNumberingAfterBreak="0">
    <w:nsid w:val="1F413B51"/>
    <w:multiLevelType w:val="hybridMultilevel"/>
    <w:tmpl w:val="A290E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171ECE"/>
    <w:multiLevelType w:val="hybridMultilevel"/>
    <w:tmpl w:val="1BD058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CF2A01"/>
    <w:multiLevelType w:val="hybridMultilevel"/>
    <w:tmpl w:val="59440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A46476"/>
    <w:multiLevelType w:val="hybridMultilevel"/>
    <w:tmpl w:val="89A86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975485"/>
    <w:multiLevelType w:val="hybridMultilevel"/>
    <w:tmpl w:val="4DFAEC7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15:restartNumberingAfterBreak="0">
    <w:nsid w:val="3DCC0E49"/>
    <w:multiLevelType w:val="hybridMultilevel"/>
    <w:tmpl w:val="912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100473"/>
    <w:multiLevelType w:val="hybridMultilevel"/>
    <w:tmpl w:val="D5083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F22D7A"/>
    <w:multiLevelType w:val="hybridMultilevel"/>
    <w:tmpl w:val="893C332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3A8567C"/>
    <w:multiLevelType w:val="hybridMultilevel"/>
    <w:tmpl w:val="13142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6971FC"/>
    <w:multiLevelType w:val="hybridMultilevel"/>
    <w:tmpl w:val="5540DE98"/>
    <w:lvl w:ilvl="0" w:tplc="2982A74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7701BA"/>
    <w:multiLevelType w:val="hybridMultilevel"/>
    <w:tmpl w:val="C08EA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8C4F76"/>
    <w:multiLevelType w:val="hybridMultilevel"/>
    <w:tmpl w:val="3378D7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58487CC7"/>
    <w:multiLevelType w:val="hybridMultilevel"/>
    <w:tmpl w:val="955202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E256CC3"/>
    <w:multiLevelType w:val="hybridMultilevel"/>
    <w:tmpl w:val="ABE2A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D3661C"/>
    <w:multiLevelType w:val="hybridMultilevel"/>
    <w:tmpl w:val="34702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77045D"/>
    <w:multiLevelType w:val="hybridMultilevel"/>
    <w:tmpl w:val="1DEAE0F6"/>
    <w:lvl w:ilvl="0" w:tplc="FDA0AB98">
      <w:start w:val="1"/>
      <w:numFmt w:val="bullet"/>
      <w:lvlText w:val=""/>
      <w:lvlJc w:val="left"/>
      <w:pPr>
        <w:tabs>
          <w:tab w:val="num" w:pos="720"/>
        </w:tabs>
        <w:ind w:left="720" w:hanging="360"/>
      </w:pPr>
      <w:rPr>
        <w:rFonts w:ascii="Symbol" w:hAnsi="Symbol" w:hint="default"/>
      </w:rPr>
    </w:lvl>
    <w:lvl w:ilvl="1" w:tplc="8188B2F4" w:tentative="1">
      <w:start w:val="1"/>
      <w:numFmt w:val="bullet"/>
      <w:lvlText w:val=""/>
      <w:lvlJc w:val="left"/>
      <w:pPr>
        <w:tabs>
          <w:tab w:val="num" w:pos="1440"/>
        </w:tabs>
        <w:ind w:left="1440" w:hanging="360"/>
      </w:pPr>
      <w:rPr>
        <w:rFonts w:ascii="Symbol" w:hAnsi="Symbol" w:hint="default"/>
      </w:rPr>
    </w:lvl>
    <w:lvl w:ilvl="2" w:tplc="DF1CD4B6" w:tentative="1">
      <w:start w:val="1"/>
      <w:numFmt w:val="bullet"/>
      <w:lvlText w:val=""/>
      <w:lvlJc w:val="left"/>
      <w:pPr>
        <w:tabs>
          <w:tab w:val="num" w:pos="2160"/>
        </w:tabs>
        <w:ind w:left="2160" w:hanging="360"/>
      </w:pPr>
      <w:rPr>
        <w:rFonts w:ascii="Symbol" w:hAnsi="Symbol" w:hint="default"/>
      </w:rPr>
    </w:lvl>
    <w:lvl w:ilvl="3" w:tplc="E82C6BBE" w:tentative="1">
      <w:start w:val="1"/>
      <w:numFmt w:val="bullet"/>
      <w:lvlText w:val=""/>
      <w:lvlJc w:val="left"/>
      <w:pPr>
        <w:tabs>
          <w:tab w:val="num" w:pos="2880"/>
        </w:tabs>
        <w:ind w:left="2880" w:hanging="360"/>
      </w:pPr>
      <w:rPr>
        <w:rFonts w:ascii="Symbol" w:hAnsi="Symbol" w:hint="default"/>
      </w:rPr>
    </w:lvl>
    <w:lvl w:ilvl="4" w:tplc="BB8ED860" w:tentative="1">
      <w:start w:val="1"/>
      <w:numFmt w:val="bullet"/>
      <w:lvlText w:val=""/>
      <w:lvlJc w:val="left"/>
      <w:pPr>
        <w:tabs>
          <w:tab w:val="num" w:pos="3600"/>
        </w:tabs>
        <w:ind w:left="3600" w:hanging="360"/>
      </w:pPr>
      <w:rPr>
        <w:rFonts w:ascii="Symbol" w:hAnsi="Symbol" w:hint="default"/>
      </w:rPr>
    </w:lvl>
    <w:lvl w:ilvl="5" w:tplc="5FCED8C4" w:tentative="1">
      <w:start w:val="1"/>
      <w:numFmt w:val="bullet"/>
      <w:lvlText w:val=""/>
      <w:lvlJc w:val="left"/>
      <w:pPr>
        <w:tabs>
          <w:tab w:val="num" w:pos="4320"/>
        </w:tabs>
        <w:ind w:left="4320" w:hanging="360"/>
      </w:pPr>
      <w:rPr>
        <w:rFonts w:ascii="Symbol" w:hAnsi="Symbol" w:hint="default"/>
      </w:rPr>
    </w:lvl>
    <w:lvl w:ilvl="6" w:tplc="629C87D2" w:tentative="1">
      <w:start w:val="1"/>
      <w:numFmt w:val="bullet"/>
      <w:lvlText w:val=""/>
      <w:lvlJc w:val="left"/>
      <w:pPr>
        <w:tabs>
          <w:tab w:val="num" w:pos="5040"/>
        </w:tabs>
        <w:ind w:left="5040" w:hanging="360"/>
      </w:pPr>
      <w:rPr>
        <w:rFonts w:ascii="Symbol" w:hAnsi="Symbol" w:hint="default"/>
      </w:rPr>
    </w:lvl>
    <w:lvl w:ilvl="7" w:tplc="FD6A77F6" w:tentative="1">
      <w:start w:val="1"/>
      <w:numFmt w:val="bullet"/>
      <w:lvlText w:val=""/>
      <w:lvlJc w:val="left"/>
      <w:pPr>
        <w:tabs>
          <w:tab w:val="num" w:pos="5760"/>
        </w:tabs>
        <w:ind w:left="5760" w:hanging="360"/>
      </w:pPr>
      <w:rPr>
        <w:rFonts w:ascii="Symbol" w:hAnsi="Symbol" w:hint="default"/>
      </w:rPr>
    </w:lvl>
    <w:lvl w:ilvl="8" w:tplc="8E76E044"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685713B4"/>
    <w:multiLevelType w:val="hybridMultilevel"/>
    <w:tmpl w:val="37960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8013A1"/>
    <w:multiLevelType w:val="hybridMultilevel"/>
    <w:tmpl w:val="535441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70715CA5"/>
    <w:multiLevelType w:val="hybridMultilevel"/>
    <w:tmpl w:val="53F8A690"/>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30" w15:restartNumberingAfterBreak="0">
    <w:nsid w:val="75AF1201"/>
    <w:multiLevelType w:val="hybridMultilevel"/>
    <w:tmpl w:val="C4128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5713EB"/>
    <w:multiLevelType w:val="hybridMultilevel"/>
    <w:tmpl w:val="C136D018"/>
    <w:lvl w:ilvl="0" w:tplc="F67694D6">
      <w:start w:val="3"/>
      <w:numFmt w:val="bullet"/>
      <w:lvlText w:val="•"/>
      <w:lvlJc w:val="left"/>
      <w:pPr>
        <w:ind w:left="1440" w:hanging="72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B9F5617"/>
    <w:multiLevelType w:val="hybridMultilevel"/>
    <w:tmpl w:val="00D0A9BA"/>
    <w:lvl w:ilvl="0" w:tplc="04020001">
      <w:start w:val="1"/>
      <w:numFmt w:val="bullet"/>
      <w:lvlText w:val=""/>
      <w:lvlJc w:val="left"/>
      <w:pPr>
        <w:ind w:left="780" w:hanging="360"/>
      </w:pPr>
      <w:rPr>
        <w:rFonts w:ascii="Symbol" w:hAnsi="Symbol" w:hint="default"/>
      </w:rPr>
    </w:lvl>
    <w:lvl w:ilvl="1" w:tplc="04020003" w:tentative="1">
      <w:start w:val="1"/>
      <w:numFmt w:val="bullet"/>
      <w:lvlText w:val="o"/>
      <w:lvlJc w:val="left"/>
      <w:pPr>
        <w:ind w:left="1500" w:hanging="360"/>
      </w:pPr>
      <w:rPr>
        <w:rFonts w:ascii="Courier New" w:hAnsi="Courier New" w:cs="Courier New" w:hint="default"/>
      </w:rPr>
    </w:lvl>
    <w:lvl w:ilvl="2" w:tplc="04020005" w:tentative="1">
      <w:start w:val="1"/>
      <w:numFmt w:val="bullet"/>
      <w:lvlText w:val=""/>
      <w:lvlJc w:val="left"/>
      <w:pPr>
        <w:ind w:left="2220" w:hanging="360"/>
      </w:pPr>
      <w:rPr>
        <w:rFonts w:ascii="Wingdings" w:hAnsi="Wingdings" w:hint="default"/>
      </w:rPr>
    </w:lvl>
    <w:lvl w:ilvl="3" w:tplc="04020001" w:tentative="1">
      <w:start w:val="1"/>
      <w:numFmt w:val="bullet"/>
      <w:lvlText w:val=""/>
      <w:lvlJc w:val="left"/>
      <w:pPr>
        <w:ind w:left="2940" w:hanging="360"/>
      </w:pPr>
      <w:rPr>
        <w:rFonts w:ascii="Symbol" w:hAnsi="Symbol" w:hint="default"/>
      </w:rPr>
    </w:lvl>
    <w:lvl w:ilvl="4" w:tplc="04020003" w:tentative="1">
      <w:start w:val="1"/>
      <w:numFmt w:val="bullet"/>
      <w:lvlText w:val="o"/>
      <w:lvlJc w:val="left"/>
      <w:pPr>
        <w:ind w:left="3660" w:hanging="360"/>
      </w:pPr>
      <w:rPr>
        <w:rFonts w:ascii="Courier New" w:hAnsi="Courier New" w:cs="Courier New" w:hint="default"/>
      </w:rPr>
    </w:lvl>
    <w:lvl w:ilvl="5" w:tplc="04020005" w:tentative="1">
      <w:start w:val="1"/>
      <w:numFmt w:val="bullet"/>
      <w:lvlText w:val=""/>
      <w:lvlJc w:val="left"/>
      <w:pPr>
        <w:ind w:left="4380" w:hanging="360"/>
      </w:pPr>
      <w:rPr>
        <w:rFonts w:ascii="Wingdings" w:hAnsi="Wingdings" w:hint="default"/>
      </w:rPr>
    </w:lvl>
    <w:lvl w:ilvl="6" w:tplc="04020001" w:tentative="1">
      <w:start w:val="1"/>
      <w:numFmt w:val="bullet"/>
      <w:lvlText w:val=""/>
      <w:lvlJc w:val="left"/>
      <w:pPr>
        <w:ind w:left="5100" w:hanging="360"/>
      </w:pPr>
      <w:rPr>
        <w:rFonts w:ascii="Symbol" w:hAnsi="Symbol" w:hint="default"/>
      </w:rPr>
    </w:lvl>
    <w:lvl w:ilvl="7" w:tplc="04020003" w:tentative="1">
      <w:start w:val="1"/>
      <w:numFmt w:val="bullet"/>
      <w:lvlText w:val="o"/>
      <w:lvlJc w:val="left"/>
      <w:pPr>
        <w:ind w:left="5820" w:hanging="360"/>
      </w:pPr>
      <w:rPr>
        <w:rFonts w:ascii="Courier New" w:hAnsi="Courier New" w:cs="Courier New" w:hint="default"/>
      </w:rPr>
    </w:lvl>
    <w:lvl w:ilvl="8" w:tplc="04020005" w:tentative="1">
      <w:start w:val="1"/>
      <w:numFmt w:val="bullet"/>
      <w:lvlText w:val=""/>
      <w:lvlJc w:val="left"/>
      <w:pPr>
        <w:ind w:left="6540" w:hanging="360"/>
      </w:pPr>
      <w:rPr>
        <w:rFonts w:ascii="Wingdings" w:hAnsi="Wingdings" w:hint="default"/>
      </w:rPr>
    </w:lvl>
  </w:abstractNum>
  <w:abstractNum w:abstractNumId="33" w15:restartNumberingAfterBreak="0">
    <w:nsid w:val="7E1966A8"/>
    <w:multiLevelType w:val="hybridMultilevel"/>
    <w:tmpl w:val="136A4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06677D"/>
    <w:multiLevelType w:val="hybridMultilevel"/>
    <w:tmpl w:val="F83E2B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19"/>
  </w:num>
  <w:num w:numId="4">
    <w:abstractNumId w:val="6"/>
  </w:num>
  <w:num w:numId="5">
    <w:abstractNumId w:val="26"/>
  </w:num>
  <w:num w:numId="6">
    <w:abstractNumId w:val="5"/>
  </w:num>
  <w:num w:numId="7">
    <w:abstractNumId w:val="2"/>
  </w:num>
  <w:num w:numId="8">
    <w:abstractNumId w:val="8"/>
  </w:num>
  <w:num w:numId="9">
    <w:abstractNumId w:val="20"/>
  </w:num>
  <w:num w:numId="10">
    <w:abstractNumId w:val="31"/>
  </w:num>
  <w:num w:numId="11">
    <w:abstractNumId w:val="1"/>
  </w:num>
  <w:num w:numId="12">
    <w:abstractNumId w:val="27"/>
  </w:num>
  <w:num w:numId="13">
    <w:abstractNumId w:val="11"/>
  </w:num>
  <w:num w:numId="14">
    <w:abstractNumId w:val="0"/>
  </w:num>
  <w:num w:numId="15">
    <w:abstractNumId w:val="17"/>
  </w:num>
  <w:num w:numId="16">
    <w:abstractNumId w:val="33"/>
  </w:num>
  <w:num w:numId="17">
    <w:abstractNumId w:val="13"/>
  </w:num>
  <w:num w:numId="18">
    <w:abstractNumId w:val="22"/>
  </w:num>
  <w:num w:numId="19">
    <w:abstractNumId w:val="21"/>
  </w:num>
  <w:num w:numId="20">
    <w:abstractNumId w:val="25"/>
  </w:num>
  <w:num w:numId="21">
    <w:abstractNumId w:val="23"/>
  </w:num>
  <w:num w:numId="22">
    <w:abstractNumId w:val="29"/>
  </w:num>
  <w:num w:numId="23">
    <w:abstractNumId w:val="9"/>
  </w:num>
  <w:num w:numId="24">
    <w:abstractNumId w:val="32"/>
  </w:num>
  <w:num w:numId="25">
    <w:abstractNumId w:val="34"/>
  </w:num>
  <w:num w:numId="26">
    <w:abstractNumId w:val="28"/>
  </w:num>
  <w:num w:numId="27">
    <w:abstractNumId w:val="18"/>
  </w:num>
  <w:num w:numId="28">
    <w:abstractNumId w:val="10"/>
  </w:num>
  <w:num w:numId="29">
    <w:abstractNumId w:val="4"/>
  </w:num>
  <w:num w:numId="30">
    <w:abstractNumId w:val="24"/>
  </w:num>
  <w:num w:numId="31">
    <w:abstractNumId w:val="7"/>
  </w:num>
  <w:num w:numId="32">
    <w:abstractNumId w:val="3"/>
  </w:num>
  <w:num w:numId="33">
    <w:abstractNumId w:val="12"/>
  </w:num>
  <w:num w:numId="34">
    <w:abstractNumId w:val="30"/>
  </w:num>
  <w:num w:numId="35">
    <w:abstractNumId w:val="16"/>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lezovic Suad PMU/MFS-S">
    <w15:presenceInfo w15:providerId="AD" w15:userId="S-1-5-21-1683777494-809322651-10498456-393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trackRevisions/>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929"/>
    <w:rsid w:val="00001414"/>
    <w:rsid w:val="000025E7"/>
    <w:rsid w:val="00002D7D"/>
    <w:rsid w:val="0000484D"/>
    <w:rsid w:val="00006E9A"/>
    <w:rsid w:val="0000729C"/>
    <w:rsid w:val="00011337"/>
    <w:rsid w:val="0001239B"/>
    <w:rsid w:val="00013389"/>
    <w:rsid w:val="00013B44"/>
    <w:rsid w:val="00013FF4"/>
    <w:rsid w:val="000201E5"/>
    <w:rsid w:val="00020A37"/>
    <w:rsid w:val="000211D0"/>
    <w:rsid w:val="00024AFE"/>
    <w:rsid w:val="00025681"/>
    <w:rsid w:val="00025907"/>
    <w:rsid w:val="000275A2"/>
    <w:rsid w:val="00030A31"/>
    <w:rsid w:val="00030BCE"/>
    <w:rsid w:val="00030C6A"/>
    <w:rsid w:val="000310A7"/>
    <w:rsid w:val="0003377A"/>
    <w:rsid w:val="00034053"/>
    <w:rsid w:val="00035FCA"/>
    <w:rsid w:val="00036610"/>
    <w:rsid w:val="00036FCA"/>
    <w:rsid w:val="00041EEB"/>
    <w:rsid w:val="00042BAA"/>
    <w:rsid w:val="00042FA7"/>
    <w:rsid w:val="000430EF"/>
    <w:rsid w:val="0004708A"/>
    <w:rsid w:val="00050678"/>
    <w:rsid w:val="000528E2"/>
    <w:rsid w:val="00056BEA"/>
    <w:rsid w:val="00062258"/>
    <w:rsid w:val="0006258B"/>
    <w:rsid w:val="000641F5"/>
    <w:rsid w:val="0006479F"/>
    <w:rsid w:val="00064A18"/>
    <w:rsid w:val="0006576E"/>
    <w:rsid w:val="00067655"/>
    <w:rsid w:val="0007130E"/>
    <w:rsid w:val="00071AF9"/>
    <w:rsid w:val="0007231C"/>
    <w:rsid w:val="00072B69"/>
    <w:rsid w:val="0007443E"/>
    <w:rsid w:val="0007676B"/>
    <w:rsid w:val="0007744F"/>
    <w:rsid w:val="00085DA3"/>
    <w:rsid w:val="00085E48"/>
    <w:rsid w:val="00090538"/>
    <w:rsid w:val="00090958"/>
    <w:rsid w:val="00091044"/>
    <w:rsid w:val="00091B2A"/>
    <w:rsid w:val="00092531"/>
    <w:rsid w:val="00093BAF"/>
    <w:rsid w:val="000943DA"/>
    <w:rsid w:val="0009465A"/>
    <w:rsid w:val="00094814"/>
    <w:rsid w:val="0009485C"/>
    <w:rsid w:val="000A25B9"/>
    <w:rsid w:val="000B282F"/>
    <w:rsid w:val="000B50C3"/>
    <w:rsid w:val="000C1D95"/>
    <w:rsid w:val="000C1E88"/>
    <w:rsid w:val="000C28CC"/>
    <w:rsid w:val="000C2A8F"/>
    <w:rsid w:val="000C2E89"/>
    <w:rsid w:val="000C3383"/>
    <w:rsid w:val="000C470E"/>
    <w:rsid w:val="000C5310"/>
    <w:rsid w:val="000C5389"/>
    <w:rsid w:val="000C5D99"/>
    <w:rsid w:val="000C6FDA"/>
    <w:rsid w:val="000D1114"/>
    <w:rsid w:val="000D1587"/>
    <w:rsid w:val="000D224F"/>
    <w:rsid w:val="000D23C8"/>
    <w:rsid w:val="000D2F34"/>
    <w:rsid w:val="000D739B"/>
    <w:rsid w:val="000E08B5"/>
    <w:rsid w:val="000E0A63"/>
    <w:rsid w:val="000E23B0"/>
    <w:rsid w:val="000E3B68"/>
    <w:rsid w:val="000E4256"/>
    <w:rsid w:val="000E66F6"/>
    <w:rsid w:val="000E6A08"/>
    <w:rsid w:val="000E6E1A"/>
    <w:rsid w:val="000E71CE"/>
    <w:rsid w:val="000F1658"/>
    <w:rsid w:val="000F1732"/>
    <w:rsid w:val="000F21D7"/>
    <w:rsid w:val="000F2BCF"/>
    <w:rsid w:val="001005A8"/>
    <w:rsid w:val="00100805"/>
    <w:rsid w:val="00102CA1"/>
    <w:rsid w:val="00104E20"/>
    <w:rsid w:val="00105025"/>
    <w:rsid w:val="001076F5"/>
    <w:rsid w:val="00110B37"/>
    <w:rsid w:val="001135C8"/>
    <w:rsid w:val="001138A5"/>
    <w:rsid w:val="001146A0"/>
    <w:rsid w:val="001178FF"/>
    <w:rsid w:val="001208F1"/>
    <w:rsid w:val="00121767"/>
    <w:rsid w:val="0012350D"/>
    <w:rsid w:val="00124177"/>
    <w:rsid w:val="00126FEA"/>
    <w:rsid w:val="00131D31"/>
    <w:rsid w:val="001324E1"/>
    <w:rsid w:val="00133E64"/>
    <w:rsid w:val="00134295"/>
    <w:rsid w:val="001344F9"/>
    <w:rsid w:val="00135EEC"/>
    <w:rsid w:val="001361AC"/>
    <w:rsid w:val="00140D93"/>
    <w:rsid w:val="001418E2"/>
    <w:rsid w:val="0014214A"/>
    <w:rsid w:val="00147015"/>
    <w:rsid w:val="0015162A"/>
    <w:rsid w:val="0015205A"/>
    <w:rsid w:val="00154D86"/>
    <w:rsid w:val="0015534D"/>
    <w:rsid w:val="00155729"/>
    <w:rsid w:val="00156F3A"/>
    <w:rsid w:val="001574F1"/>
    <w:rsid w:val="00164296"/>
    <w:rsid w:val="00165777"/>
    <w:rsid w:val="00166B0F"/>
    <w:rsid w:val="00173DBE"/>
    <w:rsid w:val="00177115"/>
    <w:rsid w:val="001816A5"/>
    <w:rsid w:val="00182275"/>
    <w:rsid w:val="00183542"/>
    <w:rsid w:val="0018440E"/>
    <w:rsid w:val="00184E7B"/>
    <w:rsid w:val="00184FF1"/>
    <w:rsid w:val="00186217"/>
    <w:rsid w:val="00187408"/>
    <w:rsid w:val="00190C91"/>
    <w:rsid w:val="00191D23"/>
    <w:rsid w:val="00192A52"/>
    <w:rsid w:val="00192D1D"/>
    <w:rsid w:val="00193A2B"/>
    <w:rsid w:val="0019508F"/>
    <w:rsid w:val="001951C9"/>
    <w:rsid w:val="001954F0"/>
    <w:rsid w:val="00195943"/>
    <w:rsid w:val="001968A3"/>
    <w:rsid w:val="0019694E"/>
    <w:rsid w:val="001A058D"/>
    <w:rsid w:val="001A08BD"/>
    <w:rsid w:val="001A0A5F"/>
    <w:rsid w:val="001A4257"/>
    <w:rsid w:val="001A50DD"/>
    <w:rsid w:val="001A73AF"/>
    <w:rsid w:val="001A75F5"/>
    <w:rsid w:val="001B0659"/>
    <w:rsid w:val="001B286C"/>
    <w:rsid w:val="001B3206"/>
    <w:rsid w:val="001B4842"/>
    <w:rsid w:val="001B6125"/>
    <w:rsid w:val="001C1E48"/>
    <w:rsid w:val="001C4753"/>
    <w:rsid w:val="001C5415"/>
    <w:rsid w:val="001C6366"/>
    <w:rsid w:val="001C668A"/>
    <w:rsid w:val="001C7CEA"/>
    <w:rsid w:val="001D40C9"/>
    <w:rsid w:val="001D5D6D"/>
    <w:rsid w:val="001D6414"/>
    <w:rsid w:val="001D6593"/>
    <w:rsid w:val="001E24DF"/>
    <w:rsid w:val="001E3D8F"/>
    <w:rsid w:val="001E5D56"/>
    <w:rsid w:val="001F10E7"/>
    <w:rsid w:val="001F4C25"/>
    <w:rsid w:val="001F5B40"/>
    <w:rsid w:val="001F6AB5"/>
    <w:rsid w:val="001F7AE5"/>
    <w:rsid w:val="001F7E04"/>
    <w:rsid w:val="00201124"/>
    <w:rsid w:val="00202180"/>
    <w:rsid w:val="00203928"/>
    <w:rsid w:val="00204D2B"/>
    <w:rsid w:val="002069D3"/>
    <w:rsid w:val="00206EC0"/>
    <w:rsid w:val="00215125"/>
    <w:rsid w:val="00217DA4"/>
    <w:rsid w:val="0022048C"/>
    <w:rsid w:val="00222696"/>
    <w:rsid w:val="0022281D"/>
    <w:rsid w:val="002232AB"/>
    <w:rsid w:val="00224787"/>
    <w:rsid w:val="00224C0B"/>
    <w:rsid w:val="002260D8"/>
    <w:rsid w:val="0023113D"/>
    <w:rsid w:val="002315ED"/>
    <w:rsid w:val="00231F37"/>
    <w:rsid w:val="002331D8"/>
    <w:rsid w:val="00236CAA"/>
    <w:rsid w:val="0024114F"/>
    <w:rsid w:val="002414E1"/>
    <w:rsid w:val="00242000"/>
    <w:rsid w:val="00242150"/>
    <w:rsid w:val="0024262B"/>
    <w:rsid w:val="00242842"/>
    <w:rsid w:val="00242E9A"/>
    <w:rsid w:val="002431C6"/>
    <w:rsid w:val="002440DB"/>
    <w:rsid w:val="002471D7"/>
    <w:rsid w:val="002476E6"/>
    <w:rsid w:val="00247E39"/>
    <w:rsid w:val="00250E6C"/>
    <w:rsid w:val="00252367"/>
    <w:rsid w:val="00253BF4"/>
    <w:rsid w:val="002546E3"/>
    <w:rsid w:val="00254EDF"/>
    <w:rsid w:val="0025575E"/>
    <w:rsid w:val="002561C8"/>
    <w:rsid w:val="00257120"/>
    <w:rsid w:val="002609FA"/>
    <w:rsid w:val="00262D8D"/>
    <w:rsid w:val="002637E0"/>
    <w:rsid w:val="00264657"/>
    <w:rsid w:val="002648B6"/>
    <w:rsid w:val="002660C2"/>
    <w:rsid w:val="002722D8"/>
    <w:rsid w:val="00273536"/>
    <w:rsid w:val="002749C7"/>
    <w:rsid w:val="00274C1E"/>
    <w:rsid w:val="00277017"/>
    <w:rsid w:val="002770C0"/>
    <w:rsid w:val="002778BD"/>
    <w:rsid w:val="00282104"/>
    <w:rsid w:val="002826C2"/>
    <w:rsid w:val="00284A50"/>
    <w:rsid w:val="00285689"/>
    <w:rsid w:val="00286024"/>
    <w:rsid w:val="0028610C"/>
    <w:rsid w:val="00286A65"/>
    <w:rsid w:val="002875EF"/>
    <w:rsid w:val="00287D57"/>
    <w:rsid w:val="002911D4"/>
    <w:rsid w:val="00292781"/>
    <w:rsid w:val="00293130"/>
    <w:rsid w:val="00293363"/>
    <w:rsid w:val="00293797"/>
    <w:rsid w:val="002977BC"/>
    <w:rsid w:val="002A0922"/>
    <w:rsid w:val="002A0D09"/>
    <w:rsid w:val="002A2562"/>
    <w:rsid w:val="002A462D"/>
    <w:rsid w:val="002A6B77"/>
    <w:rsid w:val="002A6C5E"/>
    <w:rsid w:val="002A6EB0"/>
    <w:rsid w:val="002B17B8"/>
    <w:rsid w:val="002B2753"/>
    <w:rsid w:val="002B5BEC"/>
    <w:rsid w:val="002B764B"/>
    <w:rsid w:val="002B7B92"/>
    <w:rsid w:val="002C0499"/>
    <w:rsid w:val="002C327E"/>
    <w:rsid w:val="002C4439"/>
    <w:rsid w:val="002C5B29"/>
    <w:rsid w:val="002C7B0C"/>
    <w:rsid w:val="002D16D6"/>
    <w:rsid w:val="002D2A2D"/>
    <w:rsid w:val="002D3C85"/>
    <w:rsid w:val="002D4DD8"/>
    <w:rsid w:val="002D73A5"/>
    <w:rsid w:val="002E0B5E"/>
    <w:rsid w:val="002E1EF6"/>
    <w:rsid w:val="002E31C6"/>
    <w:rsid w:val="002E5A53"/>
    <w:rsid w:val="002E60D7"/>
    <w:rsid w:val="002E6224"/>
    <w:rsid w:val="002E6251"/>
    <w:rsid w:val="002E663B"/>
    <w:rsid w:val="002F2070"/>
    <w:rsid w:val="002F20FC"/>
    <w:rsid w:val="002F2CA5"/>
    <w:rsid w:val="002F501B"/>
    <w:rsid w:val="002F53ED"/>
    <w:rsid w:val="002F5B03"/>
    <w:rsid w:val="002F67FA"/>
    <w:rsid w:val="0030051C"/>
    <w:rsid w:val="003007C7"/>
    <w:rsid w:val="00302633"/>
    <w:rsid w:val="00304203"/>
    <w:rsid w:val="0030456C"/>
    <w:rsid w:val="00305646"/>
    <w:rsid w:val="00307BC8"/>
    <w:rsid w:val="0031040F"/>
    <w:rsid w:val="00310BA9"/>
    <w:rsid w:val="00311A92"/>
    <w:rsid w:val="00311AA4"/>
    <w:rsid w:val="00313E30"/>
    <w:rsid w:val="00316399"/>
    <w:rsid w:val="00316577"/>
    <w:rsid w:val="00317234"/>
    <w:rsid w:val="00317D5B"/>
    <w:rsid w:val="00320323"/>
    <w:rsid w:val="00320E62"/>
    <w:rsid w:val="003276F8"/>
    <w:rsid w:val="003310A4"/>
    <w:rsid w:val="00331AE0"/>
    <w:rsid w:val="00331CAE"/>
    <w:rsid w:val="003336F0"/>
    <w:rsid w:val="00340596"/>
    <w:rsid w:val="003426B6"/>
    <w:rsid w:val="00343EDC"/>
    <w:rsid w:val="0034619F"/>
    <w:rsid w:val="003471FD"/>
    <w:rsid w:val="00347EFE"/>
    <w:rsid w:val="0035130A"/>
    <w:rsid w:val="00352362"/>
    <w:rsid w:val="003539ED"/>
    <w:rsid w:val="00355933"/>
    <w:rsid w:val="00355D35"/>
    <w:rsid w:val="00360BD8"/>
    <w:rsid w:val="00361884"/>
    <w:rsid w:val="00366864"/>
    <w:rsid w:val="003674CA"/>
    <w:rsid w:val="00367D28"/>
    <w:rsid w:val="0037033F"/>
    <w:rsid w:val="00371827"/>
    <w:rsid w:val="00372EDB"/>
    <w:rsid w:val="003754AB"/>
    <w:rsid w:val="00375BC4"/>
    <w:rsid w:val="00375DB8"/>
    <w:rsid w:val="003804FD"/>
    <w:rsid w:val="003812EB"/>
    <w:rsid w:val="00383BD3"/>
    <w:rsid w:val="00384CAB"/>
    <w:rsid w:val="00386A6B"/>
    <w:rsid w:val="0039076F"/>
    <w:rsid w:val="00393BDC"/>
    <w:rsid w:val="003942D3"/>
    <w:rsid w:val="003A0B0A"/>
    <w:rsid w:val="003A16B6"/>
    <w:rsid w:val="003A3A56"/>
    <w:rsid w:val="003A4E0F"/>
    <w:rsid w:val="003B00A6"/>
    <w:rsid w:val="003B1C23"/>
    <w:rsid w:val="003B26DB"/>
    <w:rsid w:val="003B34F4"/>
    <w:rsid w:val="003B4A52"/>
    <w:rsid w:val="003B7D37"/>
    <w:rsid w:val="003C1E42"/>
    <w:rsid w:val="003C2851"/>
    <w:rsid w:val="003C3EE4"/>
    <w:rsid w:val="003C5089"/>
    <w:rsid w:val="003C50B1"/>
    <w:rsid w:val="003C5787"/>
    <w:rsid w:val="003C6170"/>
    <w:rsid w:val="003C6547"/>
    <w:rsid w:val="003C6DDB"/>
    <w:rsid w:val="003C6E6D"/>
    <w:rsid w:val="003D11C8"/>
    <w:rsid w:val="003D574F"/>
    <w:rsid w:val="003D5BF0"/>
    <w:rsid w:val="003D5E1D"/>
    <w:rsid w:val="003D7E8B"/>
    <w:rsid w:val="003E3E07"/>
    <w:rsid w:val="003E428D"/>
    <w:rsid w:val="003E56F2"/>
    <w:rsid w:val="003E5DB9"/>
    <w:rsid w:val="003E7238"/>
    <w:rsid w:val="003F34C1"/>
    <w:rsid w:val="003F367B"/>
    <w:rsid w:val="003F3720"/>
    <w:rsid w:val="003F5EB0"/>
    <w:rsid w:val="003F64FB"/>
    <w:rsid w:val="003F68D9"/>
    <w:rsid w:val="003F6A31"/>
    <w:rsid w:val="003F6E2A"/>
    <w:rsid w:val="004002DD"/>
    <w:rsid w:val="004008FE"/>
    <w:rsid w:val="00400DFA"/>
    <w:rsid w:val="00401769"/>
    <w:rsid w:val="00403AF6"/>
    <w:rsid w:val="00403C02"/>
    <w:rsid w:val="00405206"/>
    <w:rsid w:val="00406064"/>
    <w:rsid w:val="0040741B"/>
    <w:rsid w:val="00407AEA"/>
    <w:rsid w:val="0041245E"/>
    <w:rsid w:val="00412EAE"/>
    <w:rsid w:val="00413C4F"/>
    <w:rsid w:val="00415558"/>
    <w:rsid w:val="0041627B"/>
    <w:rsid w:val="0041630D"/>
    <w:rsid w:val="0041744F"/>
    <w:rsid w:val="0042002B"/>
    <w:rsid w:val="00421628"/>
    <w:rsid w:val="0042283F"/>
    <w:rsid w:val="00423CBE"/>
    <w:rsid w:val="00423EBB"/>
    <w:rsid w:val="004246F8"/>
    <w:rsid w:val="0042480F"/>
    <w:rsid w:val="00424E87"/>
    <w:rsid w:val="00430F2E"/>
    <w:rsid w:val="00431569"/>
    <w:rsid w:val="00433EE0"/>
    <w:rsid w:val="00434AF9"/>
    <w:rsid w:val="00434EFA"/>
    <w:rsid w:val="00436103"/>
    <w:rsid w:val="0043735F"/>
    <w:rsid w:val="004377FD"/>
    <w:rsid w:val="00437876"/>
    <w:rsid w:val="00440423"/>
    <w:rsid w:val="00441865"/>
    <w:rsid w:val="004430E0"/>
    <w:rsid w:val="004430EB"/>
    <w:rsid w:val="00443F33"/>
    <w:rsid w:val="00444AB2"/>
    <w:rsid w:val="004465C4"/>
    <w:rsid w:val="004469D7"/>
    <w:rsid w:val="00447060"/>
    <w:rsid w:val="00447EBB"/>
    <w:rsid w:val="00450AB9"/>
    <w:rsid w:val="00452778"/>
    <w:rsid w:val="004529F6"/>
    <w:rsid w:val="004535AD"/>
    <w:rsid w:val="00455196"/>
    <w:rsid w:val="004553EB"/>
    <w:rsid w:val="0045583E"/>
    <w:rsid w:val="00460864"/>
    <w:rsid w:val="00460C35"/>
    <w:rsid w:val="00460CFB"/>
    <w:rsid w:val="00462227"/>
    <w:rsid w:val="0047109E"/>
    <w:rsid w:val="0047146E"/>
    <w:rsid w:val="00472A94"/>
    <w:rsid w:val="004736BB"/>
    <w:rsid w:val="004744D9"/>
    <w:rsid w:val="00474FC2"/>
    <w:rsid w:val="004771EC"/>
    <w:rsid w:val="0048141E"/>
    <w:rsid w:val="00481B16"/>
    <w:rsid w:val="00482E8F"/>
    <w:rsid w:val="004860C7"/>
    <w:rsid w:val="00486281"/>
    <w:rsid w:val="004865A9"/>
    <w:rsid w:val="004868DF"/>
    <w:rsid w:val="00486DD4"/>
    <w:rsid w:val="0049163E"/>
    <w:rsid w:val="00491E63"/>
    <w:rsid w:val="00492D36"/>
    <w:rsid w:val="004937BD"/>
    <w:rsid w:val="004979AB"/>
    <w:rsid w:val="00497FB1"/>
    <w:rsid w:val="004A01AB"/>
    <w:rsid w:val="004A3650"/>
    <w:rsid w:val="004A59F4"/>
    <w:rsid w:val="004A70F2"/>
    <w:rsid w:val="004A768B"/>
    <w:rsid w:val="004B2D8B"/>
    <w:rsid w:val="004B2F2B"/>
    <w:rsid w:val="004B423C"/>
    <w:rsid w:val="004B4F95"/>
    <w:rsid w:val="004B5838"/>
    <w:rsid w:val="004B7816"/>
    <w:rsid w:val="004C1350"/>
    <w:rsid w:val="004C2B8F"/>
    <w:rsid w:val="004C31B7"/>
    <w:rsid w:val="004C4AC5"/>
    <w:rsid w:val="004C4DF8"/>
    <w:rsid w:val="004C5D40"/>
    <w:rsid w:val="004C5FAF"/>
    <w:rsid w:val="004C7BBD"/>
    <w:rsid w:val="004D2718"/>
    <w:rsid w:val="004D39A1"/>
    <w:rsid w:val="004D44E8"/>
    <w:rsid w:val="004D524F"/>
    <w:rsid w:val="004D5B6C"/>
    <w:rsid w:val="004E0ECD"/>
    <w:rsid w:val="004E3A58"/>
    <w:rsid w:val="004E4413"/>
    <w:rsid w:val="004E44CE"/>
    <w:rsid w:val="004F25A7"/>
    <w:rsid w:val="004F34DE"/>
    <w:rsid w:val="004F3F93"/>
    <w:rsid w:val="004F4C66"/>
    <w:rsid w:val="00501FC4"/>
    <w:rsid w:val="005030A5"/>
    <w:rsid w:val="00504510"/>
    <w:rsid w:val="00504829"/>
    <w:rsid w:val="00506447"/>
    <w:rsid w:val="00506AE8"/>
    <w:rsid w:val="005131AF"/>
    <w:rsid w:val="00514AEB"/>
    <w:rsid w:val="00515F4D"/>
    <w:rsid w:val="00516DCF"/>
    <w:rsid w:val="00520908"/>
    <w:rsid w:val="00520FF2"/>
    <w:rsid w:val="005216FD"/>
    <w:rsid w:val="005218E9"/>
    <w:rsid w:val="0052303E"/>
    <w:rsid w:val="0052593F"/>
    <w:rsid w:val="00525D0A"/>
    <w:rsid w:val="005269E7"/>
    <w:rsid w:val="005274FB"/>
    <w:rsid w:val="00530461"/>
    <w:rsid w:val="00530BA9"/>
    <w:rsid w:val="005322C5"/>
    <w:rsid w:val="005327D1"/>
    <w:rsid w:val="005370DB"/>
    <w:rsid w:val="00537E30"/>
    <w:rsid w:val="00543306"/>
    <w:rsid w:val="00543FC7"/>
    <w:rsid w:val="0054448A"/>
    <w:rsid w:val="00544832"/>
    <w:rsid w:val="0055470A"/>
    <w:rsid w:val="00555C6F"/>
    <w:rsid w:val="0055604E"/>
    <w:rsid w:val="0055693B"/>
    <w:rsid w:val="00562E63"/>
    <w:rsid w:val="00563081"/>
    <w:rsid w:val="00563413"/>
    <w:rsid w:val="00563CCB"/>
    <w:rsid w:val="00564236"/>
    <w:rsid w:val="00564F87"/>
    <w:rsid w:val="00567090"/>
    <w:rsid w:val="00572CFE"/>
    <w:rsid w:val="0057652A"/>
    <w:rsid w:val="005769B7"/>
    <w:rsid w:val="005814CD"/>
    <w:rsid w:val="00582053"/>
    <w:rsid w:val="005820E0"/>
    <w:rsid w:val="005826F4"/>
    <w:rsid w:val="0058584A"/>
    <w:rsid w:val="00586535"/>
    <w:rsid w:val="00586630"/>
    <w:rsid w:val="00586E05"/>
    <w:rsid w:val="00586E3A"/>
    <w:rsid w:val="00587269"/>
    <w:rsid w:val="00591F62"/>
    <w:rsid w:val="0059279E"/>
    <w:rsid w:val="005945B7"/>
    <w:rsid w:val="00595CBB"/>
    <w:rsid w:val="00596D0D"/>
    <w:rsid w:val="005A3A79"/>
    <w:rsid w:val="005A3D6F"/>
    <w:rsid w:val="005A43B9"/>
    <w:rsid w:val="005A447D"/>
    <w:rsid w:val="005A7A3D"/>
    <w:rsid w:val="005B2D38"/>
    <w:rsid w:val="005B5336"/>
    <w:rsid w:val="005C02D2"/>
    <w:rsid w:val="005C2A07"/>
    <w:rsid w:val="005C35EB"/>
    <w:rsid w:val="005C4805"/>
    <w:rsid w:val="005C75D3"/>
    <w:rsid w:val="005C7D8E"/>
    <w:rsid w:val="005D52AD"/>
    <w:rsid w:val="005D5A43"/>
    <w:rsid w:val="005D6FFE"/>
    <w:rsid w:val="005D7F27"/>
    <w:rsid w:val="005E3CEF"/>
    <w:rsid w:val="005E440A"/>
    <w:rsid w:val="005E4724"/>
    <w:rsid w:val="005E4942"/>
    <w:rsid w:val="005E589D"/>
    <w:rsid w:val="005E58D4"/>
    <w:rsid w:val="005E60B0"/>
    <w:rsid w:val="005E6104"/>
    <w:rsid w:val="005F032B"/>
    <w:rsid w:val="005F07A2"/>
    <w:rsid w:val="005F0DCB"/>
    <w:rsid w:val="005F0F0D"/>
    <w:rsid w:val="005F23FB"/>
    <w:rsid w:val="005F3BEC"/>
    <w:rsid w:val="005F5A87"/>
    <w:rsid w:val="00601BD9"/>
    <w:rsid w:val="00602A1B"/>
    <w:rsid w:val="00603858"/>
    <w:rsid w:val="00607691"/>
    <w:rsid w:val="00607A1D"/>
    <w:rsid w:val="00607F4A"/>
    <w:rsid w:val="00607F56"/>
    <w:rsid w:val="006104EF"/>
    <w:rsid w:val="00611E3F"/>
    <w:rsid w:val="00613CBC"/>
    <w:rsid w:val="00613EB5"/>
    <w:rsid w:val="006178F8"/>
    <w:rsid w:val="00617A69"/>
    <w:rsid w:val="00617C60"/>
    <w:rsid w:val="00620BEC"/>
    <w:rsid w:val="006220E4"/>
    <w:rsid w:val="00623439"/>
    <w:rsid w:val="0062462F"/>
    <w:rsid w:val="006263E2"/>
    <w:rsid w:val="00626E85"/>
    <w:rsid w:val="006279D1"/>
    <w:rsid w:val="00633362"/>
    <w:rsid w:val="00641E1E"/>
    <w:rsid w:val="00650578"/>
    <w:rsid w:val="00650F70"/>
    <w:rsid w:val="0065228A"/>
    <w:rsid w:val="006535A0"/>
    <w:rsid w:val="00653718"/>
    <w:rsid w:val="0065388A"/>
    <w:rsid w:val="0065472E"/>
    <w:rsid w:val="00655824"/>
    <w:rsid w:val="006619FB"/>
    <w:rsid w:val="006629C9"/>
    <w:rsid w:val="00663E38"/>
    <w:rsid w:val="00670543"/>
    <w:rsid w:val="006709C4"/>
    <w:rsid w:val="00670D75"/>
    <w:rsid w:val="0067504D"/>
    <w:rsid w:val="00676E61"/>
    <w:rsid w:val="006778C6"/>
    <w:rsid w:val="00681FAF"/>
    <w:rsid w:val="00690322"/>
    <w:rsid w:val="00690502"/>
    <w:rsid w:val="00691059"/>
    <w:rsid w:val="00692841"/>
    <w:rsid w:val="00692911"/>
    <w:rsid w:val="00696F3B"/>
    <w:rsid w:val="006971CF"/>
    <w:rsid w:val="0069729B"/>
    <w:rsid w:val="00697659"/>
    <w:rsid w:val="00697B62"/>
    <w:rsid w:val="006A007E"/>
    <w:rsid w:val="006A2C86"/>
    <w:rsid w:val="006A3397"/>
    <w:rsid w:val="006A380E"/>
    <w:rsid w:val="006A4E45"/>
    <w:rsid w:val="006A4F29"/>
    <w:rsid w:val="006B078E"/>
    <w:rsid w:val="006B13A6"/>
    <w:rsid w:val="006B1CFA"/>
    <w:rsid w:val="006B23D1"/>
    <w:rsid w:val="006B4041"/>
    <w:rsid w:val="006B4283"/>
    <w:rsid w:val="006B4B1F"/>
    <w:rsid w:val="006B6169"/>
    <w:rsid w:val="006B7C5F"/>
    <w:rsid w:val="006B7FED"/>
    <w:rsid w:val="006C345D"/>
    <w:rsid w:val="006C34A0"/>
    <w:rsid w:val="006C5390"/>
    <w:rsid w:val="006C539D"/>
    <w:rsid w:val="006C5B74"/>
    <w:rsid w:val="006C6A10"/>
    <w:rsid w:val="006D07BC"/>
    <w:rsid w:val="006D1929"/>
    <w:rsid w:val="006D1CA2"/>
    <w:rsid w:val="006D387D"/>
    <w:rsid w:val="006D4A25"/>
    <w:rsid w:val="006D58B5"/>
    <w:rsid w:val="006D6C40"/>
    <w:rsid w:val="006D7103"/>
    <w:rsid w:val="006E3772"/>
    <w:rsid w:val="006E4C54"/>
    <w:rsid w:val="006E5F62"/>
    <w:rsid w:val="006E7451"/>
    <w:rsid w:val="006F25B3"/>
    <w:rsid w:val="006F341F"/>
    <w:rsid w:val="006F399D"/>
    <w:rsid w:val="006F42AF"/>
    <w:rsid w:val="006F7D26"/>
    <w:rsid w:val="00700584"/>
    <w:rsid w:val="00702F71"/>
    <w:rsid w:val="00705F46"/>
    <w:rsid w:val="007060A2"/>
    <w:rsid w:val="007075AD"/>
    <w:rsid w:val="00711076"/>
    <w:rsid w:val="007133AB"/>
    <w:rsid w:val="0071364A"/>
    <w:rsid w:val="00714494"/>
    <w:rsid w:val="0071797E"/>
    <w:rsid w:val="00717B10"/>
    <w:rsid w:val="00720327"/>
    <w:rsid w:val="00720667"/>
    <w:rsid w:val="0072447F"/>
    <w:rsid w:val="007252A8"/>
    <w:rsid w:val="007341C7"/>
    <w:rsid w:val="007402E8"/>
    <w:rsid w:val="007404EC"/>
    <w:rsid w:val="0074185C"/>
    <w:rsid w:val="00742BD5"/>
    <w:rsid w:val="007439E6"/>
    <w:rsid w:val="00743C31"/>
    <w:rsid w:val="00744620"/>
    <w:rsid w:val="00745A4C"/>
    <w:rsid w:val="00745FCF"/>
    <w:rsid w:val="007470BA"/>
    <w:rsid w:val="0074737A"/>
    <w:rsid w:val="007509A3"/>
    <w:rsid w:val="0075249E"/>
    <w:rsid w:val="007524CA"/>
    <w:rsid w:val="00753BB8"/>
    <w:rsid w:val="00762890"/>
    <w:rsid w:val="007638AA"/>
    <w:rsid w:val="00764723"/>
    <w:rsid w:val="007664C1"/>
    <w:rsid w:val="00771525"/>
    <w:rsid w:val="00772D1B"/>
    <w:rsid w:val="007759CE"/>
    <w:rsid w:val="00775A2E"/>
    <w:rsid w:val="00776912"/>
    <w:rsid w:val="007778DE"/>
    <w:rsid w:val="007800DA"/>
    <w:rsid w:val="007801EF"/>
    <w:rsid w:val="0078116C"/>
    <w:rsid w:val="00783BBD"/>
    <w:rsid w:val="0078760F"/>
    <w:rsid w:val="00790438"/>
    <w:rsid w:val="00790A55"/>
    <w:rsid w:val="00790ADC"/>
    <w:rsid w:val="007923C4"/>
    <w:rsid w:val="007928A6"/>
    <w:rsid w:val="00793AB3"/>
    <w:rsid w:val="007942EE"/>
    <w:rsid w:val="00794B21"/>
    <w:rsid w:val="007A06F2"/>
    <w:rsid w:val="007A0A46"/>
    <w:rsid w:val="007A0DAD"/>
    <w:rsid w:val="007A5AF4"/>
    <w:rsid w:val="007A7387"/>
    <w:rsid w:val="007B20A1"/>
    <w:rsid w:val="007B2B4D"/>
    <w:rsid w:val="007B40B2"/>
    <w:rsid w:val="007C034D"/>
    <w:rsid w:val="007C165C"/>
    <w:rsid w:val="007C3629"/>
    <w:rsid w:val="007C58FC"/>
    <w:rsid w:val="007C73B9"/>
    <w:rsid w:val="007C7916"/>
    <w:rsid w:val="007D5385"/>
    <w:rsid w:val="007D72EF"/>
    <w:rsid w:val="007E18CB"/>
    <w:rsid w:val="007E21A7"/>
    <w:rsid w:val="007E3BC7"/>
    <w:rsid w:val="007E403F"/>
    <w:rsid w:val="007E49CD"/>
    <w:rsid w:val="007E4DC4"/>
    <w:rsid w:val="007E4E36"/>
    <w:rsid w:val="007E558A"/>
    <w:rsid w:val="007E66A6"/>
    <w:rsid w:val="007F0360"/>
    <w:rsid w:val="007F0F84"/>
    <w:rsid w:val="007F2B97"/>
    <w:rsid w:val="007F2CB8"/>
    <w:rsid w:val="007F5AC8"/>
    <w:rsid w:val="007F6364"/>
    <w:rsid w:val="007F7647"/>
    <w:rsid w:val="0080060B"/>
    <w:rsid w:val="00800C96"/>
    <w:rsid w:val="00802249"/>
    <w:rsid w:val="00802A37"/>
    <w:rsid w:val="00802FD5"/>
    <w:rsid w:val="00803266"/>
    <w:rsid w:val="008038DB"/>
    <w:rsid w:val="00804B4A"/>
    <w:rsid w:val="00804EC9"/>
    <w:rsid w:val="00807FA4"/>
    <w:rsid w:val="008107F7"/>
    <w:rsid w:val="00814084"/>
    <w:rsid w:val="00816B24"/>
    <w:rsid w:val="008226C4"/>
    <w:rsid w:val="008230B0"/>
    <w:rsid w:val="00824C37"/>
    <w:rsid w:val="00830C8E"/>
    <w:rsid w:val="0083153A"/>
    <w:rsid w:val="00831D72"/>
    <w:rsid w:val="00833497"/>
    <w:rsid w:val="00833CAD"/>
    <w:rsid w:val="008372EB"/>
    <w:rsid w:val="00837D14"/>
    <w:rsid w:val="008405C7"/>
    <w:rsid w:val="00843303"/>
    <w:rsid w:val="00843482"/>
    <w:rsid w:val="008459C7"/>
    <w:rsid w:val="008464B2"/>
    <w:rsid w:val="0084737B"/>
    <w:rsid w:val="008529D5"/>
    <w:rsid w:val="00853E4C"/>
    <w:rsid w:val="0085477E"/>
    <w:rsid w:val="00856156"/>
    <w:rsid w:val="00857F5D"/>
    <w:rsid w:val="00860597"/>
    <w:rsid w:val="00862682"/>
    <w:rsid w:val="008628C2"/>
    <w:rsid w:val="00863351"/>
    <w:rsid w:val="00863D86"/>
    <w:rsid w:val="00864883"/>
    <w:rsid w:val="0087099A"/>
    <w:rsid w:val="0087114A"/>
    <w:rsid w:val="00876FD3"/>
    <w:rsid w:val="00877E72"/>
    <w:rsid w:val="00881722"/>
    <w:rsid w:val="00881914"/>
    <w:rsid w:val="00882669"/>
    <w:rsid w:val="00884AD9"/>
    <w:rsid w:val="00887652"/>
    <w:rsid w:val="00887E83"/>
    <w:rsid w:val="008916BD"/>
    <w:rsid w:val="008919F1"/>
    <w:rsid w:val="008930B1"/>
    <w:rsid w:val="00893C77"/>
    <w:rsid w:val="00895FA7"/>
    <w:rsid w:val="00896ADB"/>
    <w:rsid w:val="008A1290"/>
    <w:rsid w:val="008A1E90"/>
    <w:rsid w:val="008A259F"/>
    <w:rsid w:val="008A35CC"/>
    <w:rsid w:val="008A473D"/>
    <w:rsid w:val="008A5B90"/>
    <w:rsid w:val="008A7131"/>
    <w:rsid w:val="008A73E0"/>
    <w:rsid w:val="008B654E"/>
    <w:rsid w:val="008C2368"/>
    <w:rsid w:val="008C2729"/>
    <w:rsid w:val="008C4626"/>
    <w:rsid w:val="008D0DB4"/>
    <w:rsid w:val="008D17DF"/>
    <w:rsid w:val="008D2BE4"/>
    <w:rsid w:val="008D62F2"/>
    <w:rsid w:val="008D6E95"/>
    <w:rsid w:val="008D75B8"/>
    <w:rsid w:val="008E0C33"/>
    <w:rsid w:val="008E1480"/>
    <w:rsid w:val="008E2065"/>
    <w:rsid w:val="008E26BD"/>
    <w:rsid w:val="008E3BF0"/>
    <w:rsid w:val="008E45FC"/>
    <w:rsid w:val="008E47F3"/>
    <w:rsid w:val="008E6207"/>
    <w:rsid w:val="008E6977"/>
    <w:rsid w:val="008E6D70"/>
    <w:rsid w:val="008F2EE8"/>
    <w:rsid w:val="008F3145"/>
    <w:rsid w:val="008F4BB8"/>
    <w:rsid w:val="008F7AC1"/>
    <w:rsid w:val="0090043F"/>
    <w:rsid w:val="00900985"/>
    <w:rsid w:val="00900EC2"/>
    <w:rsid w:val="00905366"/>
    <w:rsid w:val="009060D1"/>
    <w:rsid w:val="00910B60"/>
    <w:rsid w:val="009112A9"/>
    <w:rsid w:val="00911A6A"/>
    <w:rsid w:val="00913482"/>
    <w:rsid w:val="00914B40"/>
    <w:rsid w:val="00916F1F"/>
    <w:rsid w:val="00917751"/>
    <w:rsid w:val="009231A1"/>
    <w:rsid w:val="00923382"/>
    <w:rsid w:val="00924D07"/>
    <w:rsid w:val="00925EFC"/>
    <w:rsid w:val="00926148"/>
    <w:rsid w:val="00932239"/>
    <w:rsid w:val="00935886"/>
    <w:rsid w:val="00936BEF"/>
    <w:rsid w:val="009416C9"/>
    <w:rsid w:val="00941D3C"/>
    <w:rsid w:val="0094333B"/>
    <w:rsid w:val="00945C8A"/>
    <w:rsid w:val="00945F0C"/>
    <w:rsid w:val="009462E0"/>
    <w:rsid w:val="00947553"/>
    <w:rsid w:val="00947CB3"/>
    <w:rsid w:val="0095192C"/>
    <w:rsid w:val="00951A1A"/>
    <w:rsid w:val="00952F91"/>
    <w:rsid w:val="00953236"/>
    <w:rsid w:val="00956A06"/>
    <w:rsid w:val="00957C4A"/>
    <w:rsid w:val="00957E11"/>
    <w:rsid w:val="00965CBA"/>
    <w:rsid w:val="00966F89"/>
    <w:rsid w:val="0096707E"/>
    <w:rsid w:val="0096714A"/>
    <w:rsid w:val="00967FCF"/>
    <w:rsid w:val="009712FC"/>
    <w:rsid w:val="00975969"/>
    <w:rsid w:val="009802A9"/>
    <w:rsid w:val="00984BC5"/>
    <w:rsid w:val="00986080"/>
    <w:rsid w:val="00987625"/>
    <w:rsid w:val="00992D91"/>
    <w:rsid w:val="00993A74"/>
    <w:rsid w:val="00994120"/>
    <w:rsid w:val="009954B8"/>
    <w:rsid w:val="0099582F"/>
    <w:rsid w:val="00996385"/>
    <w:rsid w:val="009970BA"/>
    <w:rsid w:val="00997878"/>
    <w:rsid w:val="009A0092"/>
    <w:rsid w:val="009A0DBF"/>
    <w:rsid w:val="009A40E1"/>
    <w:rsid w:val="009A578D"/>
    <w:rsid w:val="009B3AA6"/>
    <w:rsid w:val="009B4A39"/>
    <w:rsid w:val="009B5C7A"/>
    <w:rsid w:val="009B74AD"/>
    <w:rsid w:val="009C0B85"/>
    <w:rsid w:val="009C23D7"/>
    <w:rsid w:val="009C258B"/>
    <w:rsid w:val="009C4DB7"/>
    <w:rsid w:val="009C5732"/>
    <w:rsid w:val="009C5ED7"/>
    <w:rsid w:val="009D4BE9"/>
    <w:rsid w:val="009D6FC5"/>
    <w:rsid w:val="009D7727"/>
    <w:rsid w:val="009E2E65"/>
    <w:rsid w:val="009E45F9"/>
    <w:rsid w:val="009E5227"/>
    <w:rsid w:val="009E5564"/>
    <w:rsid w:val="009E5590"/>
    <w:rsid w:val="009E6968"/>
    <w:rsid w:val="009E6FB0"/>
    <w:rsid w:val="009E7569"/>
    <w:rsid w:val="009F2EAB"/>
    <w:rsid w:val="009F4D6D"/>
    <w:rsid w:val="009F4E62"/>
    <w:rsid w:val="009F5C4D"/>
    <w:rsid w:val="009F76E3"/>
    <w:rsid w:val="00A00E3C"/>
    <w:rsid w:val="00A02E46"/>
    <w:rsid w:val="00A060AB"/>
    <w:rsid w:val="00A1630B"/>
    <w:rsid w:val="00A17AB3"/>
    <w:rsid w:val="00A21E49"/>
    <w:rsid w:val="00A22557"/>
    <w:rsid w:val="00A236B1"/>
    <w:rsid w:val="00A24D7B"/>
    <w:rsid w:val="00A254E2"/>
    <w:rsid w:val="00A25565"/>
    <w:rsid w:val="00A255D8"/>
    <w:rsid w:val="00A26136"/>
    <w:rsid w:val="00A26482"/>
    <w:rsid w:val="00A26A9A"/>
    <w:rsid w:val="00A26DE6"/>
    <w:rsid w:val="00A270D8"/>
    <w:rsid w:val="00A32368"/>
    <w:rsid w:val="00A33B32"/>
    <w:rsid w:val="00A33D1B"/>
    <w:rsid w:val="00A356C2"/>
    <w:rsid w:val="00A35D53"/>
    <w:rsid w:val="00A42608"/>
    <w:rsid w:val="00A42B53"/>
    <w:rsid w:val="00A44A35"/>
    <w:rsid w:val="00A44A94"/>
    <w:rsid w:val="00A45907"/>
    <w:rsid w:val="00A45D78"/>
    <w:rsid w:val="00A466AB"/>
    <w:rsid w:val="00A474D4"/>
    <w:rsid w:val="00A50DA0"/>
    <w:rsid w:val="00A52720"/>
    <w:rsid w:val="00A52904"/>
    <w:rsid w:val="00A5350B"/>
    <w:rsid w:val="00A5444C"/>
    <w:rsid w:val="00A55857"/>
    <w:rsid w:val="00A56E9D"/>
    <w:rsid w:val="00A63E2C"/>
    <w:rsid w:val="00A67129"/>
    <w:rsid w:val="00A67607"/>
    <w:rsid w:val="00A70916"/>
    <w:rsid w:val="00A70F0C"/>
    <w:rsid w:val="00A712F4"/>
    <w:rsid w:val="00A71743"/>
    <w:rsid w:val="00A72C18"/>
    <w:rsid w:val="00A73775"/>
    <w:rsid w:val="00A757B7"/>
    <w:rsid w:val="00A7677E"/>
    <w:rsid w:val="00A77EDC"/>
    <w:rsid w:val="00A801E3"/>
    <w:rsid w:val="00A8025B"/>
    <w:rsid w:val="00A83105"/>
    <w:rsid w:val="00A83977"/>
    <w:rsid w:val="00A90B26"/>
    <w:rsid w:val="00A91398"/>
    <w:rsid w:val="00A9436A"/>
    <w:rsid w:val="00A958C1"/>
    <w:rsid w:val="00A96A63"/>
    <w:rsid w:val="00AA29DB"/>
    <w:rsid w:val="00AA3E0A"/>
    <w:rsid w:val="00AA4425"/>
    <w:rsid w:val="00AA52E6"/>
    <w:rsid w:val="00AB0A89"/>
    <w:rsid w:val="00AB139C"/>
    <w:rsid w:val="00AB19B6"/>
    <w:rsid w:val="00AB468C"/>
    <w:rsid w:val="00AB4A55"/>
    <w:rsid w:val="00AB4B08"/>
    <w:rsid w:val="00AB72C6"/>
    <w:rsid w:val="00AB7541"/>
    <w:rsid w:val="00AC07D4"/>
    <w:rsid w:val="00AC4D1C"/>
    <w:rsid w:val="00AC6CB4"/>
    <w:rsid w:val="00AD4C65"/>
    <w:rsid w:val="00AD69C3"/>
    <w:rsid w:val="00AD6A5B"/>
    <w:rsid w:val="00AD6B69"/>
    <w:rsid w:val="00AD6F43"/>
    <w:rsid w:val="00AE0833"/>
    <w:rsid w:val="00AE17DC"/>
    <w:rsid w:val="00AE4690"/>
    <w:rsid w:val="00AE60B7"/>
    <w:rsid w:val="00AF0676"/>
    <w:rsid w:val="00AF26DB"/>
    <w:rsid w:val="00AF284A"/>
    <w:rsid w:val="00AF3523"/>
    <w:rsid w:val="00AF6DE3"/>
    <w:rsid w:val="00AF6FD3"/>
    <w:rsid w:val="00B003A4"/>
    <w:rsid w:val="00B014CD"/>
    <w:rsid w:val="00B014F7"/>
    <w:rsid w:val="00B02D52"/>
    <w:rsid w:val="00B03BD8"/>
    <w:rsid w:val="00B04B9B"/>
    <w:rsid w:val="00B05A73"/>
    <w:rsid w:val="00B05C66"/>
    <w:rsid w:val="00B0662B"/>
    <w:rsid w:val="00B06FB6"/>
    <w:rsid w:val="00B07344"/>
    <w:rsid w:val="00B10991"/>
    <w:rsid w:val="00B14396"/>
    <w:rsid w:val="00B172C9"/>
    <w:rsid w:val="00B200CD"/>
    <w:rsid w:val="00B20478"/>
    <w:rsid w:val="00B22F4B"/>
    <w:rsid w:val="00B245F9"/>
    <w:rsid w:val="00B246A9"/>
    <w:rsid w:val="00B247EE"/>
    <w:rsid w:val="00B26875"/>
    <w:rsid w:val="00B26B82"/>
    <w:rsid w:val="00B27E7C"/>
    <w:rsid w:val="00B31737"/>
    <w:rsid w:val="00B33F0E"/>
    <w:rsid w:val="00B342CD"/>
    <w:rsid w:val="00B36BD2"/>
    <w:rsid w:val="00B4052B"/>
    <w:rsid w:val="00B427DB"/>
    <w:rsid w:val="00B47284"/>
    <w:rsid w:val="00B500B0"/>
    <w:rsid w:val="00B5266F"/>
    <w:rsid w:val="00B56ED4"/>
    <w:rsid w:val="00B611C7"/>
    <w:rsid w:val="00B61438"/>
    <w:rsid w:val="00B619AB"/>
    <w:rsid w:val="00B65835"/>
    <w:rsid w:val="00B664F3"/>
    <w:rsid w:val="00B66BC5"/>
    <w:rsid w:val="00B671FF"/>
    <w:rsid w:val="00B674D6"/>
    <w:rsid w:val="00B70845"/>
    <w:rsid w:val="00B7205A"/>
    <w:rsid w:val="00B73AA0"/>
    <w:rsid w:val="00B74C97"/>
    <w:rsid w:val="00B74ED7"/>
    <w:rsid w:val="00B76C4C"/>
    <w:rsid w:val="00B77095"/>
    <w:rsid w:val="00B7778A"/>
    <w:rsid w:val="00B853D6"/>
    <w:rsid w:val="00B90706"/>
    <w:rsid w:val="00B9084B"/>
    <w:rsid w:val="00B9153F"/>
    <w:rsid w:val="00B9256C"/>
    <w:rsid w:val="00B92BB8"/>
    <w:rsid w:val="00B93612"/>
    <w:rsid w:val="00B93BBA"/>
    <w:rsid w:val="00B955D7"/>
    <w:rsid w:val="00B9671A"/>
    <w:rsid w:val="00BA073D"/>
    <w:rsid w:val="00BA117F"/>
    <w:rsid w:val="00BA1A7E"/>
    <w:rsid w:val="00BA379F"/>
    <w:rsid w:val="00BA5902"/>
    <w:rsid w:val="00BA6165"/>
    <w:rsid w:val="00BB0CBC"/>
    <w:rsid w:val="00BB147D"/>
    <w:rsid w:val="00BB285B"/>
    <w:rsid w:val="00BB3A5E"/>
    <w:rsid w:val="00BB3D47"/>
    <w:rsid w:val="00BB3E47"/>
    <w:rsid w:val="00BB5364"/>
    <w:rsid w:val="00BB5B56"/>
    <w:rsid w:val="00BB63CB"/>
    <w:rsid w:val="00BB6AAC"/>
    <w:rsid w:val="00BB6CE3"/>
    <w:rsid w:val="00BB78A3"/>
    <w:rsid w:val="00BB78F1"/>
    <w:rsid w:val="00BC0911"/>
    <w:rsid w:val="00BC22A5"/>
    <w:rsid w:val="00BC44BD"/>
    <w:rsid w:val="00BC46A6"/>
    <w:rsid w:val="00BC6E77"/>
    <w:rsid w:val="00BC70DD"/>
    <w:rsid w:val="00BD3F76"/>
    <w:rsid w:val="00BD5ADA"/>
    <w:rsid w:val="00BD6A3F"/>
    <w:rsid w:val="00BE0B33"/>
    <w:rsid w:val="00BE13EE"/>
    <w:rsid w:val="00BF1CAF"/>
    <w:rsid w:val="00BF1FDC"/>
    <w:rsid w:val="00BF4F70"/>
    <w:rsid w:val="00BF607F"/>
    <w:rsid w:val="00BF6868"/>
    <w:rsid w:val="00BF7330"/>
    <w:rsid w:val="00C00639"/>
    <w:rsid w:val="00C008F5"/>
    <w:rsid w:val="00C03E58"/>
    <w:rsid w:val="00C055F6"/>
    <w:rsid w:val="00C07B3F"/>
    <w:rsid w:val="00C10265"/>
    <w:rsid w:val="00C10453"/>
    <w:rsid w:val="00C10540"/>
    <w:rsid w:val="00C10CF2"/>
    <w:rsid w:val="00C13C3C"/>
    <w:rsid w:val="00C16D71"/>
    <w:rsid w:val="00C20DD5"/>
    <w:rsid w:val="00C21457"/>
    <w:rsid w:val="00C218A0"/>
    <w:rsid w:val="00C22B65"/>
    <w:rsid w:val="00C241D3"/>
    <w:rsid w:val="00C24496"/>
    <w:rsid w:val="00C248AC"/>
    <w:rsid w:val="00C24A23"/>
    <w:rsid w:val="00C26C29"/>
    <w:rsid w:val="00C26E69"/>
    <w:rsid w:val="00C30031"/>
    <w:rsid w:val="00C30046"/>
    <w:rsid w:val="00C30372"/>
    <w:rsid w:val="00C31068"/>
    <w:rsid w:val="00C3467B"/>
    <w:rsid w:val="00C356F1"/>
    <w:rsid w:val="00C36EF7"/>
    <w:rsid w:val="00C40300"/>
    <w:rsid w:val="00C40FA9"/>
    <w:rsid w:val="00C41396"/>
    <w:rsid w:val="00C42966"/>
    <w:rsid w:val="00C443DF"/>
    <w:rsid w:val="00C4444A"/>
    <w:rsid w:val="00C447F3"/>
    <w:rsid w:val="00C45E35"/>
    <w:rsid w:val="00C53A02"/>
    <w:rsid w:val="00C53CFE"/>
    <w:rsid w:val="00C563C8"/>
    <w:rsid w:val="00C565F1"/>
    <w:rsid w:val="00C60C0C"/>
    <w:rsid w:val="00C6205A"/>
    <w:rsid w:val="00C66851"/>
    <w:rsid w:val="00C6731A"/>
    <w:rsid w:val="00C70605"/>
    <w:rsid w:val="00C706AA"/>
    <w:rsid w:val="00C70CE5"/>
    <w:rsid w:val="00C717DB"/>
    <w:rsid w:val="00C73BB0"/>
    <w:rsid w:val="00C7588C"/>
    <w:rsid w:val="00C764EE"/>
    <w:rsid w:val="00C81062"/>
    <w:rsid w:val="00C82AEA"/>
    <w:rsid w:val="00C836DA"/>
    <w:rsid w:val="00C83F75"/>
    <w:rsid w:val="00C85579"/>
    <w:rsid w:val="00C85EE7"/>
    <w:rsid w:val="00C8692B"/>
    <w:rsid w:val="00C907DB"/>
    <w:rsid w:val="00C95749"/>
    <w:rsid w:val="00C95F0A"/>
    <w:rsid w:val="00C9682F"/>
    <w:rsid w:val="00C970EB"/>
    <w:rsid w:val="00CA15EE"/>
    <w:rsid w:val="00CA2C54"/>
    <w:rsid w:val="00CA3289"/>
    <w:rsid w:val="00CA354C"/>
    <w:rsid w:val="00CA3EDB"/>
    <w:rsid w:val="00CA4128"/>
    <w:rsid w:val="00CA5F81"/>
    <w:rsid w:val="00CB141B"/>
    <w:rsid w:val="00CB59A8"/>
    <w:rsid w:val="00CB77A4"/>
    <w:rsid w:val="00CB7C9F"/>
    <w:rsid w:val="00CC0AB8"/>
    <w:rsid w:val="00CC0F7C"/>
    <w:rsid w:val="00CC0FFF"/>
    <w:rsid w:val="00CC2457"/>
    <w:rsid w:val="00CC53FC"/>
    <w:rsid w:val="00CD0854"/>
    <w:rsid w:val="00CD2682"/>
    <w:rsid w:val="00CD2D96"/>
    <w:rsid w:val="00CD394A"/>
    <w:rsid w:val="00CD4B00"/>
    <w:rsid w:val="00CE200D"/>
    <w:rsid w:val="00CE353C"/>
    <w:rsid w:val="00CE458C"/>
    <w:rsid w:val="00CE78AE"/>
    <w:rsid w:val="00CF0124"/>
    <w:rsid w:val="00CF17C8"/>
    <w:rsid w:val="00CF4592"/>
    <w:rsid w:val="00CF4874"/>
    <w:rsid w:val="00CF6DDD"/>
    <w:rsid w:val="00CF725B"/>
    <w:rsid w:val="00D03962"/>
    <w:rsid w:val="00D03C10"/>
    <w:rsid w:val="00D05301"/>
    <w:rsid w:val="00D0586C"/>
    <w:rsid w:val="00D06E35"/>
    <w:rsid w:val="00D074D2"/>
    <w:rsid w:val="00D0795E"/>
    <w:rsid w:val="00D07E6B"/>
    <w:rsid w:val="00D10FE7"/>
    <w:rsid w:val="00D11722"/>
    <w:rsid w:val="00D1443D"/>
    <w:rsid w:val="00D1577A"/>
    <w:rsid w:val="00D16110"/>
    <w:rsid w:val="00D1756F"/>
    <w:rsid w:val="00D21A43"/>
    <w:rsid w:val="00D21FBE"/>
    <w:rsid w:val="00D2347C"/>
    <w:rsid w:val="00D25694"/>
    <w:rsid w:val="00D256A7"/>
    <w:rsid w:val="00D2585D"/>
    <w:rsid w:val="00D26820"/>
    <w:rsid w:val="00D30A3D"/>
    <w:rsid w:val="00D30B0B"/>
    <w:rsid w:val="00D31F57"/>
    <w:rsid w:val="00D340EB"/>
    <w:rsid w:val="00D34AE4"/>
    <w:rsid w:val="00D34CB0"/>
    <w:rsid w:val="00D35F63"/>
    <w:rsid w:val="00D4056F"/>
    <w:rsid w:val="00D40899"/>
    <w:rsid w:val="00D4143C"/>
    <w:rsid w:val="00D416EB"/>
    <w:rsid w:val="00D439AC"/>
    <w:rsid w:val="00D45B36"/>
    <w:rsid w:val="00D46AA5"/>
    <w:rsid w:val="00D46C0B"/>
    <w:rsid w:val="00D47FA4"/>
    <w:rsid w:val="00D5191C"/>
    <w:rsid w:val="00D52362"/>
    <w:rsid w:val="00D564EF"/>
    <w:rsid w:val="00D56826"/>
    <w:rsid w:val="00D63108"/>
    <w:rsid w:val="00D66727"/>
    <w:rsid w:val="00D66E41"/>
    <w:rsid w:val="00D6727A"/>
    <w:rsid w:val="00D67B8F"/>
    <w:rsid w:val="00D70A3C"/>
    <w:rsid w:val="00D7369F"/>
    <w:rsid w:val="00D745AA"/>
    <w:rsid w:val="00D747A2"/>
    <w:rsid w:val="00D77101"/>
    <w:rsid w:val="00D802F6"/>
    <w:rsid w:val="00D8102C"/>
    <w:rsid w:val="00D82783"/>
    <w:rsid w:val="00D82925"/>
    <w:rsid w:val="00D83F2E"/>
    <w:rsid w:val="00D849A2"/>
    <w:rsid w:val="00D879BB"/>
    <w:rsid w:val="00D91B0F"/>
    <w:rsid w:val="00D936FC"/>
    <w:rsid w:val="00D93DA5"/>
    <w:rsid w:val="00D95525"/>
    <w:rsid w:val="00D9567F"/>
    <w:rsid w:val="00D95876"/>
    <w:rsid w:val="00D96C59"/>
    <w:rsid w:val="00D97DD0"/>
    <w:rsid w:val="00DA02F2"/>
    <w:rsid w:val="00DA1C3D"/>
    <w:rsid w:val="00DA2630"/>
    <w:rsid w:val="00DA4509"/>
    <w:rsid w:val="00DA4991"/>
    <w:rsid w:val="00DA5FC1"/>
    <w:rsid w:val="00DA7B4B"/>
    <w:rsid w:val="00DB077F"/>
    <w:rsid w:val="00DB0E2E"/>
    <w:rsid w:val="00DB205D"/>
    <w:rsid w:val="00DB288A"/>
    <w:rsid w:val="00DB4BB3"/>
    <w:rsid w:val="00DB5A3C"/>
    <w:rsid w:val="00DB61FC"/>
    <w:rsid w:val="00DB6DD5"/>
    <w:rsid w:val="00DC2001"/>
    <w:rsid w:val="00DC2CD2"/>
    <w:rsid w:val="00DC32CE"/>
    <w:rsid w:val="00DC39D4"/>
    <w:rsid w:val="00DC5576"/>
    <w:rsid w:val="00DC6C30"/>
    <w:rsid w:val="00DD20BD"/>
    <w:rsid w:val="00DE3D4D"/>
    <w:rsid w:val="00DE71E1"/>
    <w:rsid w:val="00DE7D9D"/>
    <w:rsid w:val="00DF269C"/>
    <w:rsid w:val="00E00708"/>
    <w:rsid w:val="00E03019"/>
    <w:rsid w:val="00E034AC"/>
    <w:rsid w:val="00E0481C"/>
    <w:rsid w:val="00E04B82"/>
    <w:rsid w:val="00E04E5D"/>
    <w:rsid w:val="00E07A90"/>
    <w:rsid w:val="00E1039C"/>
    <w:rsid w:val="00E1171B"/>
    <w:rsid w:val="00E11B3F"/>
    <w:rsid w:val="00E136C2"/>
    <w:rsid w:val="00E13F9F"/>
    <w:rsid w:val="00E15DE5"/>
    <w:rsid w:val="00E15DFA"/>
    <w:rsid w:val="00E20AC4"/>
    <w:rsid w:val="00E2372A"/>
    <w:rsid w:val="00E24129"/>
    <w:rsid w:val="00E24AB8"/>
    <w:rsid w:val="00E26937"/>
    <w:rsid w:val="00E30518"/>
    <w:rsid w:val="00E30F40"/>
    <w:rsid w:val="00E3135F"/>
    <w:rsid w:val="00E3296E"/>
    <w:rsid w:val="00E33715"/>
    <w:rsid w:val="00E33971"/>
    <w:rsid w:val="00E33E08"/>
    <w:rsid w:val="00E34FD4"/>
    <w:rsid w:val="00E351DA"/>
    <w:rsid w:val="00E4166E"/>
    <w:rsid w:val="00E44CB7"/>
    <w:rsid w:val="00E464CD"/>
    <w:rsid w:val="00E466CE"/>
    <w:rsid w:val="00E4679B"/>
    <w:rsid w:val="00E4695A"/>
    <w:rsid w:val="00E517F7"/>
    <w:rsid w:val="00E53683"/>
    <w:rsid w:val="00E53E3C"/>
    <w:rsid w:val="00E550EC"/>
    <w:rsid w:val="00E56392"/>
    <w:rsid w:val="00E567AA"/>
    <w:rsid w:val="00E57F3B"/>
    <w:rsid w:val="00E61222"/>
    <w:rsid w:val="00E636DF"/>
    <w:rsid w:val="00E64618"/>
    <w:rsid w:val="00E65E1E"/>
    <w:rsid w:val="00E66648"/>
    <w:rsid w:val="00E671D2"/>
    <w:rsid w:val="00E675C2"/>
    <w:rsid w:val="00E67C39"/>
    <w:rsid w:val="00E67CCF"/>
    <w:rsid w:val="00E67E7C"/>
    <w:rsid w:val="00E72453"/>
    <w:rsid w:val="00E7354D"/>
    <w:rsid w:val="00E74E83"/>
    <w:rsid w:val="00E755F3"/>
    <w:rsid w:val="00E7570D"/>
    <w:rsid w:val="00E75D5A"/>
    <w:rsid w:val="00E760E8"/>
    <w:rsid w:val="00E76CD4"/>
    <w:rsid w:val="00E77333"/>
    <w:rsid w:val="00E80130"/>
    <w:rsid w:val="00E80AF8"/>
    <w:rsid w:val="00E8185E"/>
    <w:rsid w:val="00E81E6E"/>
    <w:rsid w:val="00E85567"/>
    <w:rsid w:val="00E86D45"/>
    <w:rsid w:val="00E875F7"/>
    <w:rsid w:val="00E879D8"/>
    <w:rsid w:val="00E87A92"/>
    <w:rsid w:val="00E928E6"/>
    <w:rsid w:val="00E94842"/>
    <w:rsid w:val="00E94B46"/>
    <w:rsid w:val="00E9696D"/>
    <w:rsid w:val="00E96BC0"/>
    <w:rsid w:val="00E973E5"/>
    <w:rsid w:val="00EA02EF"/>
    <w:rsid w:val="00EA2280"/>
    <w:rsid w:val="00EA397A"/>
    <w:rsid w:val="00EA4165"/>
    <w:rsid w:val="00EA5280"/>
    <w:rsid w:val="00EA54A5"/>
    <w:rsid w:val="00EA6EB2"/>
    <w:rsid w:val="00EA7024"/>
    <w:rsid w:val="00EA7B30"/>
    <w:rsid w:val="00EB37D7"/>
    <w:rsid w:val="00EB3C16"/>
    <w:rsid w:val="00EB5373"/>
    <w:rsid w:val="00EB578C"/>
    <w:rsid w:val="00EC1A10"/>
    <w:rsid w:val="00EC44CC"/>
    <w:rsid w:val="00EC78CD"/>
    <w:rsid w:val="00EC79CE"/>
    <w:rsid w:val="00EC7C8B"/>
    <w:rsid w:val="00ED045C"/>
    <w:rsid w:val="00ED087F"/>
    <w:rsid w:val="00ED118D"/>
    <w:rsid w:val="00ED12B3"/>
    <w:rsid w:val="00ED1324"/>
    <w:rsid w:val="00ED1A62"/>
    <w:rsid w:val="00ED35E0"/>
    <w:rsid w:val="00ED3C78"/>
    <w:rsid w:val="00ED57F7"/>
    <w:rsid w:val="00EE11FF"/>
    <w:rsid w:val="00EE170D"/>
    <w:rsid w:val="00EE42A2"/>
    <w:rsid w:val="00EE6457"/>
    <w:rsid w:val="00EF11E3"/>
    <w:rsid w:val="00EF1FC2"/>
    <w:rsid w:val="00EF2606"/>
    <w:rsid w:val="00EF262E"/>
    <w:rsid w:val="00EF2788"/>
    <w:rsid w:val="00EF284F"/>
    <w:rsid w:val="00EF3072"/>
    <w:rsid w:val="00EF3ACF"/>
    <w:rsid w:val="00EF3CDC"/>
    <w:rsid w:val="00EF4E28"/>
    <w:rsid w:val="00EF515E"/>
    <w:rsid w:val="00EF545C"/>
    <w:rsid w:val="00EF5795"/>
    <w:rsid w:val="00EF7E00"/>
    <w:rsid w:val="00EF7FC5"/>
    <w:rsid w:val="00F00792"/>
    <w:rsid w:val="00F018A6"/>
    <w:rsid w:val="00F02BC0"/>
    <w:rsid w:val="00F041D2"/>
    <w:rsid w:val="00F04DA3"/>
    <w:rsid w:val="00F06AFF"/>
    <w:rsid w:val="00F07050"/>
    <w:rsid w:val="00F102CD"/>
    <w:rsid w:val="00F1043B"/>
    <w:rsid w:val="00F11F50"/>
    <w:rsid w:val="00F132D9"/>
    <w:rsid w:val="00F15DDF"/>
    <w:rsid w:val="00F17105"/>
    <w:rsid w:val="00F21B41"/>
    <w:rsid w:val="00F23C17"/>
    <w:rsid w:val="00F23CFC"/>
    <w:rsid w:val="00F25846"/>
    <w:rsid w:val="00F33153"/>
    <w:rsid w:val="00F40B81"/>
    <w:rsid w:val="00F42D8A"/>
    <w:rsid w:val="00F4365A"/>
    <w:rsid w:val="00F45A79"/>
    <w:rsid w:val="00F46BAA"/>
    <w:rsid w:val="00F50B8D"/>
    <w:rsid w:val="00F51411"/>
    <w:rsid w:val="00F51CA4"/>
    <w:rsid w:val="00F523A4"/>
    <w:rsid w:val="00F52CE9"/>
    <w:rsid w:val="00F565F5"/>
    <w:rsid w:val="00F56F6D"/>
    <w:rsid w:val="00F57411"/>
    <w:rsid w:val="00F57715"/>
    <w:rsid w:val="00F611D1"/>
    <w:rsid w:val="00F657F1"/>
    <w:rsid w:val="00F70209"/>
    <w:rsid w:val="00F7026C"/>
    <w:rsid w:val="00F702BA"/>
    <w:rsid w:val="00F71779"/>
    <w:rsid w:val="00F7205D"/>
    <w:rsid w:val="00F73421"/>
    <w:rsid w:val="00F73BDF"/>
    <w:rsid w:val="00F80EED"/>
    <w:rsid w:val="00F82302"/>
    <w:rsid w:val="00F82C2B"/>
    <w:rsid w:val="00F83319"/>
    <w:rsid w:val="00F8441E"/>
    <w:rsid w:val="00F87B07"/>
    <w:rsid w:val="00F87D58"/>
    <w:rsid w:val="00FA29EF"/>
    <w:rsid w:val="00FA3496"/>
    <w:rsid w:val="00FA4EDF"/>
    <w:rsid w:val="00FB1141"/>
    <w:rsid w:val="00FB19B1"/>
    <w:rsid w:val="00FB2DAD"/>
    <w:rsid w:val="00FB5433"/>
    <w:rsid w:val="00FB5F78"/>
    <w:rsid w:val="00FC0116"/>
    <w:rsid w:val="00FC0832"/>
    <w:rsid w:val="00FC1C57"/>
    <w:rsid w:val="00FC2EF7"/>
    <w:rsid w:val="00FC3EA5"/>
    <w:rsid w:val="00FC4733"/>
    <w:rsid w:val="00FD0889"/>
    <w:rsid w:val="00FD0924"/>
    <w:rsid w:val="00FD0B69"/>
    <w:rsid w:val="00FD0C2E"/>
    <w:rsid w:val="00FD5C7B"/>
    <w:rsid w:val="00FD5ECD"/>
    <w:rsid w:val="00FD65E0"/>
    <w:rsid w:val="00FD7781"/>
    <w:rsid w:val="00FE1AC5"/>
    <w:rsid w:val="00FE1BA5"/>
    <w:rsid w:val="00FE5574"/>
    <w:rsid w:val="00FE6552"/>
    <w:rsid w:val="00FF0D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855A940"/>
  <w15:docId w15:val="{4B25DAAB-5E83-4CEA-94D2-0CF6462F5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929"/>
    <w:pPr>
      <w:spacing w:after="200" w:line="276" w:lineRule="auto"/>
    </w:pPr>
    <w:rPr>
      <w:rFonts w:ascii="Calibri" w:eastAsia="Calibri" w:hAnsi="Calibri" w:cs="Times New Roman"/>
    </w:rPr>
  </w:style>
  <w:style w:type="paragraph" w:styleId="Rubrik1">
    <w:name w:val="heading 1"/>
    <w:basedOn w:val="Normal"/>
    <w:next w:val="Normal"/>
    <w:link w:val="Rubrik1Char"/>
    <w:uiPriority w:val="9"/>
    <w:qFormat/>
    <w:rsid w:val="002B76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Rubrik2">
    <w:name w:val="heading 2"/>
    <w:basedOn w:val="Normal"/>
    <w:next w:val="Normal"/>
    <w:link w:val="Rubrik2Char"/>
    <w:uiPriority w:val="9"/>
    <w:unhideWhenUsed/>
    <w:qFormat/>
    <w:rsid w:val="002B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Rubrik3">
    <w:name w:val="heading 3"/>
    <w:basedOn w:val="Normal"/>
    <w:next w:val="Normal"/>
    <w:link w:val="Rubrik3Char"/>
    <w:uiPriority w:val="9"/>
    <w:unhideWhenUsed/>
    <w:qFormat/>
    <w:rsid w:val="00AD6F4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Rubrik4">
    <w:name w:val="heading 4"/>
    <w:basedOn w:val="Normal"/>
    <w:next w:val="Normal"/>
    <w:link w:val="Rubrik4Char"/>
    <w:uiPriority w:val="9"/>
    <w:unhideWhenUsed/>
    <w:qFormat/>
    <w:rsid w:val="00A255D8"/>
    <w:pPr>
      <w:keepNext/>
      <w:keepLines/>
      <w:spacing w:before="200" w:after="0"/>
      <w:outlineLvl w:val="3"/>
    </w:pPr>
    <w:rPr>
      <w:rFonts w:asciiTheme="majorHAnsi" w:eastAsiaTheme="majorEastAsia" w:hAnsiTheme="majorHAnsi" w:cstheme="majorBidi"/>
      <w:b/>
      <w:bCs/>
      <w:i/>
      <w:iCs/>
      <w:color w:val="5B9BD5" w:themeColor="accent1"/>
      <w:lang w:val="sl-SI"/>
    </w:rPr>
  </w:style>
  <w:style w:type="paragraph" w:styleId="Rubrik5">
    <w:name w:val="heading 5"/>
    <w:basedOn w:val="Normal"/>
    <w:next w:val="Normal"/>
    <w:link w:val="Rubrik5Char"/>
    <w:uiPriority w:val="9"/>
    <w:unhideWhenUsed/>
    <w:qFormat/>
    <w:rsid w:val="00D879B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styleId="Hyperlnk">
    <w:name w:val="Hyperlink"/>
    <w:uiPriority w:val="99"/>
    <w:rsid w:val="006D1929"/>
    <w:rPr>
      <w:color w:val="0000FF"/>
      <w:u w:val="single"/>
    </w:rPr>
  </w:style>
  <w:style w:type="character" w:styleId="Kommentarsreferens">
    <w:name w:val="annotation reference"/>
    <w:basedOn w:val="Standardstycketeckensnitt"/>
    <w:uiPriority w:val="99"/>
    <w:semiHidden/>
    <w:unhideWhenUsed/>
    <w:rsid w:val="004771EC"/>
    <w:rPr>
      <w:sz w:val="16"/>
      <w:szCs w:val="16"/>
    </w:rPr>
  </w:style>
  <w:style w:type="paragraph" w:styleId="Kommentarer">
    <w:name w:val="annotation text"/>
    <w:basedOn w:val="Normal"/>
    <w:link w:val="KommentarerChar"/>
    <w:uiPriority w:val="99"/>
    <w:semiHidden/>
    <w:unhideWhenUsed/>
    <w:rsid w:val="004771EC"/>
    <w:pPr>
      <w:spacing w:after="160" w:line="240" w:lineRule="auto"/>
    </w:pPr>
    <w:rPr>
      <w:rFonts w:asciiTheme="minorHAnsi" w:eastAsiaTheme="minorHAnsi" w:hAnsiTheme="minorHAnsi" w:cstheme="minorBidi"/>
      <w:sz w:val="20"/>
      <w:szCs w:val="20"/>
      <w:lang w:val="bg-BG"/>
    </w:rPr>
  </w:style>
  <w:style w:type="character" w:customStyle="1" w:styleId="KommentarerChar">
    <w:name w:val="Kommentarer Char"/>
    <w:basedOn w:val="Standardstycketeckensnitt"/>
    <w:link w:val="Kommentarer"/>
    <w:uiPriority w:val="99"/>
    <w:semiHidden/>
    <w:rsid w:val="004771EC"/>
    <w:rPr>
      <w:sz w:val="20"/>
      <w:szCs w:val="20"/>
      <w:lang w:val="bg-BG"/>
    </w:rPr>
  </w:style>
  <w:style w:type="paragraph" w:styleId="Ballongtext">
    <w:name w:val="Balloon Text"/>
    <w:basedOn w:val="Normal"/>
    <w:link w:val="BallongtextChar"/>
    <w:uiPriority w:val="99"/>
    <w:semiHidden/>
    <w:unhideWhenUsed/>
    <w:rsid w:val="004771EC"/>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4771EC"/>
    <w:rPr>
      <w:rFonts w:ascii="Segoe UI" w:eastAsia="Calibri" w:hAnsi="Segoe UI" w:cs="Segoe UI"/>
      <w:sz w:val="18"/>
      <w:szCs w:val="18"/>
    </w:rPr>
  </w:style>
  <w:style w:type="paragraph" w:styleId="Sidhuvud">
    <w:name w:val="header"/>
    <w:basedOn w:val="Normal"/>
    <w:link w:val="SidhuvudChar"/>
    <w:unhideWhenUsed/>
    <w:rsid w:val="004771EC"/>
    <w:pPr>
      <w:tabs>
        <w:tab w:val="center" w:pos="4536"/>
        <w:tab w:val="right" w:pos="9072"/>
      </w:tabs>
      <w:spacing w:after="0" w:line="240" w:lineRule="auto"/>
    </w:pPr>
  </w:style>
  <w:style w:type="character" w:customStyle="1" w:styleId="SidhuvudChar">
    <w:name w:val="Sidhuvud Char"/>
    <w:basedOn w:val="Standardstycketeckensnitt"/>
    <w:link w:val="Sidhuvud"/>
    <w:rsid w:val="004771EC"/>
    <w:rPr>
      <w:rFonts w:ascii="Calibri" w:eastAsia="Calibri" w:hAnsi="Calibri" w:cs="Times New Roman"/>
    </w:rPr>
  </w:style>
  <w:style w:type="paragraph" w:styleId="Sidfot">
    <w:name w:val="footer"/>
    <w:basedOn w:val="Normal"/>
    <w:link w:val="SidfotChar"/>
    <w:uiPriority w:val="99"/>
    <w:unhideWhenUsed/>
    <w:rsid w:val="004771EC"/>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4771EC"/>
    <w:rPr>
      <w:rFonts w:ascii="Calibri" w:eastAsia="Calibri" w:hAnsi="Calibri" w:cs="Times New Roman"/>
    </w:rPr>
  </w:style>
  <w:style w:type="paragraph" w:styleId="Kommentarsmne">
    <w:name w:val="annotation subject"/>
    <w:basedOn w:val="Kommentarer"/>
    <w:next w:val="Kommentarer"/>
    <w:link w:val="KommentarsmneChar"/>
    <w:uiPriority w:val="99"/>
    <w:semiHidden/>
    <w:unhideWhenUsed/>
    <w:rsid w:val="00340596"/>
    <w:pPr>
      <w:spacing w:after="200"/>
    </w:pPr>
    <w:rPr>
      <w:rFonts w:ascii="Calibri" w:eastAsia="Calibri" w:hAnsi="Calibri" w:cs="Times New Roman"/>
      <w:b/>
      <w:bCs/>
      <w:lang w:val="nl-NL"/>
    </w:rPr>
  </w:style>
  <w:style w:type="character" w:customStyle="1" w:styleId="KommentarsmneChar">
    <w:name w:val="Kommentarsämne Char"/>
    <w:basedOn w:val="KommentarerChar"/>
    <w:link w:val="Kommentarsmne"/>
    <w:uiPriority w:val="99"/>
    <w:semiHidden/>
    <w:rsid w:val="00340596"/>
    <w:rPr>
      <w:rFonts w:ascii="Calibri" w:eastAsia="Calibri" w:hAnsi="Calibri" w:cs="Times New Roman"/>
      <w:b/>
      <w:bCs/>
      <w:sz w:val="20"/>
      <w:szCs w:val="20"/>
      <w:lang w:val="bg-BG"/>
    </w:rPr>
  </w:style>
  <w:style w:type="paragraph" w:styleId="Fotnotstext">
    <w:name w:val="footnote text"/>
    <w:basedOn w:val="Normal"/>
    <w:link w:val="FotnotstextChar"/>
    <w:uiPriority w:val="99"/>
    <w:unhideWhenUsed/>
    <w:qFormat/>
    <w:rsid w:val="00965CBA"/>
    <w:pPr>
      <w:spacing w:after="0" w:line="240" w:lineRule="auto"/>
    </w:pPr>
    <w:rPr>
      <w:sz w:val="20"/>
      <w:szCs w:val="20"/>
    </w:rPr>
  </w:style>
  <w:style w:type="character" w:customStyle="1" w:styleId="FotnotstextChar">
    <w:name w:val="Fotnotstext Char"/>
    <w:basedOn w:val="Standardstycketeckensnitt"/>
    <w:link w:val="Fotnotstext"/>
    <w:uiPriority w:val="99"/>
    <w:rsid w:val="00965CBA"/>
    <w:rPr>
      <w:rFonts w:ascii="Calibri" w:eastAsia="Calibri" w:hAnsi="Calibri" w:cs="Times New Roman"/>
      <w:sz w:val="20"/>
      <w:szCs w:val="20"/>
    </w:rPr>
  </w:style>
  <w:style w:type="character" w:styleId="Fotnotsreferens">
    <w:name w:val="footnote reference"/>
    <w:basedOn w:val="Standardstycketeckensnitt"/>
    <w:unhideWhenUsed/>
    <w:rsid w:val="00965CBA"/>
    <w:rPr>
      <w:vertAlign w:val="superscript"/>
    </w:rPr>
  </w:style>
  <w:style w:type="paragraph" w:styleId="Liststycke">
    <w:name w:val="List Paragraph"/>
    <w:basedOn w:val="Normal"/>
    <w:uiPriority w:val="34"/>
    <w:qFormat/>
    <w:rsid w:val="00965CBA"/>
    <w:pPr>
      <w:ind w:left="720"/>
      <w:contextualSpacing/>
    </w:pPr>
  </w:style>
  <w:style w:type="paragraph" w:customStyle="1" w:styleId="ZDGName">
    <w:name w:val="Z_DGName"/>
    <w:basedOn w:val="Normal"/>
    <w:uiPriority w:val="99"/>
    <w:rsid w:val="00BB5B56"/>
    <w:pPr>
      <w:widowControl w:val="0"/>
      <w:spacing w:after="0" w:line="240" w:lineRule="auto"/>
      <w:ind w:right="85"/>
      <w:jc w:val="both"/>
    </w:pPr>
    <w:rPr>
      <w:rFonts w:ascii="Arial" w:eastAsia="Times New Roman" w:hAnsi="Arial"/>
      <w:sz w:val="16"/>
      <w:szCs w:val="20"/>
      <w:lang w:val="en-GB" w:eastAsia="en-GB"/>
    </w:rPr>
  </w:style>
  <w:style w:type="character" w:styleId="AnvndHyperlnk">
    <w:name w:val="FollowedHyperlink"/>
    <w:basedOn w:val="Standardstycketeckensnitt"/>
    <w:uiPriority w:val="99"/>
    <w:semiHidden/>
    <w:unhideWhenUsed/>
    <w:rsid w:val="00A44A35"/>
    <w:rPr>
      <w:color w:val="954F72" w:themeColor="followedHyperlink"/>
      <w:u w:val="single"/>
    </w:rPr>
  </w:style>
  <w:style w:type="table" w:styleId="Ljuslista-dekorfrg1">
    <w:name w:val="Light List Accent 1"/>
    <w:basedOn w:val="Normaltabell"/>
    <w:uiPriority w:val="61"/>
    <w:rsid w:val="00C4444A"/>
    <w:pPr>
      <w:spacing w:after="0" w:line="240" w:lineRule="auto"/>
    </w:pPr>
    <w:rPr>
      <w:lang w:val="en-GB"/>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Ingetavstnd">
    <w:name w:val="No Spacing"/>
    <w:uiPriority w:val="1"/>
    <w:qFormat/>
    <w:rsid w:val="00C4444A"/>
    <w:pPr>
      <w:spacing w:after="0" w:line="240" w:lineRule="auto"/>
      <w:jc w:val="both"/>
    </w:pPr>
    <w:rPr>
      <w:rFonts w:ascii="Verdana" w:eastAsia="Times New Roman" w:hAnsi="Verdana" w:cs="Times New Roman"/>
      <w:sz w:val="18"/>
      <w:szCs w:val="20"/>
      <w:lang w:val="el-GR" w:eastAsia="el-GR"/>
    </w:rPr>
  </w:style>
  <w:style w:type="character" w:styleId="Stark">
    <w:name w:val="Strong"/>
    <w:basedOn w:val="Standardstycketeckensnitt"/>
    <w:uiPriority w:val="22"/>
    <w:qFormat/>
    <w:rsid w:val="00C4444A"/>
    <w:rPr>
      <w:b/>
      <w:bCs/>
    </w:rPr>
  </w:style>
  <w:style w:type="character" w:styleId="Platshllartext">
    <w:name w:val="Placeholder Text"/>
    <w:basedOn w:val="Standardstycketeckensnitt"/>
    <w:uiPriority w:val="99"/>
    <w:semiHidden/>
    <w:rsid w:val="003A0B0A"/>
    <w:rPr>
      <w:color w:val="808080"/>
    </w:rPr>
  </w:style>
  <w:style w:type="paragraph" w:styleId="Normalwebb">
    <w:name w:val="Normal (Web)"/>
    <w:basedOn w:val="Normal"/>
    <w:uiPriority w:val="99"/>
    <w:unhideWhenUsed/>
    <w:rsid w:val="00905366"/>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reference-text">
    <w:name w:val="reference-text"/>
    <w:basedOn w:val="Standardstycketeckensnitt"/>
    <w:rsid w:val="00905366"/>
  </w:style>
  <w:style w:type="paragraph" w:styleId="Beskrivning">
    <w:name w:val="caption"/>
    <w:basedOn w:val="Normal"/>
    <w:next w:val="Normal"/>
    <w:uiPriority w:val="35"/>
    <w:unhideWhenUsed/>
    <w:qFormat/>
    <w:rsid w:val="009E5564"/>
    <w:pPr>
      <w:spacing w:line="240" w:lineRule="auto"/>
    </w:pPr>
    <w:rPr>
      <w:i/>
      <w:iCs/>
      <w:color w:val="44546A" w:themeColor="text2"/>
      <w:sz w:val="18"/>
      <w:szCs w:val="18"/>
    </w:rPr>
  </w:style>
  <w:style w:type="character" w:customStyle="1" w:styleId="Rubrik1Char">
    <w:name w:val="Rubrik 1 Char"/>
    <w:basedOn w:val="Standardstycketeckensnitt"/>
    <w:link w:val="Rubrik1"/>
    <w:rsid w:val="002B764B"/>
    <w:rPr>
      <w:rFonts w:asciiTheme="majorHAnsi" w:eastAsiaTheme="majorEastAsia" w:hAnsiTheme="majorHAnsi" w:cstheme="majorBidi"/>
      <w:color w:val="2E74B5" w:themeColor="accent1" w:themeShade="BF"/>
      <w:sz w:val="32"/>
      <w:szCs w:val="32"/>
    </w:rPr>
  </w:style>
  <w:style w:type="character" w:customStyle="1" w:styleId="Rubrik2Char">
    <w:name w:val="Rubrik 2 Char"/>
    <w:basedOn w:val="Standardstycketeckensnitt"/>
    <w:link w:val="Rubrik2"/>
    <w:uiPriority w:val="9"/>
    <w:rsid w:val="002B764B"/>
    <w:rPr>
      <w:rFonts w:asciiTheme="majorHAnsi" w:eastAsiaTheme="majorEastAsia" w:hAnsiTheme="majorHAnsi" w:cstheme="majorBidi"/>
      <w:color w:val="2E74B5" w:themeColor="accent1" w:themeShade="BF"/>
      <w:sz w:val="26"/>
      <w:szCs w:val="26"/>
    </w:rPr>
  </w:style>
  <w:style w:type="paragraph" w:styleId="HTML-frformaterad">
    <w:name w:val="HTML Preformatted"/>
    <w:basedOn w:val="Normal"/>
    <w:link w:val="HTML-frformateradChar"/>
    <w:uiPriority w:val="99"/>
    <w:unhideWhenUsed/>
    <w:rsid w:val="005C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CH" w:eastAsia="fr-CH"/>
    </w:rPr>
  </w:style>
  <w:style w:type="character" w:customStyle="1" w:styleId="HTML-frformateradChar">
    <w:name w:val="HTML - förformaterad Char"/>
    <w:basedOn w:val="Standardstycketeckensnitt"/>
    <w:link w:val="HTML-frformaterad"/>
    <w:uiPriority w:val="99"/>
    <w:rsid w:val="005C02D2"/>
    <w:rPr>
      <w:rFonts w:ascii="Courier New" w:eastAsia="Times New Roman" w:hAnsi="Courier New" w:cs="Courier New"/>
      <w:sz w:val="20"/>
      <w:szCs w:val="20"/>
      <w:lang w:val="fr-CH" w:eastAsia="fr-CH"/>
    </w:rPr>
  </w:style>
  <w:style w:type="character" w:customStyle="1" w:styleId="gnkrckgcgsb">
    <w:name w:val="gnkrckgcgsb"/>
    <w:basedOn w:val="Standardstycketeckensnitt"/>
    <w:rsid w:val="005C02D2"/>
  </w:style>
  <w:style w:type="table" w:styleId="Tabellrutnt">
    <w:name w:val="Table Grid"/>
    <w:basedOn w:val="Normaltabell"/>
    <w:uiPriority w:val="39"/>
    <w:rsid w:val="00A00E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ehllsfrteckningsrubrik">
    <w:name w:val="TOC Heading"/>
    <w:basedOn w:val="Rubrik1"/>
    <w:next w:val="Normal"/>
    <w:uiPriority w:val="39"/>
    <w:unhideWhenUsed/>
    <w:qFormat/>
    <w:rsid w:val="00AD6F43"/>
    <w:pPr>
      <w:spacing w:line="259" w:lineRule="auto"/>
      <w:outlineLvl w:val="9"/>
    </w:pPr>
    <w:rPr>
      <w:lang w:val="fr-CH" w:eastAsia="fr-CH"/>
    </w:rPr>
  </w:style>
  <w:style w:type="paragraph" w:styleId="Innehll1">
    <w:name w:val="toc 1"/>
    <w:basedOn w:val="Normal"/>
    <w:next w:val="Normal"/>
    <w:autoRedefine/>
    <w:uiPriority w:val="39"/>
    <w:unhideWhenUsed/>
    <w:rsid w:val="00AD6F43"/>
    <w:pPr>
      <w:spacing w:after="100"/>
    </w:pPr>
  </w:style>
  <w:style w:type="paragraph" w:styleId="Innehll2">
    <w:name w:val="toc 2"/>
    <w:basedOn w:val="Normal"/>
    <w:next w:val="Normal"/>
    <w:autoRedefine/>
    <w:uiPriority w:val="39"/>
    <w:unhideWhenUsed/>
    <w:rsid w:val="00AD6F43"/>
    <w:pPr>
      <w:spacing w:after="100"/>
      <w:ind w:left="220"/>
    </w:pPr>
  </w:style>
  <w:style w:type="paragraph" w:styleId="Underrubrik">
    <w:name w:val="Subtitle"/>
    <w:basedOn w:val="Normal"/>
    <w:next w:val="Normal"/>
    <w:link w:val="UnderrubrikChar"/>
    <w:uiPriority w:val="11"/>
    <w:qFormat/>
    <w:rsid w:val="00AD6F4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UnderrubrikChar">
    <w:name w:val="Underrubrik Char"/>
    <w:basedOn w:val="Standardstycketeckensnitt"/>
    <w:link w:val="Underrubrik"/>
    <w:uiPriority w:val="11"/>
    <w:rsid w:val="00AD6F43"/>
    <w:rPr>
      <w:rFonts w:eastAsiaTheme="minorEastAsia"/>
      <w:color w:val="5A5A5A" w:themeColor="text1" w:themeTint="A5"/>
      <w:spacing w:val="15"/>
    </w:rPr>
  </w:style>
  <w:style w:type="character" w:customStyle="1" w:styleId="Rubrik3Char">
    <w:name w:val="Rubrik 3 Char"/>
    <w:basedOn w:val="Standardstycketeckensnitt"/>
    <w:link w:val="Rubrik3"/>
    <w:uiPriority w:val="9"/>
    <w:rsid w:val="00AD6F43"/>
    <w:rPr>
      <w:rFonts w:asciiTheme="majorHAnsi" w:eastAsiaTheme="majorEastAsia" w:hAnsiTheme="majorHAnsi" w:cstheme="majorBidi"/>
      <w:color w:val="1F4D78" w:themeColor="accent1" w:themeShade="7F"/>
      <w:sz w:val="24"/>
      <w:szCs w:val="24"/>
    </w:rPr>
  </w:style>
  <w:style w:type="paragraph" w:styleId="Innehll3">
    <w:name w:val="toc 3"/>
    <w:basedOn w:val="Normal"/>
    <w:next w:val="Normal"/>
    <w:autoRedefine/>
    <w:uiPriority w:val="39"/>
    <w:unhideWhenUsed/>
    <w:rsid w:val="00AD6F43"/>
    <w:pPr>
      <w:spacing w:after="100"/>
      <w:ind w:left="440"/>
    </w:pPr>
  </w:style>
  <w:style w:type="character" w:customStyle="1" w:styleId="Mentionnonrsolue1">
    <w:name w:val="Mention non résolue1"/>
    <w:basedOn w:val="Standardstycketeckensnitt"/>
    <w:uiPriority w:val="99"/>
    <w:semiHidden/>
    <w:unhideWhenUsed/>
    <w:rsid w:val="0067504D"/>
    <w:rPr>
      <w:color w:val="605E5C"/>
      <w:shd w:val="clear" w:color="auto" w:fill="E1DFDD"/>
    </w:rPr>
  </w:style>
  <w:style w:type="paragraph" w:styleId="Figurfrteckning">
    <w:name w:val="table of figures"/>
    <w:basedOn w:val="Normal"/>
    <w:next w:val="Normal"/>
    <w:uiPriority w:val="99"/>
    <w:unhideWhenUsed/>
    <w:rsid w:val="00EF3ACF"/>
    <w:pPr>
      <w:spacing w:after="0"/>
    </w:pPr>
  </w:style>
  <w:style w:type="character" w:customStyle="1" w:styleId="UnresolvedMention">
    <w:name w:val="Unresolved Mention"/>
    <w:basedOn w:val="Standardstycketeckensnitt"/>
    <w:uiPriority w:val="99"/>
    <w:semiHidden/>
    <w:unhideWhenUsed/>
    <w:rsid w:val="005826F4"/>
    <w:rPr>
      <w:color w:val="605E5C"/>
      <w:shd w:val="clear" w:color="auto" w:fill="E1DFDD"/>
    </w:rPr>
  </w:style>
  <w:style w:type="character" w:customStyle="1" w:styleId="Rubrik4Char">
    <w:name w:val="Rubrik 4 Char"/>
    <w:basedOn w:val="Standardstycketeckensnitt"/>
    <w:link w:val="Rubrik4"/>
    <w:uiPriority w:val="9"/>
    <w:rsid w:val="00A255D8"/>
    <w:rPr>
      <w:rFonts w:asciiTheme="majorHAnsi" w:eastAsiaTheme="majorEastAsia" w:hAnsiTheme="majorHAnsi" w:cstheme="majorBidi"/>
      <w:b/>
      <w:bCs/>
      <w:i/>
      <w:iCs/>
      <w:color w:val="5B9BD5" w:themeColor="accent1"/>
      <w:lang w:val="sl-SI"/>
    </w:rPr>
  </w:style>
  <w:style w:type="character" w:customStyle="1" w:styleId="Rubrik5Char">
    <w:name w:val="Rubrik 5 Char"/>
    <w:basedOn w:val="Standardstycketeckensnitt"/>
    <w:link w:val="Rubrik5"/>
    <w:uiPriority w:val="9"/>
    <w:rsid w:val="00D879BB"/>
    <w:rPr>
      <w:rFonts w:asciiTheme="majorHAnsi" w:eastAsiaTheme="majorEastAsia" w:hAnsiTheme="majorHAnsi" w:cstheme="majorBidi"/>
      <w:color w:val="1F4D78" w:themeColor="accent1" w:themeShade="7F"/>
    </w:rPr>
  </w:style>
  <w:style w:type="paragraph" w:styleId="Brdtext">
    <w:name w:val="Body Text"/>
    <w:basedOn w:val="Normal"/>
    <w:link w:val="BrdtextChar"/>
    <w:uiPriority w:val="99"/>
    <w:unhideWhenUsed/>
    <w:rsid w:val="00D879BB"/>
    <w:pPr>
      <w:spacing w:after="120"/>
    </w:pPr>
    <w:rPr>
      <w:rFonts w:asciiTheme="minorHAnsi" w:eastAsiaTheme="minorHAnsi" w:hAnsiTheme="minorHAnsi" w:cstheme="minorBidi"/>
      <w:lang w:val="sl-SI"/>
    </w:rPr>
  </w:style>
  <w:style w:type="character" w:customStyle="1" w:styleId="BrdtextChar">
    <w:name w:val="Brödtext Char"/>
    <w:basedOn w:val="Standardstycketeckensnitt"/>
    <w:link w:val="Brdtext"/>
    <w:uiPriority w:val="99"/>
    <w:rsid w:val="00D879BB"/>
    <w:rPr>
      <w:lang w:val="sl-SI"/>
    </w:rPr>
  </w:style>
  <w:style w:type="paragraph" w:customStyle="1" w:styleId="Default">
    <w:name w:val="Default"/>
    <w:rsid w:val="00D11722"/>
    <w:pPr>
      <w:autoSpaceDE w:val="0"/>
      <w:autoSpaceDN w:val="0"/>
      <w:adjustRightInd w:val="0"/>
      <w:spacing w:after="0" w:line="240" w:lineRule="auto"/>
    </w:pPr>
    <w:rPr>
      <w:rFonts w:ascii="Calibri" w:hAnsi="Calibri" w:cs="Calibri"/>
      <w:color w:val="000000"/>
      <w:sz w:val="24"/>
      <w:szCs w:val="24"/>
      <w:lang w:val="it-IT"/>
    </w:rPr>
  </w:style>
  <w:style w:type="character" w:styleId="Diskretbetoning">
    <w:name w:val="Subtle Emphasis"/>
    <w:basedOn w:val="Standardstycketeckensnitt"/>
    <w:uiPriority w:val="19"/>
    <w:qFormat/>
    <w:rsid w:val="004B2D8B"/>
    <w:rPr>
      <w:i/>
      <w:iCs/>
      <w:color w:val="808080" w:themeColor="text1" w:themeTint="7F"/>
    </w:rPr>
  </w:style>
  <w:style w:type="paragraph" w:customStyle="1" w:styleId="sdfootnote">
    <w:name w:val="sdfootnote"/>
    <w:basedOn w:val="Normal"/>
    <w:rsid w:val="00650578"/>
    <w:pPr>
      <w:spacing w:before="100" w:beforeAutospacing="1" w:after="0" w:line="240" w:lineRule="auto"/>
      <w:ind w:left="340" w:hanging="340"/>
      <w:jc w:val="both"/>
    </w:pPr>
    <w:rPr>
      <w:rFonts w:ascii="Times New Roman" w:eastAsia="Times New Roman" w:hAnsi="Times New Roman"/>
      <w:sz w:val="20"/>
      <w:szCs w:val="20"/>
      <w:lang w:val="en-US"/>
    </w:rPr>
  </w:style>
  <w:style w:type="character" w:styleId="Starkbetoning">
    <w:name w:val="Intense Emphasis"/>
    <w:basedOn w:val="Standardstycketeckensnitt"/>
    <w:uiPriority w:val="21"/>
    <w:qFormat/>
    <w:rsid w:val="00E675C2"/>
    <w:rPr>
      <w:b/>
      <w:bCs/>
      <w:i/>
      <w:iCs/>
      <w:color w:val="5B9BD5" w:themeColor="accent1"/>
    </w:rPr>
  </w:style>
  <w:style w:type="character" w:styleId="Betoning">
    <w:name w:val="Emphasis"/>
    <w:basedOn w:val="Standardstycketeckensnitt"/>
    <w:uiPriority w:val="20"/>
    <w:qFormat/>
    <w:rsid w:val="00072B69"/>
    <w:rPr>
      <w:i/>
      <w:iCs/>
    </w:rPr>
  </w:style>
  <w:style w:type="table" w:customStyle="1" w:styleId="TableGrid1">
    <w:name w:val="Table Grid1"/>
    <w:basedOn w:val="Normaltabell"/>
    <w:next w:val="Tabellrutnt"/>
    <w:uiPriority w:val="39"/>
    <w:rsid w:val="000C2E89"/>
    <w:pPr>
      <w:spacing w:after="0" w:line="240" w:lineRule="auto"/>
    </w:pPr>
    <w:rPr>
      <w:lang w:val="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lutkommentar">
    <w:name w:val="endnote text"/>
    <w:basedOn w:val="Normal"/>
    <w:link w:val="SlutkommentarChar"/>
    <w:rsid w:val="002F53ED"/>
    <w:pPr>
      <w:spacing w:after="0" w:line="240" w:lineRule="auto"/>
    </w:pPr>
    <w:rPr>
      <w:rFonts w:ascii="Times New Roman" w:eastAsia="Times New Roman" w:hAnsi="Times New Roman"/>
      <w:sz w:val="20"/>
      <w:szCs w:val="20"/>
      <w:lang w:val="bg-BG" w:eastAsia="bg-BG"/>
    </w:rPr>
  </w:style>
  <w:style w:type="character" w:customStyle="1" w:styleId="SlutkommentarChar">
    <w:name w:val="Slutkommentar Char"/>
    <w:basedOn w:val="Standardstycketeckensnitt"/>
    <w:link w:val="Slutkommentar"/>
    <w:rsid w:val="002F53ED"/>
    <w:rPr>
      <w:rFonts w:ascii="Times New Roman" w:eastAsia="Times New Roman" w:hAnsi="Times New Roman" w:cs="Times New Roman"/>
      <w:sz w:val="20"/>
      <w:szCs w:val="20"/>
      <w:lang w:val="bg-BG" w:eastAsia="bg-BG"/>
    </w:rPr>
  </w:style>
  <w:style w:type="table" w:styleId="Oformateradtabell5">
    <w:name w:val="Plain Table 5"/>
    <w:basedOn w:val="Normaltabell"/>
    <w:uiPriority w:val="45"/>
    <w:rsid w:val="00355D35"/>
    <w:pPr>
      <w:spacing w:after="0" w:line="240" w:lineRule="auto"/>
    </w:pPr>
    <w:rPr>
      <w:lang w:val="pl-P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536307">
      <w:bodyDiv w:val="1"/>
      <w:marLeft w:val="0"/>
      <w:marRight w:val="0"/>
      <w:marTop w:val="0"/>
      <w:marBottom w:val="0"/>
      <w:divBdr>
        <w:top w:val="none" w:sz="0" w:space="0" w:color="auto"/>
        <w:left w:val="none" w:sz="0" w:space="0" w:color="auto"/>
        <w:bottom w:val="none" w:sz="0" w:space="0" w:color="auto"/>
        <w:right w:val="none" w:sz="0" w:space="0" w:color="auto"/>
      </w:divBdr>
      <w:divsChild>
        <w:div w:id="166754306">
          <w:marLeft w:val="0"/>
          <w:marRight w:val="0"/>
          <w:marTop w:val="0"/>
          <w:marBottom w:val="0"/>
          <w:divBdr>
            <w:top w:val="none" w:sz="0" w:space="0" w:color="auto"/>
            <w:left w:val="none" w:sz="0" w:space="0" w:color="auto"/>
            <w:bottom w:val="none" w:sz="0" w:space="0" w:color="auto"/>
            <w:right w:val="none" w:sz="0" w:space="0" w:color="auto"/>
          </w:divBdr>
        </w:div>
      </w:divsChild>
    </w:div>
    <w:div w:id="184101611">
      <w:bodyDiv w:val="1"/>
      <w:marLeft w:val="0"/>
      <w:marRight w:val="0"/>
      <w:marTop w:val="0"/>
      <w:marBottom w:val="0"/>
      <w:divBdr>
        <w:top w:val="none" w:sz="0" w:space="0" w:color="auto"/>
        <w:left w:val="none" w:sz="0" w:space="0" w:color="auto"/>
        <w:bottom w:val="none" w:sz="0" w:space="0" w:color="auto"/>
        <w:right w:val="none" w:sz="0" w:space="0" w:color="auto"/>
      </w:divBdr>
    </w:div>
    <w:div w:id="200553820">
      <w:bodyDiv w:val="1"/>
      <w:marLeft w:val="0"/>
      <w:marRight w:val="0"/>
      <w:marTop w:val="0"/>
      <w:marBottom w:val="0"/>
      <w:divBdr>
        <w:top w:val="none" w:sz="0" w:space="0" w:color="auto"/>
        <w:left w:val="none" w:sz="0" w:space="0" w:color="auto"/>
        <w:bottom w:val="none" w:sz="0" w:space="0" w:color="auto"/>
        <w:right w:val="none" w:sz="0" w:space="0" w:color="auto"/>
      </w:divBdr>
    </w:div>
    <w:div w:id="380904350">
      <w:bodyDiv w:val="1"/>
      <w:marLeft w:val="0"/>
      <w:marRight w:val="0"/>
      <w:marTop w:val="0"/>
      <w:marBottom w:val="0"/>
      <w:divBdr>
        <w:top w:val="none" w:sz="0" w:space="0" w:color="auto"/>
        <w:left w:val="none" w:sz="0" w:space="0" w:color="auto"/>
        <w:bottom w:val="none" w:sz="0" w:space="0" w:color="auto"/>
        <w:right w:val="none" w:sz="0" w:space="0" w:color="auto"/>
      </w:divBdr>
    </w:div>
    <w:div w:id="423846741">
      <w:bodyDiv w:val="1"/>
      <w:marLeft w:val="0"/>
      <w:marRight w:val="0"/>
      <w:marTop w:val="0"/>
      <w:marBottom w:val="0"/>
      <w:divBdr>
        <w:top w:val="none" w:sz="0" w:space="0" w:color="auto"/>
        <w:left w:val="none" w:sz="0" w:space="0" w:color="auto"/>
        <w:bottom w:val="none" w:sz="0" w:space="0" w:color="auto"/>
        <w:right w:val="none" w:sz="0" w:space="0" w:color="auto"/>
      </w:divBdr>
    </w:div>
    <w:div w:id="598413927">
      <w:bodyDiv w:val="1"/>
      <w:marLeft w:val="0"/>
      <w:marRight w:val="0"/>
      <w:marTop w:val="0"/>
      <w:marBottom w:val="0"/>
      <w:divBdr>
        <w:top w:val="none" w:sz="0" w:space="0" w:color="auto"/>
        <w:left w:val="none" w:sz="0" w:space="0" w:color="auto"/>
        <w:bottom w:val="none" w:sz="0" w:space="0" w:color="auto"/>
        <w:right w:val="none" w:sz="0" w:space="0" w:color="auto"/>
      </w:divBdr>
    </w:div>
    <w:div w:id="647898713">
      <w:bodyDiv w:val="1"/>
      <w:marLeft w:val="0"/>
      <w:marRight w:val="0"/>
      <w:marTop w:val="0"/>
      <w:marBottom w:val="0"/>
      <w:divBdr>
        <w:top w:val="none" w:sz="0" w:space="0" w:color="auto"/>
        <w:left w:val="none" w:sz="0" w:space="0" w:color="auto"/>
        <w:bottom w:val="none" w:sz="0" w:space="0" w:color="auto"/>
        <w:right w:val="none" w:sz="0" w:space="0" w:color="auto"/>
      </w:divBdr>
    </w:div>
    <w:div w:id="763767336">
      <w:bodyDiv w:val="1"/>
      <w:marLeft w:val="0"/>
      <w:marRight w:val="0"/>
      <w:marTop w:val="0"/>
      <w:marBottom w:val="0"/>
      <w:divBdr>
        <w:top w:val="none" w:sz="0" w:space="0" w:color="auto"/>
        <w:left w:val="none" w:sz="0" w:space="0" w:color="auto"/>
        <w:bottom w:val="none" w:sz="0" w:space="0" w:color="auto"/>
        <w:right w:val="none" w:sz="0" w:space="0" w:color="auto"/>
      </w:divBdr>
      <w:divsChild>
        <w:div w:id="964116980">
          <w:marLeft w:val="1555"/>
          <w:marRight w:val="0"/>
          <w:marTop w:val="0"/>
          <w:marBottom w:val="320"/>
          <w:divBdr>
            <w:top w:val="none" w:sz="0" w:space="0" w:color="auto"/>
            <w:left w:val="none" w:sz="0" w:space="0" w:color="auto"/>
            <w:bottom w:val="none" w:sz="0" w:space="0" w:color="auto"/>
            <w:right w:val="none" w:sz="0" w:space="0" w:color="auto"/>
          </w:divBdr>
        </w:div>
        <w:div w:id="691420762">
          <w:marLeft w:val="2520"/>
          <w:marRight w:val="0"/>
          <w:marTop w:val="0"/>
          <w:marBottom w:val="320"/>
          <w:divBdr>
            <w:top w:val="none" w:sz="0" w:space="0" w:color="auto"/>
            <w:left w:val="none" w:sz="0" w:space="0" w:color="auto"/>
            <w:bottom w:val="none" w:sz="0" w:space="0" w:color="auto"/>
            <w:right w:val="none" w:sz="0" w:space="0" w:color="auto"/>
          </w:divBdr>
        </w:div>
      </w:divsChild>
    </w:div>
    <w:div w:id="793060892">
      <w:bodyDiv w:val="1"/>
      <w:marLeft w:val="0"/>
      <w:marRight w:val="0"/>
      <w:marTop w:val="0"/>
      <w:marBottom w:val="0"/>
      <w:divBdr>
        <w:top w:val="none" w:sz="0" w:space="0" w:color="auto"/>
        <w:left w:val="none" w:sz="0" w:space="0" w:color="auto"/>
        <w:bottom w:val="none" w:sz="0" w:space="0" w:color="auto"/>
        <w:right w:val="none" w:sz="0" w:space="0" w:color="auto"/>
      </w:divBdr>
      <w:divsChild>
        <w:div w:id="2134781633">
          <w:marLeft w:val="2520"/>
          <w:marRight w:val="0"/>
          <w:marTop w:val="0"/>
          <w:marBottom w:val="320"/>
          <w:divBdr>
            <w:top w:val="none" w:sz="0" w:space="0" w:color="auto"/>
            <w:left w:val="none" w:sz="0" w:space="0" w:color="auto"/>
            <w:bottom w:val="none" w:sz="0" w:space="0" w:color="auto"/>
            <w:right w:val="none" w:sz="0" w:space="0" w:color="auto"/>
          </w:divBdr>
        </w:div>
      </w:divsChild>
    </w:div>
    <w:div w:id="805050015">
      <w:bodyDiv w:val="1"/>
      <w:marLeft w:val="0"/>
      <w:marRight w:val="0"/>
      <w:marTop w:val="0"/>
      <w:marBottom w:val="0"/>
      <w:divBdr>
        <w:top w:val="none" w:sz="0" w:space="0" w:color="auto"/>
        <w:left w:val="none" w:sz="0" w:space="0" w:color="auto"/>
        <w:bottom w:val="none" w:sz="0" w:space="0" w:color="auto"/>
        <w:right w:val="none" w:sz="0" w:space="0" w:color="auto"/>
      </w:divBdr>
    </w:div>
    <w:div w:id="942609852">
      <w:bodyDiv w:val="1"/>
      <w:marLeft w:val="0"/>
      <w:marRight w:val="0"/>
      <w:marTop w:val="0"/>
      <w:marBottom w:val="0"/>
      <w:divBdr>
        <w:top w:val="none" w:sz="0" w:space="0" w:color="auto"/>
        <w:left w:val="none" w:sz="0" w:space="0" w:color="auto"/>
        <w:bottom w:val="none" w:sz="0" w:space="0" w:color="auto"/>
        <w:right w:val="none" w:sz="0" w:space="0" w:color="auto"/>
      </w:divBdr>
    </w:div>
    <w:div w:id="999386115">
      <w:bodyDiv w:val="1"/>
      <w:marLeft w:val="0"/>
      <w:marRight w:val="0"/>
      <w:marTop w:val="0"/>
      <w:marBottom w:val="0"/>
      <w:divBdr>
        <w:top w:val="none" w:sz="0" w:space="0" w:color="auto"/>
        <w:left w:val="none" w:sz="0" w:space="0" w:color="auto"/>
        <w:bottom w:val="none" w:sz="0" w:space="0" w:color="auto"/>
        <w:right w:val="none" w:sz="0" w:space="0" w:color="auto"/>
      </w:divBdr>
    </w:div>
    <w:div w:id="1235815271">
      <w:bodyDiv w:val="1"/>
      <w:marLeft w:val="0"/>
      <w:marRight w:val="0"/>
      <w:marTop w:val="0"/>
      <w:marBottom w:val="0"/>
      <w:divBdr>
        <w:top w:val="none" w:sz="0" w:space="0" w:color="auto"/>
        <w:left w:val="none" w:sz="0" w:space="0" w:color="auto"/>
        <w:bottom w:val="none" w:sz="0" w:space="0" w:color="auto"/>
        <w:right w:val="none" w:sz="0" w:space="0" w:color="auto"/>
      </w:divBdr>
    </w:div>
    <w:div w:id="1304887745">
      <w:bodyDiv w:val="1"/>
      <w:marLeft w:val="0"/>
      <w:marRight w:val="0"/>
      <w:marTop w:val="0"/>
      <w:marBottom w:val="0"/>
      <w:divBdr>
        <w:top w:val="none" w:sz="0" w:space="0" w:color="auto"/>
        <w:left w:val="none" w:sz="0" w:space="0" w:color="auto"/>
        <w:bottom w:val="none" w:sz="0" w:space="0" w:color="auto"/>
        <w:right w:val="none" w:sz="0" w:space="0" w:color="auto"/>
      </w:divBdr>
    </w:div>
    <w:div w:id="1508717846">
      <w:bodyDiv w:val="1"/>
      <w:marLeft w:val="0"/>
      <w:marRight w:val="0"/>
      <w:marTop w:val="0"/>
      <w:marBottom w:val="0"/>
      <w:divBdr>
        <w:top w:val="none" w:sz="0" w:space="0" w:color="auto"/>
        <w:left w:val="none" w:sz="0" w:space="0" w:color="auto"/>
        <w:bottom w:val="none" w:sz="0" w:space="0" w:color="auto"/>
        <w:right w:val="none" w:sz="0" w:space="0" w:color="auto"/>
      </w:divBdr>
    </w:div>
    <w:div w:id="1769160459">
      <w:bodyDiv w:val="1"/>
      <w:marLeft w:val="0"/>
      <w:marRight w:val="0"/>
      <w:marTop w:val="0"/>
      <w:marBottom w:val="0"/>
      <w:divBdr>
        <w:top w:val="none" w:sz="0" w:space="0" w:color="auto"/>
        <w:left w:val="none" w:sz="0" w:space="0" w:color="auto"/>
        <w:bottom w:val="none" w:sz="0" w:space="0" w:color="auto"/>
        <w:right w:val="none" w:sz="0" w:space="0" w:color="auto"/>
      </w:divBdr>
    </w:div>
    <w:div w:id="1881893284">
      <w:bodyDiv w:val="1"/>
      <w:marLeft w:val="0"/>
      <w:marRight w:val="0"/>
      <w:marTop w:val="0"/>
      <w:marBottom w:val="0"/>
      <w:divBdr>
        <w:top w:val="none" w:sz="0" w:space="0" w:color="auto"/>
        <w:left w:val="none" w:sz="0" w:space="0" w:color="auto"/>
        <w:bottom w:val="none" w:sz="0" w:space="0" w:color="auto"/>
        <w:right w:val="none" w:sz="0" w:space="0" w:color="auto"/>
      </w:divBdr>
    </w:div>
    <w:div w:id="1891527698">
      <w:bodyDiv w:val="1"/>
      <w:marLeft w:val="0"/>
      <w:marRight w:val="0"/>
      <w:marTop w:val="0"/>
      <w:marBottom w:val="0"/>
      <w:divBdr>
        <w:top w:val="none" w:sz="0" w:space="0" w:color="auto"/>
        <w:left w:val="none" w:sz="0" w:space="0" w:color="auto"/>
        <w:bottom w:val="none" w:sz="0" w:space="0" w:color="auto"/>
        <w:right w:val="none" w:sz="0" w:space="0" w:color="auto"/>
      </w:divBdr>
    </w:div>
    <w:div w:id="2030258019">
      <w:bodyDiv w:val="1"/>
      <w:marLeft w:val="0"/>
      <w:marRight w:val="0"/>
      <w:marTop w:val="0"/>
      <w:marBottom w:val="0"/>
      <w:divBdr>
        <w:top w:val="none" w:sz="0" w:space="0" w:color="auto"/>
        <w:left w:val="none" w:sz="0" w:space="0" w:color="auto"/>
        <w:bottom w:val="none" w:sz="0" w:space="0" w:color="auto"/>
        <w:right w:val="none" w:sz="0" w:space="0" w:color="auto"/>
      </w:divBdr>
    </w:div>
    <w:div w:id="210718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2.xml"/><Relationship Id="rId21" Type="http://schemas.openxmlformats.org/officeDocument/2006/relationships/hyperlink" Target="https://ec.europa.eu/eurostat/databrowser/view/tps00172/default/table?lang=en" TargetMode="External"/><Relationship Id="rId42" Type="http://schemas.openxmlformats.org/officeDocument/2006/relationships/hyperlink" Target="https://www.cedefop.europa.eu" TargetMode="External"/><Relationship Id="rId47" Type="http://schemas.openxmlformats.org/officeDocument/2006/relationships/hyperlink" Target="https://www.ecb.europa.eu" TargetMode="External"/><Relationship Id="rId63" Type="http://schemas.openxmlformats.org/officeDocument/2006/relationships/hyperlink" Target="https://www.burning-glass.com/" TargetMode="External"/><Relationship Id="rId68" Type="http://schemas.openxmlformats.org/officeDocument/2006/relationships/hyperlink" Target="https://www.hiringlab.org/" TargetMode="External"/><Relationship Id="rId84" Type="http://schemas.openxmlformats.org/officeDocument/2006/relationships/hyperlink" Target="https://www.jobfeed.de/home.php" TargetMode="External"/><Relationship Id="rId89" Type="http://schemas.openxmlformats.org/officeDocument/2006/relationships/image" Target="media/image30.emf"/><Relationship Id="rId112" Type="http://schemas.openxmlformats.org/officeDocument/2006/relationships/image" Target="media/image51.emf"/><Relationship Id="rId133" Type="http://schemas.microsoft.com/office/2011/relationships/people" Target="people.xml"/><Relationship Id="rId16" Type="http://schemas.openxmlformats.org/officeDocument/2006/relationships/image" Target="media/image5.png"/><Relationship Id="rId107" Type="http://schemas.openxmlformats.org/officeDocument/2006/relationships/image" Target="media/image47.png"/><Relationship Id="rId11" Type="http://schemas.openxmlformats.org/officeDocument/2006/relationships/hyperlink" Target="https://ec.europa.eu/eurostat/cros/content/essnetbigdata_en" TargetMode="External"/><Relationship Id="rId32" Type="http://schemas.openxmlformats.org/officeDocument/2006/relationships/image" Target="media/image20.png"/><Relationship Id="rId37" Type="http://schemas.openxmlformats.org/officeDocument/2006/relationships/hyperlink" Target="http://www.ams.at/%20" TargetMode="External"/><Relationship Id="rId53" Type="http://schemas.openxmlformats.org/officeDocument/2006/relationships/hyperlink" Target="https://www.stellenmarktmonitor.uzh.ch/en/indices/combined.html%20" TargetMode="External"/><Relationship Id="rId58" Type="http://schemas.openxmlformats.org/officeDocument/2006/relationships/image" Target="media/image21.png"/><Relationship Id="rId74" Type="http://schemas.openxmlformats.org/officeDocument/2006/relationships/hyperlink" Target="https://lmip.gov.au/default.aspx?LMIP/GainInsights/VacancyReport" TargetMode="External"/><Relationship Id="rId79" Type="http://schemas.openxmlformats.org/officeDocument/2006/relationships/image" Target="media/image25.png"/><Relationship Id="rId102" Type="http://schemas.openxmlformats.org/officeDocument/2006/relationships/image" Target="media/image42.png"/><Relationship Id="rId123" Type="http://schemas.openxmlformats.org/officeDocument/2006/relationships/hyperlink" Target="https://webgate.ec.europa.eu/fpfis/mwikis/essnetbigdata/images/8/8f/WPB_Deliverable_B2_Methodological_framework_V1_2020_03_18.pdf" TargetMode="External"/><Relationship Id="rId128" Type="http://schemas.openxmlformats.org/officeDocument/2006/relationships/hyperlink" Target="https://webgate.ec.europa.eu/fpfis/mwikis/essnetbigdata/images/3/37/OJAs_Experimental_statistics_BG_Methodology_overview.pdf" TargetMode="External"/><Relationship Id="rId5" Type="http://schemas.openxmlformats.org/officeDocument/2006/relationships/webSettings" Target="webSettings.xml"/><Relationship Id="rId90" Type="http://schemas.openxmlformats.org/officeDocument/2006/relationships/image" Target="media/image31.emf"/><Relationship Id="rId95" Type="http://schemas.openxmlformats.org/officeDocument/2006/relationships/image" Target="media/image36.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lmip.gov.au/default.aspx?LMIP/VacancyReport" TargetMode="External"/><Relationship Id="rId43" Type="http://schemas.openxmlformats.org/officeDocument/2006/relationships/hyperlink" Target="https://www.cedefop.europa.eu/en/data-visualisations/skills-online-vacancies" TargetMode="External"/><Relationship Id="rId48" Type="http://schemas.openxmlformats.org/officeDocument/2006/relationships/hyperlink" Target="https://www.ifo.de" TargetMode="External"/><Relationship Id="rId56" Type="http://schemas.openxmlformats.org/officeDocument/2006/relationships/hyperlink" Target="https://www.conference-board.org/%20" TargetMode="External"/><Relationship Id="rId64" Type="http://schemas.openxmlformats.org/officeDocument/2006/relationships/hyperlink" Target="https://www.burning-glass.com/uk/" TargetMode="External"/><Relationship Id="rId69" Type="http://schemas.openxmlformats.org/officeDocument/2006/relationships/hyperlink" Target="https://economicgraph.linkedin.com" TargetMode="External"/><Relationship Id="rId77" Type="http://schemas.openxmlformats.org/officeDocument/2006/relationships/image" Target="media/image24.png"/><Relationship Id="rId100" Type="http://schemas.openxmlformats.org/officeDocument/2006/relationships/image" Target="media/image40.png"/><Relationship Id="rId105" Type="http://schemas.openxmlformats.org/officeDocument/2006/relationships/image" Target="media/image45.png"/><Relationship Id="rId113" Type="http://schemas.openxmlformats.org/officeDocument/2006/relationships/image" Target="media/image52.emf"/><Relationship Id="rId118" Type="http://schemas.openxmlformats.org/officeDocument/2006/relationships/header" Target="header3.xml"/><Relationship Id="rId126" Type="http://schemas.openxmlformats.org/officeDocument/2006/relationships/hyperlink" Target="https://webgate.ec.europa.eu/fpfis/mwikis/essnetbigdata/images/8/8f/WPB_Deliverable_B2_Methodological_framework_V1_2020_03_18.pdf"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stellenmarktmonitor.uzh.ch/de/indices/asjmi.html" TargetMode="External"/><Relationship Id="rId72" Type="http://schemas.openxmlformats.org/officeDocument/2006/relationships/hyperlink" Target="https://us.jobfeed.com" TargetMode="External"/><Relationship Id="rId80" Type="http://schemas.openxmlformats.org/officeDocument/2006/relationships/hyperlink" Target="https://www.hiringlab.org/de/blog/2020/04/08/coronavirus-arbeitsmarkt-stellenausschreibungen/" TargetMode="External"/><Relationship Id="rId85" Type="http://schemas.openxmlformats.org/officeDocument/2006/relationships/image" Target="media/image28.png"/><Relationship Id="rId93" Type="http://schemas.openxmlformats.org/officeDocument/2006/relationships/image" Target="media/image34.emf"/><Relationship Id="rId98" Type="http://schemas.openxmlformats.org/officeDocument/2006/relationships/image" Target="media/image38.png"/><Relationship Id="rId121" Type="http://schemas.openxmlformats.org/officeDocument/2006/relationships/hyperlink" Target="http://www.jobs.bg" TargetMode="External"/><Relationship Id="rId3" Type="http://schemas.openxmlformats.org/officeDocument/2006/relationships/styles" Target="styles.xml"/><Relationship Id="rId12" Type="http://schemas.openxmlformats.org/officeDocument/2006/relationships/hyperlink" Target="https://ec.europa.eu/eurostat/cros/content/essnetbigdata_en"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hyperlink" Target="http://www.ga.gov.au/" TargetMode="External"/><Relationship Id="rId38" Type="http://schemas.openxmlformats.org/officeDocument/2006/relationships/hyperlink" Target="http://bis.ams.or.at/qualibarometer/" TargetMode="External"/><Relationship Id="rId46" Type="http://schemas.openxmlformats.org/officeDocument/2006/relationships/hyperlink" Target="https://ec.europa.eu/eurostat/web/main" TargetMode="External"/><Relationship Id="rId59" Type="http://schemas.openxmlformats.org/officeDocument/2006/relationships/hyperlink" Target="http://www.haver.com" TargetMode="External"/><Relationship Id="rId67" Type="http://schemas.openxmlformats.org/officeDocument/2006/relationships/hyperlink" Target="http://www.gartner.com/" TargetMode="External"/><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footer" Target="footer1.xml"/><Relationship Id="rId124" Type="http://schemas.openxmlformats.org/officeDocument/2006/relationships/hyperlink" Target="https://webgate.ec.europa.eu/fpfis/mwikis/essnetbigdata/index.php/WPB_Milestones_and_deliverables" TargetMode="External"/><Relationship Id="rId129" Type="http://schemas.openxmlformats.org/officeDocument/2006/relationships/hyperlink" Target="https://webgate.ec.europa.eu/fpfis/mwikis/essnetbigdata/images/6/65/WPC_Deliverable_C1_ESS_webscraping_policy_template_2019_07_15.pdf" TargetMode="External"/><Relationship Id="rId20" Type="http://schemas.openxmlformats.org/officeDocument/2006/relationships/image" Target="media/image9.png"/><Relationship Id="rId41" Type="http://schemas.openxmlformats.org/officeDocument/2006/relationships/hyperlink" Target="https://www.textkernel.com/hr-software/jobfeed/%20" TargetMode="External"/><Relationship Id="rId54" Type="http://schemas.openxmlformats.org/officeDocument/2006/relationships/hyperlink" Target="https://opportunityinsights.org/" TargetMode="External"/><Relationship Id="rId62" Type="http://schemas.openxmlformats.org/officeDocument/2006/relationships/hyperlink" Target="http://www.labormarketinfo.edd.ca.gov/data/help-wanted-online%28hwol%29/" TargetMode="External"/><Relationship Id="rId70" Type="http://schemas.openxmlformats.org/officeDocument/2006/relationships/hyperlink" Target="https://www.textkernel.com/" TargetMode="External"/><Relationship Id="rId75" Type="http://schemas.openxmlformats.org/officeDocument/2006/relationships/image" Target="media/image23.png"/><Relationship Id="rId83" Type="http://schemas.openxmlformats.org/officeDocument/2006/relationships/image" Target="media/image27.png"/><Relationship Id="rId88" Type="http://schemas.openxmlformats.org/officeDocument/2006/relationships/image" Target="media/image29.png"/><Relationship Id="rId91" Type="http://schemas.openxmlformats.org/officeDocument/2006/relationships/image" Target="media/image32.emf"/><Relationship Id="rId96" Type="http://schemas.openxmlformats.org/officeDocument/2006/relationships/chart" Target="charts/chart1.xml"/><Relationship Id="rId111" Type="http://schemas.openxmlformats.org/officeDocument/2006/relationships/image" Target="media/image50.emf"/><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hyperlink" Target="https://www.jobs.gov.au/" TargetMode="External"/><Relationship Id="rId49" Type="http://schemas.openxmlformats.org/officeDocument/2006/relationships/hyperlink" Target="https://www.ifo.de/en/node/56091" TargetMode="External"/><Relationship Id="rId57" Type="http://schemas.openxmlformats.org/officeDocument/2006/relationships/hyperlink" Target="https://www.conference-board.org/data/helpwantedonline.cfm" TargetMode="External"/><Relationship Id="rId106" Type="http://schemas.openxmlformats.org/officeDocument/2006/relationships/image" Target="media/image46.png"/><Relationship Id="rId114" Type="http://schemas.openxmlformats.org/officeDocument/2006/relationships/header" Target="header1.xml"/><Relationship Id="rId119" Type="http://schemas.openxmlformats.org/officeDocument/2006/relationships/footer" Target="footer3.xml"/><Relationship Id="rId127" Type="http://schemas.openxmlformats.org/officeDocument/2006/relationships/hyperlink" Target="https://webgate.ec.europa.eu/fpfis/mwikis/essnetbigdata/index.php/WPB_Milestones_and_deliverables" TargetMode="Externa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hyperlink" Target="https://skillspanorama.cedefop.europa.eu/en/indicators/skills-online-vacancies" TargetMode="External"/><Relationship Id="rId52" Type="http://schemas.openxmlformats.org/officeDocument/2006/relationships/hyperlink" Target="https://adeccogroup.ch/de/studien/job-index/" TargetMode="External"/><Relationship Id="rId60" Type="http://schemas.openxmlformats.org/officeDocument/2006/relationships/hyperlink" Target="file:///\\ads.stba.de\DATA\Organisation\F205\Arbeitsmarkt\70_Arbeitsmarkt_MZ_LFS\76_Weiterentwicklung\76_24_ESSnet_Big-Data-II_2018-2020\Indikatoren\www.wantedanalytics.com" TargetMode="External"/><Relationship Id="rId65" Type="http://schemas.openxmlformats.org/officeDocument/2006/relationships/hyperlink" Target="https://www.burning-glass.com/au/" TargetMode="External"/><Relationship Id="rId73" Type="http://schemas.openxmlformats.org/officeDocument/2006/relationships/image" Target="media/image22.png"/><Relationship Id="rId78" Type="http://schemas.openxmlformats.org/officeDocument/2006/relationships/hyperlink" Target="https://www.burning-glass.com/research-project/covid-19/" TargetMode="External"/><Relationship Id="rId81" Type="http://schemas.openxmlformats.org/officeDocument/2006/relationships/image" Target="media/image26.png"/><Relationship Id="rId86" Type="http://schemas.openxmlformats.org/officeDocument/2006/relationships/hyperlink" Target="https://www.jobfeed.de/home.php" TargetMode="External"/><Relationship Id="rId94" Type="http://schemas.openxmlformats.org/officeDocument/2006/relationships/image" Target="media/image35.emf"/><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yperlink" Target="http://www.zaplata.bg" TargetMode="External"/><Relationship Id="rId13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cid:FF0C5DD7075E7D43BCF4E4A2C0F6F5C8@ec.europa.eu" TargetMode="External"/><Relationship Id="rId13" Type="http://schemas.openxmlformats.org/officeDocument/2006/relationships/hyperlink" Target="https://ec.europa.eu/eurostat/databrowser/view/tps00172/default/table?lang=en" TargetMode="External"/><Relationship Id="rId18" Type="http://schemas.openxmlformats.org/officeDocument/2006/relationships/image" Target="media/image7.png"/><Relationship Id="rId39" Type="http://schemas.openxmlformats.org/officeDocument/2006/relationships/hyperlink" Target="http://www.ams.at" TargetMode="External"/><Relationship Id="rId109" Type="http://schemas.openxmlformats.org/officeDocument/2006/relationships/chart" Target="charts/chart2.xml"/><Relationship Id="rId34" Type="http://schemas.openxmlformats.org/officeDocument/2006/relationships/hyperlink" Target="https://data.gov.au/dataset/internet-vacancy-index" TargetMode="External"/><Relationship Id="rId50" Type="http://schemas.openxmlformats.org/officeDocument/2006/relationships/hyperlink" Target="https://www.stellenmarktmonitor.uzh.ch/en/indices/combined.html%20" TargetMode="External"/><Relationship Id="rId55" Type="http://schemas.openxmlformats.org/officeDocument/2006/relationships/hyperlink" Target="https://tracktherecovery.org/" TargetMode="External"/><Relationship Id="rId76" Type="http://schemas.openxmlformats.org/officeDocument/2006/relationships/hyperlink" Target="https://conference-board.org/pdf_free/press/7015%20-%20HWOL%20July%202020.pdf" TargetMode="Externa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hyperlink" Target="http://www.jobs.bg" TargetMode="External"/><Relationship Id="rId125" Type="http://schemas.openxmlformats.org/officeDocument/2006/relationships/hyperlink" Target="https://webgate.ec.europa.eu/fpfis/mwikis/essnetbigdata/index.php/WPC_Milestones_and_deliverables" TargetMode="External"/><Relationship Id="rId7" Type="http://schemas.openxmlformats.org/officeDocument/2006/relationships/endnotes" Target="endnotes.xml"/><Relationship Id="rId71" Type="http://schemas.openxmlformats.org/officeDocument/2006/relationships/hyperlink" Target="https://www.jobfeed.de" TargetMode="External"/><Relationship Id="rId92"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jobfeed.com/at/home.php" TargetMode="External"/><Relationship Id="rId45" Type="http://schemas.openxmlformats.org/officeDocument/2006/relationships/hyperlink" Target="https://www.cedefop.europa.eu/en/publications-and-resources/country-reports/online-job-vacancy-market" TargetMode="External"/><Relationship Id="rId66" Type="http://schemas.openxmlformats.org/officeDocument/2006/relationships/hyperlink" Target="http://www.haver.com/" TargetMode="External"/><Relationship Id="rId87" Type="http://schemas.openxmlformats.org/officeDocument/2006/relationships/hyperlink" Target="https://www.hiringlab.org/de/blog/2020/04/08/coronavirus-arbeitsmarkt-stellenausschreibungen/" TargetMode="External"/><Relationship Id="rId110" Type="http://schemas.openxmlformats.org/officeDocument/2006/relationships/image" Target="media/image49.png"/><Relationship Id="rId115" Type="http://schemas.openxmlformats.org/officeDocument/2006/relationships/header" Target="header2.xml"/><Relationship Id="rId131" Type="http://schemas.openxmlformats.org/officeDocument/2006/relationships/footer" Target="footer4.xml"/><Relationship Id="rId61" Type="http://schemas.openxmlformats.org/officeDocument/2006/relationships/hyperlink" Target="https://edd.ca.gov" TargetMode="External"/><Relationship Id="rId82" Type="http://schemas.openxmlformats.org/officeDocument/2006/relationships/hyperlink" Target="https://www.linkedin.com/pulse/how-covid-19-impacting-hiring-around-world-karin-kimbrough/?src=direct%2Fnone&amp;veh=direct%2Fnone%7Cdirect%2Fnone" TargetMode="External"/><Relationship Id="rId19" Type="http://schemas.openxmlformats.org/officeDocument/2006/relationships/image" Target="media/image8.png"/></Relationships>
</file>

<file path=word/_rels/footnotes.xml.rels><?xml version="1.0" encoding="UTF-8" standalone="yes"?>
<Relationships xmlns="http://schemas.openxmlformats.org/package/2006/relationships"><Relationship Id="rId3" Type="http://schemas.openxmlformats.org/officeDocument/2006/relationships/hyperlink" Target="https://eur-lex.europa.eu/LexUriServ/LexUriServ.do?uri=OJ:L:2009:009:0003:0006:EN:PDF" TargetMode="External"/><Relationship Id="rId2" Type="http://schemas.openxmlformats.org/officeDocument/2006/relationships/hyperlink" Target="https://eur-lex.europa.eu/LexUriServ/LexUriServ.do?uri=OJ:L:2008:285:0003:0008:EN:PDF" TargetMode="External"/><Relationship Id="rId1" Type="http://schemas.openxmlformats.org/officeDocument/2006/relationships/hyperlink" Target="https://eur-lex.europa.eu/LexUriServ/LexUriServ.do?uri=OJ:L:2008:145:0234:0237:EN:PDF" TargetMode="External"/><Relationship Id="rId4" Type="http://schemas.openxmlformats.org/officeDocument/2006/relationships/hyperlink" Target="http://linkedin-deutschland.mynewsdesk.com/document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kalkylblad.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Zeszyt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Foglio1!$G$4</c:f>
              <c:strCache>
                <c:ptCount val="1"/>
                <c:pt idx="0">
                  <c:v>Monthly </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cat>
            <c:strRef>
              <c:f>Foglio1!$F$5:$F$23</c:f>
              <c:strCache>
                <c:ptCount val="19"/>
                <c:pt idx="1">
                  <c:v>7/18</c:v>
                </c:pt>
                <c:pt idx="2">
                  <c:v>8/18</c:v>
                </c:pt>
                <c:pt idx="3">
                  <c:v>9/18</c:v>
                </c:pt>
                <c:pt idx="4">
                  <c:v>10/18</c:v>
                </c:pt>
                <c:pt idx="5">
                  <c:v>11/18</c:v>
                </c:pt>
                <c:pt idx="6">
                  <c:v>12/18</c:v>
                </c:pt>
                <c:pt idx="7">
                  <c:v>1/19</c:v>
                </c:pt>
                <c:pt idx="8">
                  <c:v>2/19</c:v>
                </c:pt>
                <c:pt idx="9">
                  <c:v>3/19</c:v>
                </c:pt>
                <c:pt idx="10">
                  <c:v>4/19</c:v>
                </c:pt>
                <c:pt idx="11">
                  <c:v>5/19</c:v>
                </c:pt>
                <c:pt idx="12">
                  <c:v>6/19</c:v>
                </c:pt>
                <c:pt idx="13">
                  <c:v>7/19</c:v>
                </c:pt>
                <c:pt idx="14">
                  <c:v>8/19</c:v>
                </c:pt>
                <c:pt idx="15">
                  <c:v>9/19</c:v>
                </c:pt>
                <c:pt idx="16">
                  <c:v>10/19</c:v>
                </c:pt>
                <c:pt idx="17">
                  <c:v>11/19</c:v>
                </c:pt>
                <c:pt idx="18">
                  <c:v>12/19</c:v>
                </c:pt>
              </c:strCache>
            </c:strRef>
          </c:cat>
          <c:val>
            <c:numRef>
              <c:f>Foglio1!$G$5:$G$23</c:f>
              <c:numCache>
                <c:formatCode>General</c:formatCode>
                <c:ptCount val="19"/>
                <c:pt idx="1">
                  <c:v>1.3</c:v>
                </c:pt>
                <c:pt idx="2">
                  <c:v>0.9</c:v>
                </c:pt>
                <c:pt idx="3">
                  <c:v>1.4</c:v>
                </c:pt>
                <c:pt idx="4">
                  <c:v>1.2</c:v>
                </c:pt>
                <c:pt idx="5">
                  <c:v>1.2</c:v>
                </c:pt>
                <c:pt idx="6">
                  <c:v>0.9</c:v>
                </c:pt>
                <c:pt idx="7">
                  <c:v>2</c:v>
                </c:pt>
                <c:pt idx="8">
                  <c:v>1.7</c:v>
                </c:pt>
                <c:pt idx="9">
                  <c:v>1.4</c:v>
                </c:pt>
                <c:pt idx="10">
                  <c:v>1.4</c:v>
                </c:pt>
                <c:pt idx="11">
                  <c:v>1.5</c:v>
                </c:pt>
                <c:pt idx="12">
                  <c:v>1.3</c:v>
                </c:pt>
                <c:pt idx="13">
                  <c:v>1.3</c:v>
                </c:pt>
                <c:pt idx="14">
                  <c:v>0.7</c:v>
                </c:pt>
                <c:pt idx="15">
                  <c:v>2</c:v>
                </c:pt>
                <c:pt idx="16">
                  <c:v>1.3</c:v>
                </c:pt>
                <c:pt idx="17">
                  <c:v>1.1000000000000001</c:v>
                </c:pt>
                <c:pt idx="18">
                  <c:v>0.9</c:v>
                </c:pt>
              </c:numCache>
            </c:numRef>
          </c:val>
          <c:smooth val="0"/>
          <c:extLst>
            <c:ext xmlns:c16="http://schemas.microsoft.com/office/drawing/2014/chart" uri="{C3380CC4-5D6E-409C-BE32-E72D297353CC}">
              <c16:uniqueId val="{00000000-24E5-4702-92E0-106728B9EF68}"/>
            </c:ext>
          </c:extLst>
        </c:ser>
        <c:ser>
          <c:idx val="1"/>
          <c:order val="1"/>
          <c:tx>
            <c:strRef>
              <c:f>Foglio1!$H$4</c:f>
              <c:strCache>
                <c:ptCount val="1"/>
                <c:pt idx="0">
                  <c:v>Quarterly</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strRef>
              <c:f>Foglio1!$F$5:$F$23</c:f>
              <c:strCache>
                <c:ptCount val="19"/>
                <c:pt idx="1">
                  <c:v>7/18</c:v>
                </c:pt>
                <c:pt idx="2">
                  <c:v>8/18</c:v>
                </c:pt>
                <c:pt idx="3">
                  <c:v>9/18</c:v>
                </c:pt>
                <c:pt idx="4">
                  <c:v>10/18</c:v>
                </c:pt>
                <c:pt idx="5">
                  <c:v>11/18</c:v>
                </c:pt>
                <c:pt idx="6">
                  <c:v>12/18</c:v>
                </c:pt>
                <c:pt idx="7">
                  <c:v>1/19</c:v>
                </c:pt>
                <c:pt idx="8">
                  <c:v>2/19</c:v>
                </c:pt>
                <c:pt idx="9">
                  <c:v>3/19</c:v>
                </c:pt>
                <c:pt idx="10">
                  <c:v>4/19</c:v>
                </c:pt>
                <c:pt idx="11">
                  <c:v>5/19</c:v>
                </c:pt>
                <c:pt idx="12">
                  <c:v>6/19</c:v>
                </c:pt>
                <c:pt idx="13">
                  <c:v>7/19</c:v>
                </c:pt>
                <c:pt idx="14">
                  <c:v>8/19</c:v>
                </c:pt>
                <c:pt idx="15">
                  <c:v>9/19</c:v>
                </c:pt>
                <c:pt idx="16">
                  <c:v>10/19</c:v>
                </c:pt>
                <c:pt idx="17">
                  <c:v>11/19</c:v>
                </c:pt>
                <c:pt idx="18">
                  <c:v>12/19</c:v>
                </c:pt>
              </c:strCache>
            </c:strRef>
          </c:cat>
          <c:val>
            <c:numRef>
              <c:f>Foglio1!$H$5:$H$23</c:f>
              <c:numCache>
                <c:formatCode>General</c:formatCode>
                <c:ptCount val="19"/>
                <c:pt idx="1">
                  <c:v>1.2</c:v>
                </c:pt>
                <c:pt idx="2">
                  <c:v>1.2</c:v>
                </c:pt>
                <c:pt idx="3">
                  <c:v>1.2</c:v>
                </c:pt>
                <c:pt idx="4">
                  <c:v>1.1000000000000001</c:v>
                </c:pt>
                <c:pt idx="5">
                  <c:v>1.1000000000000001</c:v>
                </c:pt>
                <c:pt idx="6">
                  <c:v>1.1000000000000001</c:v>
                </c:pt>
                <c:pt idx="7">
                  <c:v>1.7</c:v>
                </c:pt>
                <c:pt idx="8">
                  <c:v>1.7</c:v>
                </c:pt>
                <c:pt idx="9">
                  <c:v>1.7</c:v>
                </c:pt>
                <c:pt idx="10">
                  <c:v>1.4</c:v>
                </c:pt>
                <c:pt idx="11">
                  <c:v>1.4</c:v>
                </c:pt>
                <c:pt idx="12">
                  <c:v>1.4</c:v>
                </c:pt>
                <c:pt idx="13">
                  <c:v>1.3</c:v>
                </c:pt>
                <c:pt idx="14">
                  <c:v>1.3</c:v>
                </c:pt>
                <c:pt idx="15">
                  <c:v>1.3</c:v>
                </c:pt>
                <c:pt idx="16">
                  <c:v>1.1000000000000001</c:v>
                </c:pt>
                <c:pt idx="17">
                  <c:v>1.1000000000000001</c:v>
                </c:pt>
                <c:pt idx="18">
                  <c:v>1.1000000000000001</c:v>
                </c:pt>
              </c:numCache>
            </c:numRef>
          </c:val>
          <c:smooth val="0"/>
          <c:extLst>
            <c:ext xmlns:c16="http://schemas.microsoft.com/office/drawing/2014/chart" uri="{C3380CC4-5D6E-409C-BE32-E72D297353CC}">
              <c16:uniqueId val="{00000001-24E5-4702-92E0-106728B9EF68}"/>
            </c:ext>
          </c:extLst>
        </c:ser>
        <c:dLbls>
          <c:showLegendKey val="0"/>
          <c:showVal val="0"/>
          <c:showCatName val="0"/>
          <c:showSerName val="0"/>
          <c:showPercent val="0"/>
          <c:showBubbleSize val="0"/>
        </c:dLbls>
        <c:marker val="1"/>
        <c:smooth val="0"/>
        <c:axId val="1952190783"/>
        <c:axId val="1952181215"/>
      </c:lineChart>
      <c:catAx>
        <c:axId val="19521907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sv-SE"/>
          </a:p>
        </c:txPr>
        <c:crossAx val="1952181215"/>
        <c:crosses val="autoZero"/>
        <c:auto val="1"/>
        <c:lblAlgn val="ctr"/>
        <c:lblOffset val="100"/>
        <c:noMultiLvlLbl val="0"/>
      </c:catAx>
      <c:valAx>
        <c:axId val="1952181215"/>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crossAx val="195219078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v-SE"/>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sv-S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Arkusz1!$B$1</c:f>
              <c:strCache>
                <c:ptCount val="1"/>
                <c:pt idx="0">
                  <c:v>Liczba ofert przed klasyfikacją</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Arkusz1!$A$1:$A$11</c:f>
              <c:strCache>
                <c:ptCount val="10"/>
                <c:pt idx="0">
                  <c:v>Specjalista ds. Obsługi Klienta</c:v>
                </c:pt>
                <c:pt idx="1">
                  <c:v>Kontroler Jakości</c:v>
                </c:pt>
                <c:pt idx="2">
                  <c:v>Analityk ds. języka niemieckiego</c:v>
                </c:pt>
                <c:pt idx="3">
                  <c:v>Specjalista ds. sprzedaży</c:v>
                </c:pt>
                <c:pt idx="4">
                  <c:v>Operator Wózka Widłowego</c:v>
                </c:pt>
                <c:pt idx="5">
                  <c:v>Sprzedawca</c:v>
                </c:pt>
                <c:pt idx="6">
                  <c:v>Magazynier</c:v>
                </c:pt>
                <c:pt idx="7">
                  <c:v>Pracownik produkcji</c:v>
                </c:pt>
                <c:pt idx="8">
                  <c:v>Doradca Klienta</c:v>
                </c:pt>
                <c:pt idx="9">
                  <c:v>Przedstawiciel Handlowy</c:v>
                </c:pt>
              </c:strCache>
              <c:extLst/>
            </c:strRef>
          </c:cat>
          <c:val>
            <c:numRef>
              <c:f>Arkusz1!$B$1:$B$11</c:f>
              <c:numCache>
                <c:formatCode>General</c:formatCode>
                <c:ptCount val="10"/>
                <c:pt idx="0">
                  <c:v>353</c:v>
                </c:pt>
                <c:pt idx="1">
                  <c:v>415</c:v>
                </c:pt>
                <c:pt idx="2">
                  <c:v>428</c:v>
                </c:pt>
                <c:pt idx="3">
                  <c:v>439</c:v>
                </c:pt>
                <c:pt idx="4">
                  <c:v>507</c:v>
                </c:pt>
                <c:pt idx="5">
                  <c:v>775</c:v>
                </c:pt>
                <c:pt idx="6">
                  <c:v>885</c:v>
                </c:pt>
                <c:pt idx="7">
                  <c:v>1076</c:v>
                </c:pt>
                <c:pt idx="8">
                  <c:v>1399</c:v>
                </c:pt>
                <c:pt idx="9">
                  <c:v>1568</c:v>
                </c:pt>
              </c:numCache>
              <c:extLst/>
            </c:numRef>
          </c:val>
          <c:extLst>
            <c:ext xmlns:c16="http://schemas.microsoft.com/office/drawing/2014/chart" uri="{C3380CC4-5D6E-409C-BE32-E72D297353CC}">
              <c16:uniqueId val="{00000000-AEC3-4356-93E6-FB09EE7FA8B9}"/>
            </c:ext>
          </c:extLst>
        </c:ser>
        <c:ser>
          <c:idx val="1"/>
          <c:order val="1"/>
          <c:tx>
            <c:strRef>
              <c:f>Arkusz1!$C$1</c:f>
              <c:strCache>
                <c:ptCount val="1"/>
                <c:pt idx="0">
                  <c:v>Liczba ofert po klasyfikacji</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sv-SE"/>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2">
                          <a:lumMod val="35000"/>
                          <a:lumOff val="65000"/>
                        </a:schemeClr>
                      </a:solidFill>
                    </a:ln>
                    <a:effectLst/>
                  </c:spPr>
                </c15:leaderLines>
              </c:ext>
            </c:extLst>
          </c:dLbls>
          <c:cat>
            <c:strRef>
              <c:f>Arkusz1!$A$1:$A$11</c:f>
              <c:strCache>
                <c:ptCount val="10"/>
                <c:pt idx="0">
                  <c:v>Specjalista ds. Obsługi Klienta</c:v>
                </c:pt>
                <c:pt idx="1">
                  <c:v>Kontroler Jakości</c:v>
                </c:pt>
                <c:pt idx="2">
                  <c:v>Analityk ds. języka niemieckiego</c:v>
                </c:pt>
                <c:pt idx="3">
                  <c:v>Specjalista ds. sprzedaży</c:v>
                </c:pt>
                <c:pt idx="4">
                  <c:v>Operator Wózka Widłowego</c:v>
                </c:pt>
                <c:pt idx="5">
                  <c:v>Sprzedawca</c:v>
                </c:pt>
                <c:pt idx="6">
                  <c:v>Magazynier</c:v>
                </c:pt>
                <c:pt idx="7">
                  <c:v>Pracownik produkcji</c:v>
                </c:pt>
                <c:pt idx="8">
                  <c:v>Doradca Klienta</c:v>
                </c:pt>
                <c:pt idx="9">
                  <c:v>Przedstawiciel Handlowy</c:v>
                </c:pt>
              </c:strCache>
              <c:extLst/>
            </c:strRef>
          </c:cat>
          <c:val>
            <c:numRef>
              <c:f>Arkusz1!$C$1:$C$11</c:f>
              <c:numCache>
                <c:formatCode>General</c:formatCode>
                <c:ptCount val="10"/>
                <c:pt idx="0">
                  <c:v>1351</c:v>
                </c:pt>
                <c:pt idx="1">
                  <c:v>674</c:v>
                </c:pt>
                <c:pt idx="2">
                  <c:v>431</c:v>
                </c:pt>
                <c:pt idx="3">
                  <c:v>1832</c:v>
                </c:pt>
                <c:pt idx="4">
                  <c:v>1357</c:v>
                </c:pt>
                <c:pt idx="5">
                  <c:v>2887</c:v>
                </c:pt>
                <c:pt idx="6">
                  <c:v>2354</c:v>
                </c:pt>
                <c:pt idx="7">
                  <c:v>2573</c:v>
                </c:pt>
                <c:pt idx="8">
                  <c:v>3754</c:v>
                </c:pt>
                <c:pt idx="9">
                  <c:v>3199</c:v>
                </c:pt>
              </c:numCache>
              <c:extLst/>
            </c:numRef>
          </c:val>
          <c:extLst>
            <c:ext xmlns:c16="http://schemas.microsoft.com/office/drawing/2014/chart" uri="{C3380CC4-5D6E-409C-BE32-E72D297353CC}">
              <c16:uniqueId val="{00000001-AEC3-4356-93E6-FB09EE7FA8B9}"/>
            </c:ext>
          </c:extLst>
        </c:ser>
        <c:dLbls>
          <c:showLegendKey val="0"/>
          <c:showVal val="0"/>
          <c:showCatName val="0"/>
          <c:showSerName val="0"/>
          <c:showPercent val="0"/>
          <c:showBubbleSize val="0"/>
        </c:dLbls>
        <c:gapWidth val="100"/>
        <c:axId val="110106112"/>
        <c:axId val="110108032"/>
      </c:barChart>
      <c:catAx>
        <c:axId val="110106112"/>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pl-PL"/>
                  <a:t>OCCUPATION</a:t>
                </a:r>
                <a:endParaRPr lang="en-US"/>
              </a:p>
            </c:rich>
          </c:tx>
          <c:layout/>
          <c:overlay val="0"/>
          <c:spPr>
            <a:noFill/>
            <a:ln>
              <a:noFill/>
            </a:ln>
            <a:effectLst/>
          </c:sp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sv-SE"/>
          </a:p>
        </c:txPr>
        <c:crossAx val="110108032"/>
        <c:crosses val="autoZero"/>
        <c:auto val="1"/>
        <c:lblAlgn val="ctr"/>
        <c:lblOffset val="100"/>
        <c:noMultiLvlLbl val="0"/>
      </c:catAx>
      <c:valAx>
        <c:axId val="11010803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pl-PL"/>
                  <a:t>NUMBER OF JOB VACANCIES</a:t>
                </a:r>
                <a:r>
                  <a:rPr lang="pl-PL" baseline="0"/>
                  <a:t> (ADVERTISMENTS)</a:t>
                </a:r>
                <a:endParaRPr lang="pl-PL"/>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sv-SE"/>
          </a:p>
        </c:txPr>
        <c:crossAx val="11010611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sv-SE"/>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sv-S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5C770-7332-4422-B001-70AC9E556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117</Pages>
  <Words>34247</Words>
  <Characters>181515</Characters>
  <Application>Microsoft Office Word</Application>
  <DocSecurity>0</DocSecurity>
  <Lines>1512</Lines>
  <Paragraphs>430</Paragraphs>
  <ScaleCrop>false</ScaleCrop>
  <HeadingPairs>
    <vt:vector size="6" baseType="variant">
      <vt:variant>
        <vt:lpstr>Rubrik</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CBS</Company>
  <LinksUpToDate>false</LinksUpToDate>
  <CharactersWithSpaces>215332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Struijs, P. (Peter)</dc:creator>
  <cp:lastModifiedBy>Elezovic Suad PMU/MFS-S</cp:lastModifiedBy>
  <cp:revision>27</cp:revision>
  <cp:lastPrinted>2020-03-19T11:10:00Z</cp:lastPrinted>
  <dcterms:created xsi:type="dcterms:W3CDTF">2020-09-25T09:38:00Z</dcterms:created>
  <dcterms:modified xsi:type="dcterms:W3CDTF">2020-09-25T11:02:00Z</dcterms:modified>
</cp:coreProperties>
</file>